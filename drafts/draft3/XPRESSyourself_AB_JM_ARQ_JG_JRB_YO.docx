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5FB5B" w14:textId="46851B25" w:rsidR="009F54E5" w:rsidRDefault="001A290F">
      <w:pPr>
        <w:spacing w:before="95" w:line="268" w:lineRule="auto"/>
        <w:ind w:left="473" w:right="551"/>
        <w:jc w:val="center"/>
        <w:rPr>
          <w:sz w:val="34"/>
        </w:rPr>
      </w:pPr>
      <w:proofErr w:type="spellStart"/>
      <w:r>
        <w:rPr>
          <w:sz w:val="34"/>
        </w:rPr>
        <w:t>XPRESSyourself</w:t>
      </w:r>
      <w:proofErr w:type="spellEnd"/>
      <w:r>
        <w:rPr>
          <w:sz w:val="34"/>
        </w:rPr>
        <w:t xml:space="preserve">: </w:t>
      </w:r>
      <w:commentRangeStart w:id="6"/>
      <w:commentRangeStart w:id="7"/>
      <w:commentRangeStart w:id="8"/>
      <w:commentRangeStart w:id="9"/>
      <w:r>
        <w:rPr>
          <w:sz w:val="34"/>
        </w:rPr>
        <w:t xml:space="preserve">Automating and Enhancing </w:t>
      </w:r>
      <w:commentRangeEnd w:id="9"/>
      <w:r w:rsidR="007A02DF">
        <w:rPr>
          <w:rStyle w:val="CommentReference"/>
        </w:rPr>
        <w:commentReference w:id="9"/>
      </w:r>
      <w:r>
        <w:rPr>
          <w:sz w:val="34"/>
        </w:rPr>
        <w:t>the High-Throughput Sequencing Toolkit</w:t>
      </w:r>
      <w:commentRangeEnd w:id="6"/>
      <w:commentRangeEnd w:id="7"/>
      <w:r w:rsidR="003F34AD">
        <w:rPr>
          <w:rStyle w:val="CommentReference"/>
        </w:rPr>
        <w:commentReference w:id="7"/>
      </w:r>
      <w:commentRangeEnd w:id="8"/>
      <w:r w:rsidR="00412BF2">
        <w:rPr>
          <w:rStyle w:val="CommentReference"/>
        </w:rPr>
        <w:commentReference w:id="6"/>
      </w:r>
      <w:r w:rsidR="00AB772C">
        <w:rPr>
          <w:rStyle w:val="CommentReference"/>
        </w:rPr>
        <w:commentReference w:id="8"/>
      </w:r>
    </w:p>
    <w:p w14:paraId="4BE88BE5" w14:textId="77777777" w:rsidR="009F54E5" w:rsidRDefault="001A290F">
      <w:pPr>
        <w:spacing w:before="257" w:line="230" w:lineRule="auto"/>
        <w:ind w:left="4398" w:right="4486" w:hanging="1"/>
        <w:jc w:val="center"/>
        <w:rPr>
          <w:rFonts w:ascii="Times New Roman"/>
          <w:sz w:val="16"/>
        </w:rPr>
      </w:pPr>
      <w:r>
        <w:rPr>
          <w:sz w:val="24"/>
        </w:rPr>
        <w:t>Jordan A. Berg,</w:t>
      </w:r>
      <w:r>
        <w:rPr>
          <w:rFonts w:ascii="Times New Roman"/>
          <w:position w:val="9"/>
          <w:sz w:val="16"/>
        </w:rPr>
        <w:t xml:space="preserve">1 </w:t>
      </w:r>
      <w:r>
        <w:rPr>
          <w:sz w:val="24"/>
        </w:rPr>
        <w:t xml:space="preserve">Jonathan R. </w:t>
      </w:r>
      <w:r>
        <w:rPr>
          <w:spacing w:val="-3"/>
          <w:sz w:val="24"/>
        </w:rPr>
        <w:t>Belyeu,</w:t>
      </w:r>
      <w:r>
        <w:rPr>
          <w:rFonts w:ascii="Times New Roman"/>
          <w:spacing w:val="-3"/>
          <w:position w:val="9"/>
          <w:sz w:val="16"/>
        </w:rPr>
        <w:t xml:space="preserve">2 </w:t>
      </w:r>
      <w:commentRangeStart w:id="10"/>
      <w:r>
        <w:rPr>
          <w:sz w:val="24"/>
        </w:rPr>
        <w:t xml:space="preserve">Alex </w:t>
      </w:r>
      <w:r>
        <w:rPr>
          <w:spacing w:val="-4"/>
          <w:sz w:val="24"/>
        </w:rPr>
        <w:t xml:space="preserve">J. </w:t>
      </w:r>
      <w:proofErr w:type="spellStart"/>
      <w:r>
        <w:rPr>
          <w:sz w:val="24"/>
        </w:rPr>
        <w:t>Bott</w:t>
      </w:r>
      <w:commentRangeEnd w:id="10"/>
      <w:proofErr w:type="spellEnd"/>
      <w:r>
        <w:rPr>
          <w:rStyle w:val="CommentReference"/>
        </w:rPr>
        <w:commentReference w:id="10"/>
      </w:r>
      <w:r>
        <w:rPr>
          <w:sz w:val="24"/>
        </w:rPr>
        <w:t>,</w:t>
      </w:r>
      <w:r>
        <w:rPr>
          <w:rFonts w:ascii="Times New Roman"/>
          <w:position w:val="9"/>
          <w:sz w:val="16"/>
        </w:rPr>
        <w:t>1</w:t>
      </w:r>
    </w:p>
    <w:p w14:paraId="334BA378" w14:textId="42BF8CE9" w:rsidR="009F54E5" w:rsidRDefault="001A290F">
      <w:pPr>
        <w:spacing w:line="230" w:lineRule="auto"/>
        <w:ind w:left="4490" w:right="4578"/>
        <w:jc w:val="center"/>
        <w:rPr>
          <w:rFonts w:ascii="Times New Roman"/>
          <w:sz w:val="16"/>
        </w:rPr>
      </w:pPr>
      <w:commentRangeStart w:id="11"/>
      <w:r>
        <w:rPr>
          <w:sz w:val="24"/>
        </w:rPr>
        <w:t>Jason Gertz</w:t>
      </w:r>
      <w:commentRangeEnd w:id="11"/>
      <w:r w:rsidR="005D41C6">
        <w:rPr>
          <w:rStyle w:val="CommentReference"/>
        </w:rPr>
        <w:commentReference w:id="11"/>
      </w:r>
      <w:r>
        <w:rPr>
          <w:sz w:val="24"/>
        </w:rPr>
        <w:t>,</w:t>
      </w:r>
      <w:r>
        <w:rPr>
          <w:rFonts w:ascii="Times New Roman"/>
          <w:position w:val="9"/>
          <w:sz w:val="16"/>
        </w:rPr>
        <w:t xml:space="preserve">3 </w:t>
      </w:r>
      <w:r>
        <w:rPr>
          <w:sz w:val="24"/>
        </w:rPr>
        <w:t>Jeffrey T. Morgan,</w:t>
      </w:r>
      <w:r>
        <w:rPr>
          <w:rFonts w:ascii="Times New Roman"/>
          <w:position w:val="9"/>
          <w:sz w:val="16"/>
        </w:rPr>
        <w:t xml:space="preserve">1 </w:t>
      </w:r>
      <w:proofErr w:type="spellStart"/>
      <w:r>
        <w:rPr>
          <w:sz w:val="24"/>
        </w:rPr>
        <w:t>Yeyun</w:t>
      </w:r>
      <w:proofErr w:type="spellEnd"/>
      <w:r>
        <w:rPr>
          <w:sz w:val="24"/>
        </w:rPr>
        <w:t xml:space="preserve"> Ouyang,</w:t>
      </w:r>
      <w:r>
        <w:rPr>
          <w:rFonts w:ascii="Times New Roman"/>
          <w:position w:val="9"/>
          <w:sz w:val="16"/>
        </w:rPr>
        <w:t>1</w:t>
      </w:r>
    </w:p>
    <w:p w14:paraId="77CAFCEB" w14:textId="77777777" w:rsidR="009F54E5" w:rsidRDefault="001A290F">
      <w:pPr>
        <w:spacing w:line="230" w:lineRule="auto"/>
        <w:ind w:left="4128" w:right="4216"/>
        <w:jc w:val="center"/>
        <w:rPr>
          <w:rFonts w:ascii="Times New Roman"/>
          <w:sz w:val="16"/>
        </w:rPr>
      </w:pPr>
      <w:r>
        <w:rPr>
          <w:sz w:val="24"/>
        </w:rPr>
        <w:t>Aaron R. Quinlan,</w:t>
      </w:r>
      <w:r>
        <w:rPr>
          <w:rFonts w:ascii="Times New Roman"/>
          <w:position w:val="9"/>
          <w:sz w:val="16"/>
        </w:rPr>
        <w:t>2</w:t>
      </w:r>
      <w:r>
        <w:rPr>
          <w:i/>
          <w:position w:val="9"/>
          <w:sz w:val="16"/>
        </w:rPr>
        <w:t>,</w:t>
      </w:r>
      <w:r>
        <w:rPr>
          <w:rFonts w:ascii="Times New Roman"/>
          <w:position w:val="9"/>
          <w:sz w:val="16"/>
        </w:rPr>
        <w:t>4</w:t>
      </w:r>
      <w:r>
        <w:rPr>
          <w:i/>
          <w:position w:val="9"/>
          <w:sz w:val="16"/>
        </w:rPr>
        <w:t>,</w:t>
      </w:r>
      <w:r>
        <w:rPr>
          <w:rFonts w:ascii="Times New Roman"/>
          <w:position w:val="9"/>
          <w:sz w:val="16"/>
        </w:rPr>
        <w:t xml:space="preserve">5 </w:t>
      </w:r>
      <w:r>
        <w:rPr>
          <w:sz w:val="24"/>
        </w:rPr>
        <w:t>Jared Rutter</w:t>
      </w:r>
      <w:r>
        <w:rPr>
          <w:rFonts w:ascii="Times New Roman"/>
          <w:position w:val="9"/>
          <w:sz w:val="16"/>
        </w:rPr>
        <w:t>1</w:t>
      </w:r>
      <w:r>
        <w:rPr>
          <w:i/>
          <w:position w:val="9"/>
          <w:sz w:val="16"/>
        </w:rPr>
        <w:t>,</w:t>
      </w:r>
      <w:r>
        <w:rPr>
          <w:rFonts w:ascii="Times New Roman"/>
          <w:position w:val="9"/>
          <w:sz w:val="16"/>
        </w:rPr>
        <w:t>6</w:t>
      </w:r>
    </w:p>
    <w:p w14:paraId="4155CAC4" w14:textId="77777777" w:rsidR="009F54E5" w:rsidRDefault="009F54E5">
      <w:pPr>
        <w:pStyle w:val="BodyText"/>
        <w:rPr>
          <w:rFonts w:ascii="Times New Roman"/>
          <w:sz w:val="24"/>
        </w:rPr>
      </w:pPr>
    </w:p>
    <w:p w14:paraId="1350A3BD" w14:textId="77777777" w:rsidR="009F54E5" w:rsidRDefault="001A290F">
      <w:pPr>
        <w:pStyle w:val="BodyText"/>
        <w:spacing w:before="1" w:line="242" w:lineRule="auto"/>
        <w:ind w:left="1170" w:right="1248"/>
        <w:jc w:val="center"/>
      </w:pPr>
      <w:r>
        <w:rPr>
          <w:rFonts w:ascii="Times New Roman"/>
          <w:position w:val="8"/>
          <w:sz w:val="16"/>
        </w:rPr>
        <w:t>1</w:t>
      </w:r>
      <w:r>
        <w:t xml:space="preserve">Department of Biochemistry, University of Utah, Salt Lake </w:t>
      </w:r>
      <w:r>
        <w:rPr>
          <w:spacing w:val="-5"/>
        </w:rPr>
        <w:t xml:space="preserve">City, </w:t>
      </w:r>
      <w:r>
        <w:rPr>
          <w:spacing w:val="-9"/>
        </w:rPr>
        <w:t xml:space="preserve">UT, </w:t>
      </w:r>
      <w:r>
        <w:t xml:space="preserve">USA, 84112 </w:t>
      </w:r>
      <w:r>
        <w:rPr>
          <w:rFonts w:ascii="Times New Roman"/>
          <w:position w:val="8"/>
          <w:sz w:val="16"/>
        </w:rPr>
        <w:t>2</w:t>
      </w:r>
      <w:r>
        <w:t xml:space="preserve">Department of Human Genetics, University of Utah, Salt Lake </w:t>
      </w:r>
      <w:r>
        <w:rPr>
          <w:spacing w:val="-5"/>
        </w:rPr>
        <w:t xml:space="preserve">City, </w:t>
      </w:r>
      <w:r>
        <w:rPr>
          <w:spacing w:val="-9"/>
        </w:rPr>
        <w:t xml:space="preserve">UT, </w:t>
      </w:r>
      <w:r>
        <w:t xml:space="preserve">USA, 84112 </w:t>
      </w:r>
      <w:r>
        <w:rPr>
          <w:rFonts w:ascii="Times New Roman"/>
          <w:position w:val="8"/>
          <w:sz w:val="16"/>
        </w:rPr>
        <w:t>3</w:t>
      </w:r>
      <w:r>
        <w:t xml:space="preserve">Department of Oncological Sciences, University of Utah, Salt Lake </w:t>
      </w:r>
      <w:r>
        <w:rPr>
          <w:spacing w:val="-5"/>
        </w:rPr>
        <w:t xml:space="preserve">City, </w:t>
      </w:r>
      <w:r>
        <w:rPr>
          <w:spacing w:val="-9"/>
        </w:rPr>
        <w:t xml:space="preserve">UT, </w:t>
      </w:r>
      <w:r>
        <w:t xml:space="preserve">USA, 84112 </w:t>
      </w:r>
      <w:r>
        <w:rPr>
          <w:rFonts w:ascii="Times New Roman"/>
          <w:spacing w:val="-3"/>
          <w:position w:val="8"/>
          <w:sz w:val="16"/>
        </w:rPr>
        <w:t>4</w:t>
      </w:r>
      <w:r>
        <w:rPr>
          <w:spacing w:val="-3"/>
        </w:rPr>
        <w:t xml:space="preserve">USTAR </w:t>
      </w:r>
      <w:r>
        <w:t xml:space="preserve">Center </w:t>
      </w:r>
      <w:r>
        <w:rPr>
          <w:spacing w:val="-3"/>
        </w:rPr>
        <w:t xml:space="preserve">for </w:t>
      </w:r>
      <w:r>
        <w:t xml:space="preserve">Genetic </w:t>
      </w:r>
      <w:r>
        <w:rPr>
          <w:spacing w:val="-3"/>
        </w:rPr>
        <w:t xml:space="preserve">Discovery, </w:t>
      </w:r>
      <w:r>
        <w:t xml:space="preserve">University of Utah, Salt Lake </w:t>
      </w:r>
      <w:r>
        <w:rPr>
          <w:spacing w:val="-5"/>
        </w:rPr>
        <w:t xml:space="preserve">City, </w:t>
      </w:r>
      <w:r>
        <w:rPr>
          <w:spacing w:val="-9"/>
        </w:rPr>
        <w:t xml:space="preserve">UT, </w:t>
      </w:r>
      <w:r>
        <w:t xml:space="preserve">USA, 84112 </w:t>
      </w:r>
      <w:r>
        <w:rPr>
          <w:rFonts w:ascii="Times New Roman"/>
          <w:position w:val="8"/>
          <w:sz w:val="16"/>
        </w:rPr>
        <w:t>5</w:t>
      </w:r>
      <w:r>
        <w:t>Department</w:t>
      </w:r>
      <w:r>
        <w:rPr>
          <w:spacing w:val="-6"/>
        </w:rPr>
        <w:t xml:space="preserve"> </w:t>
      </w:r>
      <w:r>
        <w:t>of</w:t>
      </w:r>
      <w:r>
        <w:rPr>
          <w:spacing w:val="-6"/>
        </w:rPr>
        <w:t xml:space="preserve"> </w:t>
      </w:r>
      <w:r>
        <w:t>Biomedical</w:t>
      </w:r>
      <w:r>
        <w:rPr>
          <w:spacing w:val="-6"/>
        </w:rPr>
        <w:t xml:space="preserve"> </w:t>
      </w:r>
      <w:r>
        <w:t>Informatics,</w:t>
      </w:r>
      <w:r>
        <w:rPr>
          <w:spacing w:val="-6"/>
        </w:rPr>
        <w:t xml:space="preserve"> </w:t>
      </w:r>
      <w:r>
        <w:t>University</w:t>
      </w:r>
      <w:r>
        <w:rPr>
          <w:spacing w:val="-6"/>
        </w:rPr>
        <w:t xml:space="preserve"> </w:t>
      </w:r>
      <w:r>
        <w:t>of</w:t>
      </w:r>
      <w:r>
        <w:rPr>
          <w:spacing w:val="-5"/>
        </w:rPr>
        <w:t xml:space="preserve"> </w:t>
      </w:r>
      <w:r>
        <w:t>Utah,</w:t>
      </w:r>
      <w:r>
        <w:rPr>
          <w:spacing w:val="-6"/>
        </w:rPr>
        <w:t xml:space="preserve"> </w:t>
      </w:r>
      <w:r>
        <w:t>Salt</w:t>
      </w:r>
      <w:r>
        <w:rPr>
          <w:spacing w:val="-6"/>
        </w:rPr>
        <w:t xml:space="preserve"> </w:t>
      </w:r>
      <w:r>
        <w:t>Lake</w:t>
      </w:r>
      <w:r>
        <w:rPr>
          <w:spacing w:val="-6"/>
        </w:rPr>
        <w:t xml:space="preserve"> </w:t>
      </w:r>
      <w:r>
        <w:rPr>
          <w:spacing w:val="-5"/>
        </w:rPr>
        <w:t>City,</w:t>
      </w:r>
      <w:r>
        <w:rPr>
          <w:spacing w:val="-6"/>
        </w:rPr>
        <w:t xml:space="preserve"> </w:t>
      </w:r>
      <w:r>
        <w:rPr>
          <w:spacing w:val="-9"/>
        </w:rPr>
        <w:t>UT,</w:t>
      </w:r>
      <w:r>
        <w:rPr>
          <w:spacing w:val="-5"/>
        </w:rPr>
        <w:t xml:space="preserve"> </w:t>
      </w:r>
      <w:r>
        <w:t>USA,</w:t>
      </w:r>
      <w:r>
        <w:rPr>
          <w:spacing w:val="-6"/>
        </w:rPr>
        <w:t xml:space="preserve"> </w:t>
      </w:r>
      <w:r>
        <w:t xml:space="preserve">84112 </w:t>
      </w:r>
      <w:r>
        <w:rPr>
          <w:rFonts w:ascii="Times New Roman"/>
          <w:position w:val="8"/>
          <w:sz w:val="16"/>
        </w:rPr>
        <w:t>6</w:t>
      </w:r>
      <w:r>
        <w:t>Howard</w:t>
      </w:r>
      <w:r>
        <w:rPr>
          <w:spacing w:val="-6"/>
        </w:rPr>
        <w:t xml:space="preserve"> </w:t>
      </w:r>
      <w:r>
        <w:t>Hughes</w:t>
      </w:r>
      <w:r>
        <w:rPr>
          <w:spacing w:val="-5"/>
        </w:rPr>
        <w:t xml:space="preserve"> </w:t>
      </w:r>
      <w:r>
        <w:t>Medical</w:t>
      </w:r>
      <w:r>
        <w:rPr>
          <w:spacing w:val="-5"/>
        </w:rPr>
        <w:t xml:space="preserve"> </w:t>
      </w:r>
      <w:r>
        <w:t>Institute,</w:t>
      </w:r>
      <w:r>
        <w:rPr>
          <w:spacing w:val="-6"/>
        </w:rPr>
        <w:t xml:space="preserve"> </w:t>
      </w:r>
      <w:r>
        <w:t>University</w:t>
      </w:r>
      <w:r>
        <w:rPr>
          <w:spacing w:val="-5"/>
        </w:rPr>
        <w:t xml:space="preserve"> </w:t>
      </w:r>
      <w:r>
        <w:t>of</w:t>
      </w:r>
      <w:r>
        <w:rPr>
          <w:spacing w:val="-5"/>
        </w:rPr>
        <w:t xml:space="preserve"> </w:t>
      </w:r>
      <w:r>
        <w:t>Utah,</w:t>
      </w:r>
      <w:r>
        <w:rPr>
          <w:spacing w:val="-6"/>
        </w:rPr>
        <w:t xml:space="preserve"> </w:t>
      </w:r>
      <w:r>
        <w:t>Salt</w:t>
      </w:r>
      <w:r>
        <w:rPr>
          <w:spacing w:val="-5"/>
        </w:rPr>
        <w:t xml:space="preserve"> </w:t>
      </w:r>
      <w:r>
        <w:t>Lake</w:t>
      </w:r>
      <w:r>
        <w:rPr>
          <w:spacing w:val="-5"/>
        </w:rPr>
        <w:t xml:space="preserve"> City,</w:t>
      </w:r>
      <w:r>
        <w:rPr>
          <w:spacing w:val="-6"/>
        </w:rPr>
        <w:t xml:space="preserve"> </w:t>
      </w:r>
      <w:r>
        <w:rPr>
          <w:spacing w:val="-9"/>
        </w:rPr>
        <w:t>UT,</w:t>
      </w:r>
      <w:r>
        <w:rPr>
          <w:spacing w:val="-5"/>
        </w:rPr>
        <w:t xml:space="preserve"> </w:t>
      </w:r>
      <w:r>
        <w:t>USA,</w:t>
      </w:r>
      <w:r>
        <w:rPr>
          <w:spacing w:val="-5"/>
        </w:rPr>
        <w:t xml:space="preserve"> </w:t>
      </w:r>
      <w:r>
        <w:t>84112</w:t>
      </w:r>
    </w:p>
    <w:p w14:paraId="17A637AB" w14:textId="77777777" w:rsidR="009F54E5" w:rsidRDefault="009F54E5">
      <w:pPr>
        <w:pStyle w:val="BodyText"/>
        <w:rPr>
          <w:sz w:val="26"/>
        </w:rPr>
      </w:pPr>
    </w:p>
    <w:p w14:paraId="5EB262D3" w14:textId="77777777" w:rsidR="009F54E5" w:rsidRDefault="009F54E5">
      <w:pPr>
        <w:pStyle w:val="BodyText"/>
        <w:rPr>
          <w:sz w:val="26"/>
        </w:rPr>
      </w:pPr>
    </w:p>
    <w:p w14:paraId="7C863255" w14:textId="31C0CA0B" w:rsidR="009F54E5" w:rsidRDefault="001A290F">
      <w:pPr>
        <w:pStyle w:val="Heading3"/>
        <w:spacing w:before="230" w:line="453" w:lineRule="auto"/>
        <w:ind w:left="665" w:right="743" w:firstLine="0"/>
        <w:jc w:val="both"/>
      </w:pPr>
      <w:r>
        <w:t>Nucleic</w:t>
      </w:r>
      <w:r>
        <w:rPr>
          <w:spacing w:val="-19"/>
        </w:rPr>
        <w:t xml:space="preserve"> </w:t>
      </w:r>
      <w:r>
        <w:t>acid</w:t>
      </w:r>
      <w:r>
        <w:rPr>
          <w:spacing w:val="-18"/>
        </w:rPr>
        <w:t xml:space="preserve"> </w:t>
      </w:r>
      <w:r>
        <w:t>sequencing</w:t>
      </w:r>
      <w:r>
        <w:rPr>
          <w:spacing w:val="-18"/>
        </w:rPr>
        <w:t xml:space="preserve"> </w:t>
      </w:r>
      <w:r>
        <w:t>is</w:t>
      </w:r>
      <w:r>
        <w:rPr>
          <w:spacing w:val="-18"/>
        </w:rPr>
        <w:t xml:space="preserve"> </w:t>
      </w:r>
      <w:r>
        <w:t>a</w:t>
      </w:r>
      <w:r>
        <w:rPr>
          <w:spacing w:val="-18"/>
        </w:rPr>
        <w:t xml:space="preserve"> </w:t>
      </w:r>
      <w:r>
        <w:t>routine</w:t>
      </w:r>
      <w:r>
        <w:rPr>
          <w:spacing w:val="-19"/>
        </w:rPr>
        <w:t xml:space="preserve"> </w:t>
      </w:r>
      <w:r>
        <w:t>and</w:t>
      </w:r>
      <w:r>
        <w:rPr>
          <w:spacing w:val="-18"/>
        </w:rPr>
        <w:t xml:space="preserve"> </w:t>
      </w:r>
      <w:r>
        <w:t>powerful</w:t>
      </w:r>
      <w:r>
        <w:rPr>
          <w:spacing w:val="-18"/>
        </w:rPr>
        <w:t xml:space="preserve"> </w:t>
      </w:r>
      <w:r>
        <w:t>tool</w:t>
      </w:r>
      <w:r>
        <w:rPr>
          <w:spacing w:val="-18"/>
        </w:rPr>
        <w:t xml:space="preserve"> </w:t>
      </w:r>
      <w:r>
        <w:t>in</w:t>
      </w:r>
      <w:r>
        <w:rPr>
          <w:spacing w:val="-18"/>
        </w:rPr>
        <w:t xml:space="preserve"> </w:t>
      </w:r>
      <w:r>
        <w:t>biological</w:t>
      </w:r>
      <w:r>
        <w:rPr>
          <w:spacing w:val="-19"/>
        </w:rPr>
        <w:t xml:space="preserve"> </w:t>
      </w:r>
      <w:r>
        <w:t>and</w:t>
      </w:r>
      <w:r>
        <w:rPr>
          <w:spacing w:val="-18"/>
        </w:rPr>
        <w:t xml:space="preserve"> </w:t>
      </w:r>
      <w:r>
        <w:t>clinical</w:t>
      </w:r>
      <w:r>
        <w:rPr>
          <w:spacing w:val="-18"/>
        </w:rPr>
        <w:t xml:space="preserve"> </w:t>
      </w:r>
      <w:r>
        <w:t xml:space="preserve">research. </w:t>
      </w:r>
      <w:commentRangeStart w:id="12"/>
      <w:r>
        <w:t>How</w:t>
      </w:r>
      <w:commentRangeEnd w:id="12"/>
      <w:r w:rsidR="004D1738">
        <w:rPr>
          <w:rStyle w:val="CommentReference"/>
          <w:b w:val="0"/>
          <w:bCs w:val="0"/>
        </w:rPr>
        <w:commentReference w:id="12"/>
      </w:r>
      <w:r>
        <w:t xml:space="preserve">- </w:t>
      </w:r>
      <w:r>
        <w:rPr>
          <w:spacing w:val="-4"/>
        </w:rPr>
        <w:t xml:space="preserve">ever, </w:t>
      </w:r>
      <w:r>
        <w:t xml:space="preserve">computational bottlenecks often exist for </w:t>
      </w:r>
      <w:commentRangeStart w:id="13"/>
      <w:del w:id="14" w:author="JONATHAN ROBERT BELYEU" w:date="2019-07-06T15:00:00Z">
        <w:r>
          <w:delText>average</w:delText>
        </w:r>
      </w:del>
      <w:commentRangeEnd w:id="13"/>
      <w:r w:rsidR="007A02DF">
        <w:rPr>
          <w:rStyle w:val="CommentReference"/>
          <w:b w:val="0"/>
          <w:bCs w:val="0"/>
        </w:rPr>
        <w:commentReference w:id="13"/>
      </w:r>
      <w:del w:id="15" w:author="JONATHAN ROBERT BELYEU" w:date="2019-07-06T15:00:00Z">
        <w:r>
          <w:delText xml:space="preserve"> </w:delText>
        </w:r>
      </w:del>
      <w:ins w:id="16" w:author="JONATHAN ROBERT BELYEU" w:date="2019-07-06T15:00:00Z">
        <w:r w:rsidR="007E195B">
          <w:t xml:space="preserve">many </w:t>
        </w:r>
      </w:ins>
      <w:r>
        <w:t xml:space="preserve">users. </w:t>
      </w:r>
      <w:proofErr w:type="spellStart"/>
      <w:r>
        <w:t>XPRESSyourself</w:t>
      </w:r>
      <w:proofErr w:type="spellEnd"/>
      <w:r>
        <w:t xml:space="preserve"> is a</w:t>
      </w:r>
      <w:r>
        <w:rPr>
          <w:spacing w:val="-45"/>
        </w:rPr>
        <w:t xml:space="preserve"> </w:t>
      </w:r>
      <w:r>
        <w:t>ribosome profiling and RNA-seq analytical pipeline that aims to eliminate these barriers, standardize</w:t>
      </w:r>
      <w:del w:id="17" w:author="Jason Gertz" w:date="2019-07-02T15:04:00Z">
        <w:r>
          <w:delText xml:space="preserve"> </w:delText>
        </w:r>
      </w:del>
      <w:r>
        <w:t xml:space="preserve"> </w:t>
      </w:r>
      <w:r>
        <w:rPr>
          <w:rFonts w:ascii="Arial-BoldItalicMT"/>
          <w:i/>
        </w:rPr>
        <w:t xml:space="preserve">in silico </w:t>
      </w:r>
      <w:r>
        <w:t xml:space="preserve">protocols, and decrease time-to-discovery. </w:t>
      </w:r>
      <w:proofErr w:type="spellStart"/>
      <w:r>
        <w:t>XPRESSyourself</w:t>
      </w:r>
      <w:proofErr w:type="spellEnd"/>
      <w:r>
        <w:t xml:space="preserve"> additionally introduces tools missing from current ribosome profiling and RNA-seq computational toolkits. </w:t>
      </w:r>
      <w:r>
        <w:rPr>
          <w:spacing w:val="-3"/>
        </w:rPr>
        <w:t xml:space="preserve">Using </w:t>
      </w:r>
      <w:proofErr w:type="spellStart"/>
      <w:r>
        <w:t>XPRESSyourself</w:t>
      </w:r>
      <w:proofErr w:type="spellEnd"/>
      <w:r>
        <w:rPr>
          <w:spacing w:val="-17"/>
        </w:rPr>
        <w:t xml:space="preserve"> </w:t>
      </w:r>
      <w:r>
        <w:t>to</w:t>
      </w:r>
      <w:r>
        <w:rPr>
          <w:spacing w:val="-17"/>
        </w:rPr>
        <w:t xml:space="preserve"> </w:t>
      </w:r>
      <w:r>
        <w:t>process</w:t>
      </w:r>
      <w:r>
        <w:rPr>
          <w:spacing w:val="-17"/>
        </w:rPr>
        <w:t xml:space="preserve"> </w:t>
      </w:r>
      <w:r>
        <w:t>publicly</w:t>
      </w:r>
      <w:r>
        <w:rPr>
          <w:spacing w:val="-17"/>
        </w:rPr>
        <w:t xml:space="preserve"> </w:t>
      </w:r>
      <w:r>
        <w:t>available</w:t>
      </w:r>
      <w:r>
        <w:rPr>
          <w:spacing w:val="-17"/>
        </w:rPr>
        <w:t xml:space="preserve"> </w:t>
      </w:r>
      <w:r>
        <w:t>ribosome</w:t>
      </w:r>
      <w:r>
        <w:rPr>
          <w:spacing w:val="-17"/>
        </w:rPr>
        <w:t xml:space="preserve"> </w:t>
      </w:r>
      <w:r>
        <w:t>profiling</w:t>
      </w:r>
      <w:r>
        <w:rPr>
          <w:spacing w:val="-17"/>
        </w:rPr>
        <w:t xml:space="preserve"> </w:t>
      </w:r>
      <w:r>
        <w:t>data,</w:t>
      </w:r>
      <w:r>
        <w:rPr>
          <w:spacing w:val="-16"/>
        </w:rPr>
        <w:t xml:space="preserve"> </w:t>
      </w:r>
      <w:commentRangeStart w:id="18"/>
      <w:r>
        <w:t>we</w:t>
      </w:r>
      <w:r>
        <w:rPr>
          <w:spacing w:val="-17"/>
        </w:rPr>
        <w:t xml:space="preserve"> </w:t>
      </w:r>
      <w:r>
        <w:t>were</w:t>
      </w:r>
      <w:r>
        <w:rPr>
          <w:spacing w:val="-17"/>
        </w:rPr>
        <w:t xml:space="preserve"> </w:t>
      </w:r>
      <w:r>
        <w:t>able</w:t>
      </w:r>
      <w:r>
        <w:rPr>
          <w:spacing w:val="-17"/>
        </w:rPr>
        <w:t xml:space="preserve"> </w:t>
      </w:r>
      <w:r>
        <w:t>to</w:t>
      </w:r>
      <w:r>
        <w:rPr>
          <w:spacing w:val="-17"/>
        </w:rPr>
        <w:t xml:space="preserve"> </w:t>
      </w:r>
      <w:r>
        <w:t>identify</w:t>
      </w:r>
      <w:ins w:id="19" w:author="Jason Gertz" w:date="2019-07-02T15:05:00Z">
        <w:r w:rsidR="005D41C6">
          <w:t>,</w:t>
        </w:r>
      </w:ins>
      <w:r>
        <w:t xml:space="preserve"> in a matter of hours</w:t>
      </w:r>
      <w:ins w:id="20" w:author="Jason Gertz" w:date="2019-07-02T15:06:00Z">
        <w:r w:rsidR="005D41C6">
          <w:t>,</w:t>
        </w:r>
      </w:ins>
      <w:r>
        <w:t xml:space="preserve"> putative mechanisms</w:t>
      </w:r>
      <w:commentRangeEnd w:id="18"/>
      <w:r w:rsidR="007A02DF">
        <w:rPr>
          <w:rStyle w:val="CommentReference"/>
          <w:b w:val="0"/>
          <w:bCs w:val="0"/>
        </w:rPr>
        <w:commentReference w:id="18"/>
      </w:r>
      <w:r>
        <w:t xml:space="preserve"> that explain neurodegenerative phenotypes dur</w:t>
      </w:r>
      <w:del w:id="21" w:author="Jason Gertz" w:date="2019-07-02T15:05:00Z">
        <w:r>
          <w:delText xml:space="preserve">- </w:delText>
        </w:r>
      </w:del>
      <w:r>
        <w:t>ing</w:t>
      </w:r>
      <w:r>
        <w:rPr>
          <w:spacing w:val="-6"/>
        </w:rPr>
        <w:t xml:space="preserve"> </w:t>
      </w:r>
      <w:r>
        <w:t>acute</w:t>
      </w:r>
      <w:r>
        <w:rPr>
          <w:spacing w:val="-5"/>
        </w:rPr>
        <w:t xml:space="preserve"> </w:t>
      </w:r>
      <w:r>
        <w:t>cellular</w:t>
      </w:r>
      <w:r>
        <w:rPr>
          <w:spacing w:val="-6"/>
        </w:rPr>
        <w:t xml:space="preserve"> </w:t>
      </w:r>
      <w:r>
        <w:t>stress</w:t>
      </w:r>
      <w:r>
        <w:rPr>
          <w:spacing w:val="-5"/>
        </w:rPr>
        <w:t xml:space="preserve"> </w:t>
      </w:r>
      <w:r>
        <w:t>and</w:t>
      </w:r>
      <w:r>
        <w:rPr>
          <w:spacing w:val="-6"/>
        </w:rPr>
        <w:t xml:space="preserve"> </w:t>
      </w:r>
      <w:r>
        <w:t>neuroprotective</w:t>
      </w:r>
      <w:r>
        <w:rPr>
          <w:spacing w:val="-5"/>
        </w:rPr>
        <w:t xml:space="preserve"> </w:t>
      </w:r>
      <w:r>
        <w:t>mechanisms</w:t>
      </w:r>
      <w:r>
        <w:rPr>
          <w:spacing w:val="-6"/>
        </w:rPr>
        <w:t xml:space="preserve"> </w:t>
      </w:r>
      <w:r>
        <w:t>of</w:t>
      </w:r>
      <w:r>
        <w:rPr>
          <w:spacing w:val="-5"/>
        </w:rPr>
        <w:t xml:space="preserve"> </w:t>
      </w:r>
      <w:r>
        <w:t>the</w:t>
      </w:r>
      <w:r>
        <w:rPr>
          <w:spacing w:val="-6"/>
        </w:rPr>
        <w:t xml:space="preserve"> </w:t>
      </w:r>
      <w:r>
        <w:t>small</w:t>
      </w:r>
      <w:r>
        <w:rPr>
          <w:spacing w:val="-5"/>
        </w:rPr>
        <w:t xml:space="preserve"> </w:t>
      </w:r>
      <w:r>
        <w:t>molecule</w:t>
      </w:r>
      <w:r>
        <w:rPr>
          <w:spacing w:val="-5"/>
        </w:rPr>
        <w:t xml:space="preserve"> </w:t>
      </w:r>
      <w:r>
        <w:t>ISRIB</w:t>
      </w:r>
      <w:r>
        <w:rPr>
          <w:spacing w:val="-6"/>
        </w:rPr>
        <w:t xml:space="preserve"> </w:t>
      </w:r>
      <w:r>
        <w:t>during acute</w:t>
      </w:r>
      <w:r>
        <w:rPr>
          <w:spacing w:val="-5"/>
        </w:rPr>
        <w:t xml:space="preserve"> </w:t>
      </w:r>
      <w:r>
        <w:t>cellular</w:t>
      </w:r>
      <w:r>
        <w:rPr>
          <w:spacing w:val="-5"/>
        </w:rPr>
        <w:t xml:space="preserve"> </w:t>
      </w:r>
      <w:r>
        <w:t>stress,</w:t>
      </w:r>
      <w:r>
        <w:rPr>
          <w:spacing w:val="-4"/>
        </w:rPr>
        <w:t xml:space="preserve"> </w:t>
      </w:r>
      <w:r>
        <w:t>highlighting</w:t>
      </w:r>
      <w:r>
        <w:rPr>
          <w:spacing w:val="-5"/>
        </w:rPr>
        <w:t xml:space="preserve"> </w:t>
      </w:r>
      <w:proofErr w:type="spellStart"/>
      <w:ins w:id="22" w:author="JONATHAN ROBERT BELYEU" w:date="2019-07-06T15:01:00Z">
        <w:r w:rsidR="007E195B">
          <w:t>XPRESSyourself’s</w:t>
        </w:r>
        <w:proofErr w:type="spellEnd"/>
        <w:r w:rsidR="007E195B">
          <w:rPr>
            <w:spacing w:val="-17"/>
          </w:rPr>
          <w:t xml:space="preserve"> </w:t>
        </w:r>
      </w:ins>
      <w:del w:id="23" w:author="JONATHAN ROBERT BELYEU" w:date="2019-07-06T15:01:00Z">
        <w:r>
          <w:delText>its</w:delText>
        </w:r>
        <w:r>
          <w:rPr>
            <w:spacing w:val="-4"/>
          </w:rPr>
          <w:delText xml:space="preserve"> </w:delText>
        </w:r>
      </w:del>
      <w:r>
        <w:t>ability</w:t>
      </w:r>
      <w:r>
        <w:rPr>
          <w:spacing w:val="-5"/>
        </w:rPr>
        <w:t xml:space="preserve"> </w:t>
      </w:r>
      <w:r>
        <w:t>to</w:t>
      </w:r>
      <w:r>
        <w:rPr>
          <w:spacing w:val="-4"/>
        </w:rPr>
        <w:t xml:space="preserve"> </w:t>
      </w:r>
      <w:r>
        <w:t>rapidly</w:t>
      </w:r>
      <w:r>
        <w:rPr>
          <w:spacing w:val="-5"/>
        </w:rPr>
        <w:t xml:space="preserve"> </w:t>
      </w:r>
      <w:r>
        <w:t>uncover</w:t>
      </w:r>
      <w:r>
        <w:rPr>
          <w:spacing w:val="-4"/>
        </w:rPr>
        <w:t xml:space="preserve"> </w:t>
      </w:r>
      <w:r>
        <w:t>novel</w:t>
      </w:r>
      <w:r>
        <w:rPr>
          <w:spacing w:val="-5"/>
        </w:rPr>
        <w:t xml:space="preserve"> </w:t>
      </w:r>
      <w:r>
        <w:t>biological</w:t>
      </w:r>
      <w:r>
        <w:rPr>
          <w:spacing w:val="-4"/>
        </w:rPr>
        <w:t xml:space="preserve"> </w:t>
      </w:r>
      <w:r>
        <w:t>insight.</w:t>
      </w:r>
    </w:p>
    <w:p w14:paraId="4345E67B" w14:textId="77777777" w:rsidR="009F54E5" w:rsidRDefault="001A290F">
      <w:pPr>
        <w:spacing w:before="219"/>
        <w:ind w:left="119"/>
        <w:rPr>
          <w:b/>
          <w:sz w:val="28"/>
        </w:rPr>
      </w:pPr>
      <w:r>
        <w:rPr>
          <w:b/>
          <w:sz w:val="28"/>
        </w:rPr>
        <w:t>Keywords</w:t>
      </w:r>
    </w:p>
    <w:p w14:paraId="6BA7E368" w14:textId="77777777" w:rsidR="009F54E5" w:rsidRDefault="009F54E5">
      <w:pPr>
        <w:pStyle w:val="BodyText"/>
        <w:spacing w:before="3"/>
        <w:rPr>
          <w:b/>
          <w:sz w:val="41"/>
        </w:rPr>
      </w:pPr>
    </w:p>
    <w:p w14:paraId="22CC0E1C" w14:textId="25A4C10B" w:rsidR="009F54E5" w:rsidRDefault="00AB772C">
      <w:pPr>
        <w:pStyle w:val="BodyText"/>
        <w:ind w:left="970"/>
      </w:pPr>
      <w:ins w:id="24" w:author="Aaron Quinlan" w:date="2019-07-07T14:23:00Z">
        <w:r>
          <w:t xml:space="preserve">Analysis </w:t>
        </w:r>
      </w:ins>
      <w:r w:rsidR="001A290F">
        <w:t>Pipeline, Ribosome Profiling, RNA-seq, Automation, Standardization, Reference Truncation</w:t>
      </w:r>
    </w:p>
    <w:p w14:paraId="09460F6F" w14:textId="77777777" w:rsidR="009F54E5" w:rsidRDefault="009F54E5">
      <w:pPr>
        <w:pStyle w:val="BodyText"/>
        <w:spacing w:before="7"/>
        <w:rPr>
          <w:sz w:val="38"/>
        </w:rPr>
      </w:pPr>
    </w:p>
    <w:p w14:paraId="5FCABED5" w14:textId="77777777" w:rsidR="009F54E5" w:rsidRDefault="001A290F">
      <w:pPr>
        <w:pStyle w:val="Heading1"/>
        <w:numPr>
          <w:ilvl w:val="0"/>
          <w:numId w:val="40"/>
        </w:numPr>
        <w:tabs>
          <w:tab w:val="left" w:pos="566"/>
          <w:tab w:val="left" w:pos="567"/>
        </w:tabs>
        <w:spacing w:before="0"/>
        <w:ind w:hanging="446"/>
        <w:pPrChange w:id="25" w:author="Yeyun Ouyang" w:date="2019-07-09T16:01:00Z">
          <w:pPr>
            <w:pStyle w:val="Heading1"/>
            <w:numPr>
              <w:numId w:val="32"/>
            </w:numPr>
            <w:tabs>
              <w:tab w:val="left" w:pos="566"/>
              <w:tab w:val="left" w:pos="567"/>
            </w:tabs>
            <w:spacing w:before="0"/>
            <w:ind w:left="566" w:hanging="446"/>
          </w:pPr>
        </w:pPrChange>
      </w:pPr>
      <w:r>
        <w:t>Background</w:t>
      </w:r>
    </w:p>
    <w:p w14:paraId="0007E359" w14:textId="77777777" w:rsidR="009F54E5" w:rsidRDefault="009F54E5">
      <w:pPr>
        <w:pStyle w:val="BodyText"/>
        <w:spacing w:before="3"/>
        <w:rPr>
          <w:b/>
          <w:sz w:val="41"/>
        </w:rPr>
      </w:pPr>
    </w:p>
    <w:p w14:paraId="49A98B5F" w14:textId="2D9B70A7" w:rsidR="009F54E5" w:rsidRDefault="001A290F">
      <w:pPr>
        <w:pStyle w:val="BodyText"/>
        <w:spacing w:line="453" w:lineRule="auto"/>
        <w:ind w:left="119" w:right="199" w:firstLine="850"/>
        <w:jc w:val="both"/>
      </w:pPr>
      <w:r>
        <w:t>High-throughput</w:t>
      </w:r>
      <w:r>
        <w:rPr>
          <w:spacing w:val="-12"/>
        </w:rPr>
        <w:t xml:space="preserve"> </w:t>
      </w:r>
      <w:r>
        <w:t>sequencing</w:t>
      </w:r>
      <w:r>
        <w:rPr>
          <w:spacing w:val="-11"/>
        </w:rPr>
        <w:t xml:space="preserve"> </w:t>
      </w:r>
      <w:r>
        <w:t>data</w:t>
      </w:r>
      <w:r>
        <w:rPr>
          <w:spacing w:val="-11"/>
        </w:rPr>
        <w:t xml:space="preserve"> </w:t>
      </w:r>
      <w:r>
        <w:t>has</w:t>
      </w:r>
      <w:r>
        <w:rPr>
          <w:spacing w:val="-11"/>
        </w:rPr>
        <w:t xml:space="preserve"> </w:t>
      </w:r>
      <w:r>
        <w:t>revolutionized</w:t>
      </w:r>
      <w:r>
        <w:rPr>
          <w:spacing w:val="-11"/>
        </w:rPr>
        <w:t xml:space="preserve"> </w:t>
      </w:r>
      <w:r>
        <w:t>biomedical,</w:t>
      </w:r>
      <w:r>
        <w:rPr>
          <w:spacing w:val="-12"/>
        </w:rPr>
        <w:t xml:space="preserve"> </w:t>
      </w:r>
      <w:r>
        <w:t>industrial,</w:t>
      </w:r>
      <w:r>
        <w:rPr>
          <w:spacing w:val="-10"/>
        </w:rPr>
        <w:t xml:space="preserve"> </w:t>
      </w:r>
      <w:r>
        <w:t>and</w:t>
      </w:r>
      <w:r>
        <w:rPr>
          <w:spacing w:val="-11"/>
        </w:rPr>
        <w:t xml:space="preserve"> </w:t>
      </w:r>
      <w:r>
        <w:t>basic</w:t>
      </w:r>
      <w:r>
        <w:rPr>
          <w:spacing w:val="-11"/>
        </w:rPr>
        <w:t xml:space="preserve"> </w:t>
      </w:r>
      <w:r>
        <w:t>science</w:t>
      </w:r>
      <w:r>
        <w:rPr>
          <w:spacing w:val="-11"/>
        </w:rPr>
        <w:t xml:space="preserve"> </w:t>
      </w:r>
      <w:r>
        <w:t xml:space="preserve">research. Specifically, RNA-seq has </w:t>
      </w:r>
      <w:commentRangeStart w:id="26"/>
      <w:r>
        <w:t>proven to be</w:t>
      </w:r>
      <w:commentRangeEnd w:id="26"/>
      <w:r w:rsidR="007A02DF">
        <w:rPr>
          <w:rStyle w:val="CommentReference"/>
        </w:rPr>
        <w:commentReference w:id="26"/>
      </w:r>
      <w:r>
        <w:t xml:space="preserve"> the forerunner technology </w:t>
      </w:r>
      <w:r>
        <w:rPr>
          <w:spacing w:val="-3"/>
        </w:rPr>
        <w:t xml:space="preserve">for </w:t>
      </w:r>
      <w:r>
        <w:t>high-quality RNA quantification within the last</w:t>
      </w:r>
      <w:del w:id="27" w:author="Jason Gertz" w:date="2019-07-02T15:08:00Z">
        <w:r>
          <w:delText xml:space="preserve"> two</w:delText>
        </w:r>
      </w:del>
      <w:r>
        <w:t xml:space="preserve"> </w:t>
      </w:r>
      <w:proofErr w:type="spellStart"/>
      <w:ins w:id="28" w:author="Jon Belyeu" w:date="2019-07-09T16:00:00Z">
        <w:r w:rsidR="00E43377">
          <w:t>decades.</w:t>
        </w:r>
      </w:ins>
      <w:commentRangeStart w:id="29"/>
      <w:ins w:id="30" w:author="Aaron Quinlan" w:date="2019-07-09T15:58:00Z">
        <w:r w:rsidR="00B6686C">
          <w:t>decade</w:t>
        </w:r>
        <w:commentRangeEnd w:id="29"/>
        <w:proofErr w:type="spellEnd"/>
        <w:r w:rsidR="00ED589A">
          <w:rPr>
            <w:rStyle w:val="CommentReference"/>
          </w:rPr>
          <w:commentReference w:id="29"/>
        </w:r>
      </w:ins>
      <w:del w:id="31" w:author="Jason Gertz" w:date="2019-07-02T15:08:00Z">
        <w:r w:rsidR="00B6686C" w:rsidDel="00ED589A">
          <w:delText>s</w:delText>
        </w:r>
      </w:del>
      <w:del w:id="32" w:author="Aaron Quinlan" w:date="2019-07-09T15:58:00Z">
        <w:r>
          <w:delText>decades</w:delText>
        </w:r>
      </w:del>
      <w:del w:id="33" w:author="Jon Belyeu" w:date="2019-07-09T16:00:00Z">
        <w:r>
          <w:delText>.</w:delText>
        </w:r>
      </w:del>
      <w:r>
        <w:t xml:space="preserve"> RNA-seq </w:t>
      </w:r>
      <w:r>
        <w:rPr>
          <w:spacing w:val="-3"/>
        </w:rPr>
        <w:t xml:space="preserve">involves </w:t>
      </w:r>
      <w:r>
        <w:t xml:space="preserve">isolating </w:t>
      </w:r>
      <w:del w:id="34" w:author="Jeff Morgan" w:date="2019-07-02T19:43:00Z">
        <w:r>
          <w:delText xml:space="preserve">the </w:delText>
        </w:r>
      </w:del>
      <w:r>
        <w:t xml:space="preserve">RNA fragments from a population of cells, </w:t>
      </w:r>
      <w:del w:id="35" w:author="Jeff Morgan" w:date="2019-07-02T19:43:00Z">
        <w:r>
          <w:delText xml:space="preserve">incorporating </w:delText>
        </w:r>
      </w:del>
      <w:ins w:id="36" w:author="Jeff Morgan" w:date="2019-07-02T19:43:00Z">
        <w:r w:rsidR="008059A9">
          <w:t xml:space="preserve">converting </w:t>
        </w:r>
      </w:ins>
      <w:r>
        <w:t xml:space="preserve">these fragments into cDNA libraries, and </w:t>
      </w:r>
      <w:del w:id="37" w:author="Jeff Morgan" w:date="2019-07-02T19:43:00Z">
        <w:r>
          <w:delText>assembling</w:delText>
        </w:r>
        <w:r w:rsidR="004D1738" w:rsidDel="008059A9">
          <w:delText xml:space="preserve"> </w:delText>
        </w:r>
      </w:del>
      <w:ins w:id="38" w:author="Jeff Morgan" w:date="2019-07-02T19:43:00Z">
        <w:r w:rsidR="008059A9">
          <w:t>aligning</w:t>
        </w:r>
        <w:r>
          <w:t xml:space="preserve"> </w:t>
        </w:r>
      </w:ins>
      <w:r>
        <w:t>the sequenced reads to a reference genome or transcriptome to measure relative transcript abundance, differential splice variants, sequence polymorphisms, and more (</w:t>
      </w:r>
      <w:r>
        <w:rPr>
          <w:i/>
        </w:rPr>
        <w:t>1</w:t>
      </w:r>
      <w:r>
        <w:t>). High-throughput</w:t>
      </w:r>
      <w:r>
        <w:rPr>
          <w:spacing w:val="-7"/>
        </w:rPr>
        <w:t xml:space="preserve"> </w:t>
      </w:r>
      <w:r>
        <w:t>sequencing</w:t>
      </w:r>
      <w:r>
        <w:rPr>
          <w:spacing w:val="-7"/>
        </w:rPr>
        <w:t xml:space="preserve"> </w:t>
      </w:r>
      <w:r>
        <w:t>technologies</w:t>
      </w:r>
      <w:r>
        <w:rPr>
          <w:spacing w:val="-7"/>
        </w:rPr>
        <w:t xml:space="preserve"> </w:t>
      </w:r>
      <w:r>
        <w:rPr>
          <w:spacing w:val="-3"/>
        </w:rPr>
        <w:t>have</w:t>
      </w:r>
      <w:r>
        <w:rPr>
          <w:spacing w:val="-7"/>
        </w:rPr>
        <w:t xml:space="preserve"> </w:t>
      </w:r>
      <w:r>
        <w:t>been</w:t>
      </w:r>
      <w:r>
        <w:rPr>
          <w:spacing w:val="-7"/>
        </w:rPr>
        <w:t xml:space="preserve"> </w:t>
      </w:r>
      <w:r>
        <w:t>developed</w:t>
      </w:r>
      <w:r>
        <w:rPr>
          <w:spacing w:val="-7"/>
        </w:rPr>
        <w:t xml:space="preserve"> </w:t>
      </w:r>
      <w:r>
        <w:t>or</w:t>
      </w:r>
      <w:r>
        <w:rPr>
          <w:spacing w:val="-7"/>
        </w:rPr>
        <w:t xml:space="preserve"> </w:t>
      </w:r>
      <w:r>
        <w:t>adapted</w:t>
      </w:r>
      <w:r>
        <w:rPr>
          <w:spacing w:val="-7"/>
        </w:rPr>
        <w:t xml:space="preserve"> </w:t>
      </w:r>
      <w:r>
        <w:rPr>
          <w:spacing w:val="-3"/>
        </w:rPr>
        <w:t>for</w:t>
      </w:r>
      <w:r>
        <w:rPr>
          <w:spacing w:val="-7"/>
        </w:rPr>
        <w:t xml:space="preserve"> </w:t>
      </w:r>
      <w:r>
        <w:t>a</w:t>
      </w:r>
      <w:r>
        <w:rPr>
          <w:spacing w:val="-7"/>
        </w:rPr>
        <w:t xml:space="preserve"> </w:t>
      </w:r>
      <w:r>
        <w:t>variety</w:t>
      </w:r>
      <w:r>
        <w:rPr>
          <w:spacing w:val="-7"/>
        </w:rPr>
        <w:t xml:space="preserve"> </w:t>
      </w:r>
      <w:r>
        <w:t>of</w:t>
      </w:r>
      <w:r>
        <w:rPr>
          <w:spacing w:val="-6"/>
        </w:rPr>
        <w:t xml:space="preserve"> </w:t>
      </w:r>
      <w:r>
        <w:t>technologies</w:t>
      </w:r>
      <w:r>
        <w:rPr>
          <w:spacing w:val="-7"/>
        </w:rPr>
        <w:t xml:space="preserve"> </w:t>
      </w:r>
      <w:r>
        <w:t>such</w:t>
      </w:r>
      <w:r>
        <w:rPr>
          <w:spacing w:val="-7"/>
        </w:rPr>
        <w:t xml:space="preserve"> </w:t>
      </w:r>
      <w:r>
        <w:t xml:space="preserve">as DNA sequencing, </w:t>
      </w:r>
      <w:proofErr w:type="spellStart"/>
      <w:r>
        <w:t>ChIP</w:t>
      </w:r>
      <w:proofErr w:type="spellEnd"/>
      <w:r>
        <w:t xml:space="preserve">-seq, </w:t>
      </w:r>
      <w:commentRangeStart w:id="39"/>
      <w:r>
        <w:t xml:space="preserve">single-cell RNA-seq, and more </w:t>
      </w:r>
      <w:r>
        <w:rPr>
          <w:spacing w:val="-3"/>
        </w:rPr>
        <w:t xml:space="preserve">recently, </w:t>
      </w:r>
      <w:commentRangeStart w:id="40"/>
      <w:r>
        <w:t>ribosome profiling</w:t>
      </w:r>
      <w:r>
        <w:rPr>
          <w:spacing w:val="-22"/>
        </w:rPr>
        <w:t xml:space="preserve"> </w:t>
      </w:r>
      <w:commentRangeEnd w:id="39"/>
      <w:commentRangeEnd w:id="40"/>
      <w:r w:rsidR="00ED589A">
        <w:rPr>
          <w:rStyle w:val="CommentReference"/>
        </w:rPr>
        <w:commentReference w:id="40"/>
      </w:r>
      <w:r w:rsidR="008059A9">
        <w:rPr>
          <w:rStyle w:val="CommentReference"/>
        </w:rPr>
        <w:commentReference w:id="39"/>
      </w:r>
      <w:r>
        <w:t>(</w:t>
      </w:r>
      <w:r>
        <w:rPr>
          <w:i/>
        </w:rPr>
        <w:t>2</w:t>
      </w:r>
      <w:r>
        <w:t>).</w:t>
      </w:r>
    </w:p>
    <w:p w14:paraId="0854A4A4" w14:textId="03C941D1" w:rsidR="009F54E5" w:rsidRDefault="001A290F">
      <w:pPr>
        <w:pStyle w:val="BodyText"/>
        <w:spacing w:before="1" w:line="453" w:lineRule="auto"/>
        <w:ind w:left="119" w:right="199" w:firstLine="850"/>
        <w:jc w:val="both"/>
      </w:pPr>
      <w:commentRangeStart w:id="41"/>
      <w:del w:id="42" w:author="Jeff Morgan" w:date="2019-07-02T19:45:00Z">
        <w:r>
          <w:delText xml:space="preserve">While </w:delText>
        </w:r>
      </w:del>
      <w:ins w:id="43" w:author="Jeff Morgan" w:date="2019-07-02T19:45:00Z">
        <w:r w:rsidR="004D1738">
          <w:t xml:space="preserve">Although </w:t>
        </w:r>
      </w:ins>
      <w:commentRangeEnd w:id="41"/>
      <w:ins w:id="44" w:author="Jeff Morgan" w:date="2019-07-02T19:46:00Z">
        <w:r w:rsidR="004D1738">
          <w:rPr>
            <w:rStyle w:val="CommentReference"/>
          </w:rPr>
          <w:commentReference w:id="41"/>
        </w:r>
      </w:ins>
      <w:r>
        <w:t xml:space="preserve">vast strides </w:t>
      </w:r>
      <w:r>
        <w:rPr>
          <w:spacing w:val="-3"/>
        </w:rPr>
        <w:t xml:space="preserve">have </w:t>
      </w:r>
      <w:r>
        <w:t xml:space="preserve">been made to implement and perfect these technologies, </w:t>
      </w:r>
      <w:del w:id="45" w:author="Jeff Morgan" w:date="2019-07-02T19:46:00Z">
        <w:r>
          <w:delText xml:space="preserve">various </w:delText>
        </w:r>
      </w:del>
      <w:ins w:id="46" w:author="Jeff Morgan" w:date="2019-07-02T19:46:00Z">
        <w:r w:rsidR="004D1738">
          <w:t xml:space="preserve">many </w:t>
        </w:r>
      </w:ins>
      <w:r>
        <w:t>bottlenecks still</w:t>
      </w:r>
      <w:r>
        <w:rPr>
          <w:spacing w:val="-12"/>
        </w:rPr>
        <w:t xml:space="preserve"> </w:t>
      </w:r>
      <w:r>
        <w:t>exist.</w:t>
      </w:r>
      <w:r>
        <w:rPr>
          <w:spacing w:val="4"/>
        </w:rPr>
        <w:t xml:space="preserve"> </w:t>
      </w:r>
      <w:commentRangeStart w:id="47"/>
      <w:r>
        <w:rPr>
          <w:spacing w:val="-3"/>
        </w:rPr>
        <w:t>For</w:t>
      </w:r>
      <w:r>
        <w:rPr>
          <w:spacing w:val="-11"/>
        </w:rPr>
        <w:t xml:space="preserve"> </w:t>
      </w:r>
      <w:r>
        <w:t>example,</w:t>
      </w:r>
      <w:r>
        <w:rPr>
          <w:spacing w:val="-10"/>
        </w:rPr>
        <w:t xml:space="preserve"> </w:t>
      </w:r>
      <w:r>
        <w:t>while</w:t>
      </w:r>
      <w:r>
        <w:rPr>
          <w:spacing w:val="-11"/>
        </w:rPr>
        <w:t xml:space="preserve"> </w:t>
      </w:r>
      <w:r>
        <w:t>more</w:t>
      </w:r>
      <w:r>
        <w:rPr>
          <w:spacing w:val="-10"/>
        </w:rPr>
        <w:t xml:space="preserve"> </w:t>
      </w:r>
      <w:r>
        <w:t>and</w:t>
      </w:r>
      <w:r>
        <w:rPr>
          <w:spacing w:val="-11"/>
        </w:rPr>
        <w:t xml:space="preserve"> </w:t>
      </w:r>
      <w:r>
        <w:t>more</w:t>
      </w:r>
      <w:r>
        <w:rPr>
          <w:spacing w:val="-11"/>
        </w:rPr>
        <w:t xml:space="preserve"> </w:t>
      </w:r>
      <w:r>
        <w:t>researchers</w:t>
      </w:r>
      <w:r>
        <w:rPr>
          <w:spacing w:val="-11"/>
        </w:rPr>
        <w:t xml:space="preserve"> </w:t>
      </w:r>
      <w:r>
        <w:t>are</w:t>
      </w:r>
      <w:r>
        <w:rPr>
          <w:spacing w:val="-10"/>
        </w:rPr>
        <w:t xml:space="preserve"> </w:t>
      </w:r>
      <w:r>
        <w:t>becoming</w:t>
      </w:r>
      <w:r>
        <w:rPr>
          <w:spacing w:val="-11"/>
        </w:rPr>
        <w:t xml:space="preserve"> </w:t>
      </w:r>
      <w:r>
        <w:t>accustomed</w:t>
      </w:r>
      <w:r>
        <w:rPr>
          <w:spacing w:val="-11"/>
        </w:rPr>
        <w:t xml:space="preserve"> </w:t>
      </w:r>
      <w:r>
        <w:t>to</w:t>
      </w:r>
      <w:r>
        <w:rPr>
          <w:spacing w:val="-11"/>
        </w:rPr>
        <w:t xml:space="preserve"> </w:t>
      </w:r>
      <w:r>
        <w:t>the</w:t>
      </w:r>
      <w:r>
        <w:rPr>
          <w:spacing w:val="-11"/>
        </w:rPr>
        <w:t xml:space="preserve"> </w:t>
      </w:r>
      <w:r>
        <w:t>field</w:t>
      </w:r>
      <w:r>
        <w:rPr>
          <w:spacing w:val="-10"/>
        </w:rPr>
        <w:t xml:space="preserve"> </w:t>
      </w:r>
      <w:r>
        <w:t>of</w:t>
      </w:r>
      <w:r>
        <w:rPr>
          <w:spacing w:val="-11"/>
        </w:rPr>
        <w:t xml:space="preserve"> </w:t>
      </w:r>
      <w:r>
        <w:t>bioinformatics and</w:t>
      </w:r>
      <w:r>
        <w:rPr>
          <w:spacing w:val="-7"/>
        </w:rPr>
        <w:t xml:space="preserve"> </w:t>
      </w:r>
      <w:r>
        <w:t>computational</w:t>
      </w:r>
      <w:r>
        <w:rPr>
          <w:spacing w:val="-7"/>
        </w:rPr>
        <w:t xml:space="preserve"> </w:t>
      </w:r>
      <w:r>
        <w:rPr>
          <w:spacing w:val="-3"/>
        </w:rPr>
        <w:t>biology,</w:t>
      </w:r>
      <w:r>
        <w:rPr>
          <w:spacing w:val="-6"/>
        </w:rPr>
        <w:t xml:space="preserve"> </w:t>
      </w:r>
      <w:r>
        <w:t>learning</w:t>
      </w:r>
      <w:r>
        <w:rPr>
          <w:spacing w:val="-7"/>
        </w:rPr>
        <w:t xml:space="preserve"> </w:t>
      </w:r>
      <w:r>
        <w:t>the</w:t>
      </w:r>
      <w:r>
        <w:rPr>
          <w:spacing w:val="-7"/>
        </w:rPr>
        <w:t xml:space="preserve"> </w:t>
      </w:r>
      <w:r>
        <w:t>intricacies</w:t>
      </w:r>
      <w:r>
        <w:rPr>
          <w:spacing w:val="-7"/>
        </w:rPr>
        <w:t xml:space="preserve"> </w:t>
      </w:r>
      <w:r>
        <w:t>of</w:t>
      </w:r>
      <w:r>
        <w:rPr>
          <w:spacing w:val="-6"/>
        </w:rPr>
        <w:t xml:space="preserve"> </w:t>
      </w:r>
      <w:r>
        <w:t>the</w:t>
      </w:r>
      <w:r>
        <w:rPr>
          <w:spacing w:val="-7"/>
        </w:rPr>
        <w:t xml:space="preserve"> </w:t>
      </w:r>
      <w:r>
        <w:t>different</w:t>
      </w:r>
      <w:r>
        <w:rPr>
          <w:spacing w:val="-7"/>
        </w:rPr>
        <w:t xml:space="preserve"> </w:t>
      </w:r>
      <w:r>
        <w:t>tools</w:t>
      </w:r>
      <w:r>
        <w:rPr>
          <w:spacing w:val="-7"/>
        </w:rPr>
        <w:t xml:space="preserve"> </w:t>
      </w:r>
      <w:r>
        <w:t>used</w:t>
      </w:r>
      <w:r>
        <w:rPr>
          <w:spacing w:val="-7"/>
        </w:rPr>
        <w:t xml:space="preserve"> </w:t>
      </w:r>
      <w:r>
        <w:t>in</w:t>
      </w:r>
      <w:r>
        <w:rPr>
          <w:spacing w:val="-7"/>
        </w:rPr>
        <w:t xml:space="preserve"> </w:t>
      </w:r>
      <w:r>
        <w:t>processing</w:t>
      </w:r>
      <w:r>
        <w:rPr>
          <w:spacing w:val="-6"/>
        </w:rPr>
        <w:t xml:space="preserve"> </w:t>
      </w:r>
      <w:r>
        <w:t>RNA-seq</w:t>
      </w:r>
      <w:r>
        <w:rPr>
          <w:spacing w:val="-7"/>
        </w:rPr>
        <w:t xml:space="preserve"> </w:t>
      </w:r>
      <w:r>
        <w:t>data</w:t>
      </w:r>
      <w:r>
        <w:rPr>
          <w:spacing w:val="-7"/>
        </w:rPr>
        <w:t xml:space="preserve"> </w:t>
      </w:r>
      <w:r>
        <w:t>can</w:t>
      </w:r>
      <w:r>
        <w:rPr>
          <w:spacing w:val="-7"/>
        </w:rPr>
        <w:t xml:space="preserve"> </w:t>
      </w:r>
      <w:r>
        <w:t xml:space="preserve">be </w:t>
      </w:r>
      <w:r>
        <w:lastRenderedPageBreak/>
        <w:t>challenging</w:t>
      </w:r>
      <w:r>
        <w:rPr>
          <w:spacing w:val="-13"/>
        </w:rPr>
        <w:t xml:space="preserve"> </w:t>
      </w:r>
      <w:r>
        <w:t>and</w:t>
      </w:r>
      <w:r>
        <w:rPr>
          <w:spacing w:val="-12"/>
        </w:rPr>
        <w:t xml:space="preserve"> </w:t>
      </w:r>
      <w:r>
        <w:t>problematic.</w:t>
      </w:r>
      <w:r>
        <w:rPr>
          <w:spacing w:val="4"/>
        </w:rPr>
        <w:t xml:space="preserve"> </w:t>
      </w:r>
      <w:commentRangeEnd w:id="47"/>
      <w:r w:rsidR="00AB772C">
        <w:rPr>
          <w:rStyle w:val="CommentReference"/>
        </w:rPr>
        <w:commentReference w:id="47"/>
      </w:r>
      <w:r>
        <w:rPr>
          <w:spacing w:val="-3"/>
        </w:rPr>
        <w:t>Moreover,</w:t>
      </w:r>
      <w:r>
        <w:rPr>
          <w:spacing w:val="-11"/>
        </w:rPr>
        <w:t xml:space="preserve"> </w:t>
      </w:r>
      <w:r>
        <w:t>many</w:t>
      </w:r>
      <w:r>
        <w:rPr>
          <w:spacing w:val="-13"/>
        </w:rPr>
        <w:t xml:space="preserve"> </w:t>
      </w:r>
      <w:r>
        <w:t>users</w:t>
      </w:r>
      <w:r>
        <w:rPr>
          <w:spacing w:val="-12"/>
        </w:rPr>
        <w:t xml:space="preserve"> </w:t>
      </w:r>
      <w:r>
        <w:t>are</w:t>
      </w:r>
      <w:r>
        <w:rPr>
          <w:spacing w:val="-12"/>
        </w:rPr>
        <w:t xml:space="preserve"> </w:t>
      </w:r>
      <w:r>
        <w:t>not</w:t>
      </w:r>
      <w:r>
        <w:rPr>
          <w:spacing w:val="-12"/>
        </w:rPr>
        <w:t xml:space="preserve"> </w:t>
      </w:r>
      <w:r>
        <w:t>aware</w:t>
      </w:r>
      <w:r>
        <w:rPr>
          <w:spacing w:val="-12"/>
        </w:rPr>
        <w:t xml:space="preserve"> </w:t>
      </w:r>
      <w:r>
        <w:t>of</w:t>
      </w:r>
      <w:r>
        <w:rPr>
          <w:spacing w:val="-13"/>
        </w:rPr>
        <w:t xml:space="preserve"> </w:t>
      </w:r>
      <w:r>
        <w:t>the</w:t>
      </w:r>
      <w:r>
        <w:rPr>
          <w:spacing w:val="-12"/>
        </w:rPr>
        <w:t xml:space="preserve"> </w:t>
      </w:r>
      <w:r>
        <w:t>most</w:t>
      </w:r>
      <w:r>
        <w:rPr>
          <w:spacing w:val="-12"/>
        </w:rPr>
        <w:t xml:space="preserve"> </w:t>
      </w:r>
      <w:r>
        <w:t>up-to-date</w:t>
      </w:r>
      <w:r>
        <w:rPr>
          <w:spacing w:val="-12"/>
        </w:rPr>
        <w:t xml:space="preserve"> </w:t>
      </w:r>
      <w:r>
        <w:t>tools</w:t>
      </w:r>
      <w:r>
        <w:rPr>
          <w:spacing w:val="-13"/>
        </w:rPr>
        <w:t xml:space="preserve"> </w:t>
      </w:r>
      <w:r>
        <w:t>or</w:t>
      </w:r>
      <w:r>
        <w:rPr>
          <w:spacing w:val="-12"/>
        </w:rPr>
        <w:t xml:space="preserve"> </w:t>
      </w:r>
      <w:r>
        <w:t>the</w:t>
      </w:r>
      <w:r>
        <w:rPr>
          <w:spacing w:val="-12"/>
        </w:rPr>
        <w:t xml:space="preserve"> </w:t>
      </w:r>
      <w:r>
        <w:t>appropriate</w:t>
      </w:r>
    </w:p>
    <w:p w14:paraId="323CE29F" w14:textId="77777777" w:rsidR="009F54E5" w:rsidRDefault="009F54E5">
      <w:pPr>
        <w:spacing w:line="453" w:lineRule="auto"/>
        <w:jc w:val="both"/>
        <w:sectPr w:rsidR="009F54E5">
          <w:headerReference w:type="default" r:id="rId10"/>
          <w:footerReference w:type="default" r:id="rId11"/>
          <w:type w:val="continuous"/>
          <w:pgSz w:w="12240" w:h="20160"/>
          <w:pgMar w:top="1400" w:right="520" w:bottom="360" w:left="600" w:header="720" w:footer="161" w:gutter="0"/>
          <w:pgNumType w:start="1"/>
          <w:cols w:space="720"/>
        </w:sectPr>
      </w:pPr>
    </w:p>
    <w:p w14:paraId="64CECCB2" w14:textId="77777777" w:rsidR="009F54E5" w:rsidRDefault="001A290F">
      <w:pPr>
        <w:pStyle w:val="BodyText"/>
        <w:spacing w:before="73" w:line="453" w:lineRule="auto"/>
        <w:ind w:left="120" w:right="197"/>
        <w:jc w:val="both"/>
      </w:pPr>
      <w:r>
        <w:lastRenderedPageBreak/>
        <w:t xml:space="preserve">settings </w:t>
      </w:r>
      <w:r>
        <w:rPr>
          <w:spacing w:val="-3"/>
        </w:rPr>
        <w:t xml:space="preserve">for </w:t>
      </w:r>
      <w:r>
        <w:t>their application (</w:t>
      </w:r>
      <w:r>
        <w:rPr>
          <w:i/>
        </w:rPr>
        <w:t>3, 4</w:t>
      </w:r>
      <w:r>
        <w:t xml:space="preserve">). Even </w:t>
      </w:r>
      <w:r>
        <w:rPr>
          <w:spacing w:val="-3"/>
        </w:rPr>
        <w:t xml:space="preserve">for </w:t>
      </w:r>
      <w:r>
        <w:t xml:space="preserve">the experienced </w:t>
      </w:r>
      <w:r>
        <w:rPr>
          <w:spacing w:val="-3"/>
        </w:rPr>
        <w:t xml:space="preserve">user, </w:t>
      </w:r>
      <w:r>
        <w:t>developing robust</w:t>
      </w:r>
      <w:del w:id="73" w:author="JONATHAN ROBERT BELYEU" w:date="2019-07-06T15:01:00Z">
        <w:r>
          <w:delText>,</w:delText>
        </w:r>
      </w:del>
      <w:r>
        <w:t xml:space="preserve"> automated pipelines that accurately</w:t>
      </w:r>
      <w:r>
        <w:rPr>
          <w:spacing w:val="-16"/>
        </w:rPr>
        <w:t xml:space="preserve"> </w:t>
      </w:r>
      <w:r>
        <w:t>process</w:t>
      </w:r>
      <w:r>
        <w:rPr>
          <w:spacing w:val="-15"/>
        </w:rPr>
        <w:t xml:space="preserve"> </w:t>
      </w:r>
      <w:r>
        <w:t>and</w:t>
      </w:r>
      <w:r>
        <w:rPr>
          <w:spacing w:val="-15"/>
        </w:rPr>
        <w:t xml:space="preserve"> </w:t>
      </w:r>
      <w:r>
        <w:t>assess</w:t>
      </w:r>
      <w:r>
        <w:rPr>
          <w:spacing w:val="-15"/>
        </w:rPr>
        <w:t xml:space="preserve"> </w:t>
      </w:r>
      <w:r>
        <w:t>the</w:t>
      </w:r>
      <w:r>
        <w:rPr>
          <w:spacing w:val="-15"/>
        </w:rPr>
        <w:t xml:space="preserve"> </w:t>
      </w:r>
      <w:r>
        <w:t>quality</w:t>
      </w:r>
      <w:r>
        <w:rPr>
          <w:spacing w:val="-15"/>
        </w:rPr>
        <w:t xml:space="preserve"> </w:t>
      </w:r>
      <w:r>
        <w:t>of</w:t>
      </w:r>
      <w:r>
        <w:rPr>
          <w:spacing w:val="-15"/>
        </w:rPr>
        <w:t xml:space="preserve"> </w:t>
      </w:r>
      <w:r>
        <w:t>these</w:t>
      </w:r>
      <w:r>
        <w:rPr>
          <w:spacing w:val="-15"/>
        </w:rPr>
        <w:t xml:space="preserve"> </w:t>
      </w:r>
      <w:r>
        <w:t>datasets</w:t>
      </w:r>
      <w:r>
        <w:rPr>
          <w:spacing w:val="-16"/>
        </w:rPr>
        <w:t xml:space="preserve"> </w:t>
      </w:r>
      <w:r>
        <w:t>can</w:t>
      </w:r>
      <w:r>
        <w:rPr>
          <w:spacing w:val="-15"/>
        </w:rPr>
        <w:t xml:space="preserve"> </w:t>
      </w:r>
      <w:r>
        <w:t>be</w:t>
      </w:r>
      <w:r>
        <w:rPr>
          <w:spacing w:val="-15"/>
        </w:rPr>
        <w:t xml:space="preserve"> </w:t>
      </w:r>
      <w:r>
        <w:t>laborious.</w:t>
      </w:r>
      <w:r>
        <w:rPr>
          <w:spacing w:val="3"/>
        </w:rPr>
        <w:t xml:space="preserve"> </w:t>
      </w:r>
      <w:r>
        <w:t>The</w:t>
      </w:r>
      <w:r>
        <w:rPr>
          <w:spacing w:val="-15"/>
        </w:rPr>
        <w:t xml:space="preserve"> </w:t>
      </w:r>
      <w:r>
        <w:t>variability</w:t>
      </w:r>
      <w:r>
        <w:rPr>
          <w:spacing w:val="-16"/>
        </w:rPr>
        <w:t xml:space="preserve"> </w:t>
      </w:r>
      <w:r>
        <w:t>that</w:t>
      </w:r>
      <w:r>
        <w:rPr>
          <w:spacing w:val="-15"/>
        </w:rPr>
        <w:t xml:space="preserve"> </w:t>
      </w:r>
      <w:r>
        <w:t>inevitably</w:t>
      </w:r>
      <w:r>
        <w:rPr>
          <w:spacing w:val="-15"/>
        </w:rPr>
        <w:t xml:space="preserve"> </w:t>
      </w:r>
      <w:r>
        <w:t xml:space="preserve">arises with each lab or </w:t>
      </w:r>
      <w:commentRangeStart w:id="74"/>
      <w:r>
        <w:t xml:space="preserve">bioinformatics core </w:t>
      </w:r>
      <w:commentRangeEnd w:id="74"/>
      <w:r w:rsidR="00F90A36">
        <w:rPr>
          <w:rStyle w:val="CommentReference"/>
        </w:rPr>
        <w:commentReference w:id="74"/>
      </w:r>
      <w:r>
        <w:t xml:space="preserve">designing and using personal pipelines is also a significant challenge in </w:t>
      </w:r>
      <w:r>
        <w:rPr>
          <w:spacing w:val="-4"/>
        </w:rPr>
        <w:t xml:space="preserve">the </w:t>
      </w:r>
      <w:r>
        <w:t>field.</w:t>
      </w:r>
    </w:p>
    <w:p w14:paraId="6C8FA7D2" w14:textId="7B23896B" w:rsidR="009F54E5" w:rsidRDefault="001A290F">
      <w:pPr>
        <w:pStyle w:val="BodyText"/>
        <w:spacing w:line="453" w:lineRule="auto"/>
        <w:ind w:left="120" w:right="197" w:firstLine="850"/>
        <w:jc w:val="both"/>
      </w:pPr>
      <w:del w:id="75" w:author="Jeff Morgan" w:date="2019-07-02T19:47:00Z">
        <w:r>
          <w:delText>While</w:delText>
        </w:r>
        <w:r w:rsidR="004D1738" w:rsidDel="004D1738">
          <w:delText xml:space="preserve"> </w:delText>
        </w:r>
      </w:del>
      <w:ins w:id="76" w:author="Jeff Morgan" w:date="2019-07-02T19:47:00Z">
        <w:r w:rsidR="004D1738">
          <w:t>Though</w:t>
        </w:r>
        <w:r>
          <w:t xml:space="preserve"> </w:t>
        </w:r>
      </w:ins>
      <w:r>
        <w:t xml:space="preserve">RNA-seq is a matured technology, there is still an abundance of biases and idiosyncrasies </w:t>
      </w:r>
      <w:r>
        <w:rPr>
          <w:spacing w:val="-4"/>
        </w:rPr>
        <w:t>as</w:t>
      </w:r>
      <w:del w:id="77" w:author="Alex Bott" w:date="2019-07-08T01:19:00Z">
        <w:r w:rsidDel="00F90A36">
          <w:rPr>
            <w:spacing w:val="-4"/>
          </w:rPr>
          <w:delText xml:space="preserve">- </w:delText>
        </w:r>
      </w:del>
      <w:r>
        <w:t xml:space="preserve">sociated with each analytical method or tool, </w:t>
      </w:r>
      <w:commentRangeStart w:id="78"/>
      <w:r>
        <w:t xml:space="preserve">of which a beginner user </w:t>
      </w:r>
      <w:r>
        <w:rPr>
          <w:spacing w:val="-3"/>
        </w:rPr>
        <w:t xml:space="preserve">may </w:t>
      </w:r>
      <w:r>
        <w:t xml:space="preserve">not be </w:t>
      </w:r>
      <w:r>
        <w:rPr>
          <w:spacing w:val="-3"/>
        </w:rPr>
        <w:t>aware</w:t>
      </w:r>
      <w:commentRangeEnd w:id="78"/>
      <w:r w:rsidR="00F90A36">
        <w:rPr>
          <w:rStyle w:val="CommentReference"/>
        </w:rPr>
        <w:commentReference w:id="78"/>
      </w:r>
      <w:r>
        <w:rPr>
          <w:spacing w:val="-3"/>
        </w:rPr>
        <w:t xml:space="preserve">. </w:t>
      </w:r>
      <w:r>
        <w:t xml:space="preserve">Additionally, </w:t>
      </w:r>
      <w:r>
        <w:rPr>
          <w:spacing w:val="-4"/>
        </w:rPr>
        <w:t xml:space="preserve">few </w:t>
      </w:r>
      <w:r>
        <w:t>if any</w:t>
      </w:r>
      <w:r>
        <w:rPr>
          <w:spacing w:val="-9"/>
        </w:rPr>
        <w:t xml:space="preserve"> </w:t>
      </w:r>
      <w:r>
        <w:t>pre-existing</w:t>
      </w:r>
      <w:r>
        <w:rPr>
          <w:spacing w:val="-10"/>
        </w:rPr>
        <w:t xml:space="preserve"> </w:t>
      </w:r>
      <w:r>
        <w:t>pipelines</w:t>
      </w:r>
      <w:r>
        <w:rPr>
          <w:spacing w:val="-8"/>
        </w:rPr>
        <w:t xml:space="preserve"> </w:t>
      </w:r>
      <w:r>
        <w:t>or</w:t>
      </w:r>
      <w:r>
        <w:rPr>
          <w:spacing w:val="-10"/>
        </w:rPr>
        <w:t xml:space="preserve"> </w:t>
      </w:r>
      <w:r>
        <w:t>toolkits</w:t>
      </w:r>
      <w:r>
        <w:rPr>
          <w:spacing w:val="-8"/>
        </w:rPr>
        <w:t xml:space="preserve"> </w:t>
      </w:r>
      <w:r>
        <w:t>offer</w:t>
      </w:r>
      <w:r>
        <w:rPr>
          <w:spacing w:val="-10"/>
        </w:rPr>
        <w:t xml:space="preserve"> </w:t>
      </w:r>
      <w:r>
        <w:t>a</w:t>
      </w:r>
      <w:r>
        <w:rPr>
          <w:spacing w:val="-9"/>
        </w:rPr>
        <w:t xml:space="preserve"> </w:t>
      </w:r>
      <w:r>
        <w:t>thorough</w:t>
      </w:r>
      <w:r>
        <w:rPr>
          <w:spacing w:val="-8"/>
        </w:rPr>
        <w:t xml:space="preserve"> </w:t>
      </w:r>
      <w:r>
        <w:t>set</w:t>
      </w:r>
      <w:r>
        <w:rPr>
          <w:spacing w:val="-10"/>
        </w:rPr>
        <w:t xml:space="preserve"> </w:t>
      </w:r>
      <w:r>
        <w:t>of</w:t>
      </w:r>
      <w:r>
        <w:rPr>
          <w:spacing w:val="-8"/>
        </w:rPr>
        <w:t xml:space="preserve"> </w:t>
      </w:r>
      <w:r>
        <w:t>integrated</w:t>
      </w:r>
      <w:r>
        <w:rPr>
          <w:spacing w:val="-10"/>
        </w:rPr>
        <w:t xml:space="preserve"> </w:t>
      </w:r>
      <w:r>
        <w:t>tools</w:t>
      </w:r>
      <w:r>
        <w:rPr>
          <w:spacing w:val="-9"/>
        </w:rPr>
        <w:t xml:space="preserve"> </w:t>
      </w:r>
      <w:r>
        <w:rPr>
          <w:spacing w:val="-3"/>
        </w:rPr>
        <w:t>for</w:t>
      </w:r>
      <w:r>
        <w:rPr>
          <w:spacing w:val="-9"/>
        </w:rPr>
        <w:t xml:space="preserve"> </w:t>
      </w:r>
      <w:r>
        <w:t>assessing</w:t>
      </w:r>
      <w:r>
        <w:rPr>
          <w:spacing w:val="-9"/>
        </w:rPr>
        <w:t xml:space="preserve"> </w:t>
      </w:r>
      <w:r>
        <w:t>common</w:t>
      </w:r>
      <w:r>
        <w:rPr>
          <w:spacing w:val="-8"/>
        </w:rPr>
        <w:t xml:space="preserve"> </w:t>
      </w:r>
      <w:r>
        <w:t>quality</w:t>
      </w:r>
      <w:r>
        <w:rPr>
          <w:spacing w:val="-9"/>
        </w:rPr>
        <w:t xml:space="preserve"> </w:t>
      </w:r>
      <w:r>
        <w:t>control metrics</w:t>
      </w:r>
      <w:r>
        <w:rPr>
          <w:spacing w:val="-16"/>
        </w:rPr>
        <w:t xml:space="preserve"> </w:t>
      </w:r>
      <w:r>
        <w:t>or</w:t>
      </w:r>
      <w:r>
        <w:rPr>
          <w:spacing w:val="-15"/>
        </w:rPr>
        <w:t xml:space="preserve"> </w:t>
      </w:r>
      <w:r>
        <w:t>reference</w:t>
      </w:r>
      <w:r>
        <w:rPr>
          <w:spacing w:val="-16"/>
        </w:rPr>
        <w:t xml:space="preserve"> </w:t>
      </w:r>
      <w:r>
        <w:t>curation,</w:t>
      </w:r>
      <w:r>
        <w:rPr>
          <w:spacing w:val="-13"/>
        </w:rPr>
        <w:t xml:space="preserve"> </w:t>
      </w:r>
      <w:r>
        <w:t>particularly</w:t>
      </w:r>
      <w:r>
        <w:rPr>
          <w:spacing w:val="-16"/>
        </w:rPr>
        <w:t xml:space="preserve"> </w:t>
      </w:r>
      <w:r>
        <w:t>in</w:t>
      </w:r>
      <w:r>
        <w:rPr>
          <w:spacing w:val="-15"/>
        </w:rPr>
        <w:t xml:space="preserve"> </w:t>
      </w:r>
      <w:r>
        <w:t>ribosome</w:t>
      </w:r>
      <w:r>
        <w:rPr>
          <w:spacing w:val="-15"/>
        </w:rPr>
        <w:t xml:space="preserve"> </w:t>
      </w:r>
      <w:r>
        <w:t>profiling.</w:t>
      </w:r>
      <w:r>
        <w:rPr>
          <w:spacing w:val="2"/>
        </w:rPr>
        <w:t xml:space="preserve"> </w:t>
      </w:r>
      <w:commentRangeStart w:id="79"/>
      <w:r>
        <w:rPr>
          <w:spacing w:val="-3"/>
        </w:rPr>
        <w:t>For</w:t>
      </w:r>
      <w:r>
        <w:rPr>
          <w:spacing w:val="-15"/>
        </w:rPr>
        <w:t xml:space="preserve"> </w:t>
      </w:r>
      <w:r>
        <w:t>example,</w:t>
      </w:r>
      <w:r>
        <w:rPr>
          <w:spacing w:val="-14"/>
        </w:rPr>
        <w:t xml:space="preserve"> </w:t>
      </w:r>
      <w:commentRangeEnd w:id="79"/>
      <w:r w:rsidR="00676179">
        <w:rPr>
          <w:rStyle w:val="CommentReference"/>
        </w:rPr>
        <w:commentReference w:id="79"/>
      </w:r>
      <w:r>
        <w:t>a</w:t>
      </w:r>
      <w:r>
        <w:rPr>
          <w:spacing w:val="-15"/>
        </w:rPr>
        <w:t xml:space="preserve"> </w:t>
      </w:r>
      <w:r>
        <w:t>common</w:t>
      </w:r>
      <w:r>
        <w:rPr>
          <w:spacing w:val="-16"/>
        </w:rPr>
        <w:t xml:space="preserve"> </w:t>
      </w:r>
      <w:r>
        <w:t>bias</w:t>
      </w:r>
      <w:r>
        <w:rPr>
          <w:spacing w:val="-15"/>
        </w:rPr>
        <w:t xml:space="preserve"> </w:t>
      </w:r>
      <w:r>
        <w:t>in</w:t>
      </w:r>
      <w:r>
        <w:rPr>
          <w:spacing w:val="-15"/>
        </w:rPr>
        <w:t xml:space="preserve"> </w:t>
      </w:r>
      <w:r>
        <w:t>ribosome</w:t>
      </w:r>
      <w:r>
        <w:rPr>
          <w:spacing w:val="-16"/>
        </w:rPr>
        <w:t xml:space="preserve"> </w:t>
      </w:r>
      <w:r>
        <w:t xml:space="preserve">profiling libraries is a </w:t>
      </w:r>
      <w:ins w:id="80" w:author="Yeyun Ouyang" w:date="2019-07-09T16:01:00Z">
        <w:r w:rsidR="007A02DF">
          <w:t>5’</w:t>
        </w:r>
      </w:ins>
      <w:ins w:id="81" w:author="Jon Belyeu" w:date="2019-07-09T16:00:00Z">
        <w:r w:rsidR="00E43377">
          <w:t>5’</w:t>
        </w:r>
      </w:ins>
      <w:ins w:id="82" w:author="Aaron Quinlan" w:date="2019-07-09T15:58:00Z">
        <w:r w:rsidR="00B6686C">
          <w:t>5’</w:t>
        </w:r>
      </w:ins>
      <w:ins w:id="83" w:author="Jeff Morgan" w:date="2019-07-09T15:57:00Z">
        <w:r w:rsidR="004D1738">
          <w:t>5</w:t>
        </w:r>
      </w:ins>
      <w:ins w:id="84" w:author="Jeff Morgan" w:date="2019-07-02T21:12:00Z">
        <w:r w:rsidR="0047579E" w:rsidRPr="0047579E">
          <w:t>′</w:t>
        </w:r>
      </w:ins>
      <w:del w:id="85" w:author="Jeff Morgan" w:date="2019-07-02T21:12:00Z">
        <w:r w:rsidR="004D1738" w:rsidDel="0047579E">
          <w:delText>’</w:delText>
        </w:r>
      </w:del>
      <w:del w:id="86" w:author="Jeff Morgan" w:date="2019-07-09T15:57:00Z">
        <w:r>
          <w:delText>5’</w:delText>
        </w:r>
      </w:del>
      <w:r>
        <w:t xml:space="preserve"> and </w:t>
      </w:r>
      <w:ins w:id="87" w:author="Yeyun Ouyang" w:date="2019-07-09T16:01:00Z">
        <w:r w:rsidR="007A02DF">
          <w:t>3’</w:t>
        </w:r>
      </w:ins>
      <w:ins w:id="88" w:author="Jon Belyeu" w:date="2019-07-09T16:00:00Z">
        <w:r w:rsidR="00E43377">
          <w:t>3’</w:t>
        </w:r>
      </w:ins>
      <w:ins w:id="89" w:author="Aaron Quinlan" w:date="2019-07-09T15:58:00Z">
        <w:r w:rsidR="00B6686C">
          <w:t>3’</w:t>
        </w:r>
      </w:ins>
      <w:ins w:id="90" w:author="Jeff Morgan" w:date="2019-07-09T15:57:00Z">
        <w:r w:rsidR="004D1738">
          <w:t>3</w:t>
        </w:r>
      </w:ins>
      <w:ins w:id="91" w:author="Jeff Morgan" w:date="2019-07-02T21:12:00Z">
        <w:r w:rsidR="0047579E" w:rsidRPr="0047579E">
          <w:t>′</w:t>
        </w:r>
      </w:ins>
      <w:del w:id="92" w:author="Jeff Morgan" w:date="2019-07-02T21:12:00Z">
        <w:r w:rsidR="004D1738" w:rsidDel="0047579E">
          <w:delText>’</w:delText>
        </w:r>
      </w:del>
      <w:del w:id="93" w:author="Jeff Morgan" w:date="2019-07-09T15:57:00Z">
        <w:r>
          <w:delText>3’</w:delText>
        </w:r>
      </w:del>
      <w:r>
        <w:t xml:space="preserve"> read pile-up (</w:t>
      </w:r>
      <w:r>
        <w:rPr>
          <w:i/>
        </w:rPr>
        <w:t>5–7</w:t>
      </w:r>
      <w:r>
        <w:t>) due to longer kinetics associated with translation initiation and termi</w:t>
      </w:r>
      <w:del w:id="94" w:author="Alex Bott" w:date="2019-07-08T01:21:00Z">
        <w:r w:rsidDel="00F90A36">
          <w:delText>-</w:delText>
        </w:r>
      </w:del>
      <w:del w:id="95" w:author="Aaron Quinlan" w:date="2019-07-07T14:28:00Z">
        <w:r>
          <w:delText xml:space="preserve"> </w:delText>
        </w:r>
      </w:del>
      <w:r>
        <w:t xml:space="preserve">nation. Experts in the field recommend </w:t>
      </w:r>
      <w:commentRangeStart w:id="96"/>
      <w:r>
        <w:t xml:space="preserve">that these regions of each transcript not be quantified </w:t>
      </w:r>
      <w:commentRangeEnd w:id="96"/>
      <w:r w:rsidR="00AB772C">
        <w:rPr>
          <w:rStyle w:val="CommentReference"/>
        </w:rPr>
        <w:commentReference w:id="96"/>
      </w:r>
      <w:r>
        <w:t>when processing ribosome</w:t>
      </w:r>
      <w:r>
        <w:rPr>
          <w:spacing w:val="-11"/>
        </w:rPr>
        <w:t xml:space="preserve"> </w:t>
      </w:r>
      <w:r>
        <w:t>profiling</w:t>
      </w:r>
      <w:r>
        <w:rPr>
          <w:spacing w:val="-10"/>
        </w:rPr>
        <w:t xml:space="preserve"> </w:t>
      </w:r>
      <w:r>
        <w:t>libraries;</w:t>
      </w:r>
      <w:r>
        <w:rPr>
          <w:spacing w:val="-9"/>
        </w:rPr>
        <w:t xml:space="preserve"> </w:t>
      </w:r>
      <w:r>
        <w:rPr>
          <w:spacing w:val="-4"/>
        </w:rPr>
        <w:t>however,</w:t>
      </w:r>
      <w:r>
        <w:rPr>
          <w:spacing w:val="-9"/>
        </w:rPr>
        <w:t xml:space="preserve"> </w:t>
      </w:r>
      <w:r>
        <w:t>no</w:t>
      </w:r>
      <w:r>
        <w:rPr>
          <w:spacing w:val="-10"/>
        </w:rPr>
        <w:t xml:space="preserve"> </w:t>
      </w:r>
      <w:r>
        <w:t>publicly</w:t>
      </w:r>
      <w:r>
        <w:rPr>
          <w:spacing w:val="-10"/>
        </w:rPr>
        <w:t xml:space="preserve"> </w:t>
      </w:r>
      <w:r>
        <w:t>available</w:t>
      </w:r>
      <w:r>
        <w:rPr>
          <w:spacing w:val="-10"/>
        </w:rPr>
        <w:t xml:space="preserve"> </w:t>
      </w:r>
      <w:r>
        <w:t>computational</w:t>
      </w:r>
      <w:r>
        <w:rPr>
          <w:spacing w:val="-10"/>
        </w:rPr>
        <w:t xml:space="preserve"> </w:t>
      </w:r>
      <w:r>
        <w:t>tools</w:t>
      </w:r>
      <w:r>
        <w:rPr>
          <w:spacing w:val="-11"/>
        </w:rPr>
        <w:t xml:space="preserve"> </w:t>
      </w:r>
      <w:r>
        <w:t>currently</w:t>
      </w:r>
      <w:r>
        <w:rPr>
          <w:spacing w:val="-10"/>
        </w:rPr>
        <w:t xml:space="preserve"> </w:t>
      </w:r>
      <w:r>
        <w:t>exist</w:t>
      </w:r>
      <w:r>
        <w:rPr>
          <w:spacing w:val="-10"/>
        </w:rPr>
        <w:t xml:space="preserve"> </w:t>
      </w:r>
      <w:r>
        <w:t>to</w:t>
      </w:r>
      <w:r>
        <w:rPr>
          <w:spacing w:val="-10"/>
        </w:rPr>
        <w:t xml:space="preserve"> </w:t>
      </w:r>
      <w:r>
        <w:t>facilitate</w:t>
      </w:r>
      <w:r>
        <w:rPr>
          <w:spacing w:val="-10"/>
        </w:rPr>
        <w:t xml:space="preserve"> </w:t>
      </w:r>
      <w:r>
        <w:t>this</w:t>
      </w:r>
      <w:r>
        <w:rPr>
          <w:spacing w:val="-10"/>
        </w:rPr>
        <w:t xml:space="preserve"> </w:t>
      </w:r>
      <w:r>
        <w:t>vital step (</w:t>
      </w:r>
      <w:r>
        <w:rPr>
          <w:i/>
        </w:rPr>
        <w:t>8,</w:t>
      </w:r>
      <w:r>
        <w:rPr>
          <w:i/>
          <w:spacing w:val="-35"/>
        </w:rPr>
        <w:t xml:space="preserve"> </w:t>
      </w:r>
      <w:r>
        <w:rPr>
          <w:i/>
        </w:rPr>
        <w:t>9</w:t>
      </w:r>
      <w:r>
        <w:t>).</w:t>
      </w:r>
    </w:p>
    <w:p w14:paraId="5E26175A" w14:textId="35FA1DD0" w:rsidR="009F54E5" w:rsidRDefault="001A290F">
      <w:pPr>
        <w:pStyle w:val="BodyText"/>
        <w:spacing w:line="453" w:lineRule="auto"/>
        <w:ind w:left="120" w:right="199" w:firstLine="850"/>
        <w:jc w:val="both"/>
      </w:pPr>
      <w:r>
        <w:rPr>
          <w:spacing w:val="-3"/>
        </w:rPr>
        <w:t xml:space="preserve">Several </w:t>
      </w:r>
      <w:r>
        <w:t xml:space="preserve">computational pipelines </w:t>
      </w:r>
      <w:r>
        <w:rPr>
          <w:spacing w:val="-3"/>
        </w:rPr>
        <w:t>for</w:t>
      </w:r>
      <w:del w:id="97" w:author="Alex Bott" w:date="2019-07-08T01:22:00Z">
        <w:r w:rsidDel="00F90A36">
          <w:rPr>
            <w:spacing w:val="-3"/>
          </w:rPr>
          <w:delText xml:space="preserve"> </w:delText>
        </w:r>
      </w:del>
      <w:ins w:id="98" w:author="Aaron Quinlan" w:date="2019-07-09T15:58:00Z">
        <w:r w:rsidR="00B6686C">
          <w:rPr>
            <w:spacing w:val="-3"/>
          </w:rPr>
          <w:t xml:space="preserve"> </w:t>
        </w:r>
      </w:ins>
      <w:proofErr w:type="spellStart"/>
      <w:ins w:id="99" w:author="Aaron Quinlan" w:date="2019-07-07T14:30:00Z">
        <w:r w:rsidR="00337A32">
          <w:rPr>
            <w:spacing w:val="-3"/>
          </w:rPr>
          <w:t>RNA</w:t>
        </w:r>
        <w:del w:id="100" w:author="Jeff Morgan" w:date="2019-07-02T19:51:00Z">
          <w:r>
            <w:rPr>
              <w:spacing w:val="-3"/>
            </w:rPr>
            <w:delText xml:space="preserve"> </w:delText>
          </w:r>
        </w:del>
      </w:ins>
      <w:r>
        <w:t>sequencing</w:t>
      </w:r>
      <w:proofErr w:type="spellEnd"/>
      <w:r>
        <w:t xml:space="preserve"> </w:t>
      </w:r>
      <w:r>
        <w:rPr>
          <w:spacing w:val="-3"/>
        </w:rPr>
        <w:t>have</w:t>
      </w:r>
      <w:r>
        <w:rPr>
          <w:spacing w:val="55"/>
        </w:rPr>
        <w:t xml:space="preserve"> </w:t>
      </w:r>
      <w:r>
        <w:t xml:space="preserve">emerged that intend to tackle various </w:t>
      </w:r>
      <w:proofErr w:type="spellStart"/>
      <w:r>
        <w:t>aspects</w:t>
      </w:r>
      <w:del w:id="101" w:author="Jeff Morgan" w:date="2019-07-02T19:52:00Z">
        <w:r>
          <w:delText xml:space="preserve"> </w:delText>
        </w:r>
      </w:del>
      <w:del w:id="102" w:author="Jason Gertz" w:date="2019-07-02T15:11:00Z">
        <w:r>
          <w:delText xml:space="preserve"> </w:delText>
        </w:r>
      </w:del>
      <w:r>
        <w:t>of</w:t>
      </w:r>
      <w:proofErr w:type="spellEnd"/>
      <w:r>
        <w:t xml:space="preserve"> these bottlenecks, but many suffer from usability issues, are not easily modifiable, or sacrifice quality </w:t>
      </w:r>
      <w:r>
        <w:rPr>
          <w:spacing w:val="-3"/>
        </w:rPr>
        <w:t xml:space="preserve">for </w:t>
      </w:r>
      <w:r>
        <w:t xml:space="preserve">speed. </w:t>
      </w:r>
      <w:r>
        <w:rPr>
          <w:spacing w:val="-3"/>
        </w:rPr>
        <w:t xml:space="preserve">For </w:t>
      </w:r>
      <w:r>
        <w:t xml:space="preserve">example, a simple internet search </w:t>
      </w:r>
      <w:r>
        <w:rPr>
          <w:spacing w:val="-3"/>
        </w:rPr>
        <w:t xml:space="preserve">for </w:t>
      </w:r>
      <w:r>
        <w:t xml:space="preserve">RNA-seq pipelines will </w:t>
      </w:r>
      <w:r>
        <w:rPr>
          <w:spacing w:val="-3"/>
        </w:rPr>
        <w:t xml:space="preserve">reveal several </w:t>
      </w:r>
      <w:r>
        <w:t>classes of pipelines.</w:t>
      </w:r>
      <w:r>
        <w:rPr>
          <w:spacing w:val="-15"/>
        </w:rPr>
        <w:t xml:space="preserve"> </w:t>
      </w:r>
      <w:r>
        <w:t>The first class is a tutorial labeled as a pipeline. Many instances of these are available (</w:t>
      </w:r>
      <w:r>
        <w:rPr>
          <w:i/>
        </w:rPr>
        <w:t>10, 11</w:t>
      </w:r>
      <w:r>
        <w:t xml:space="preserve">); </w:t>
      </w:r>
      <w:r>
        <w:rPr>
          <w:spacing w:val="-4"/>
        </w:rPr>
        <w:t xml:space="preserve">however, </w:t>
      </w:r>
      <w:r>
        <w:t>they are not automated, are often outdated, and can be difficult to implement. The second class is a</w:t>
      </w:r>
      <w:del w:id="103" w:author="Alex Bott" w:date="2019-07-08T01:23:00Z">
        <w:r w:rsidDel="006D03C6">
          <w:delText>n</w:delText>
        </w:r>
      </w:del>
      <w:r>
        <w:t xml:space="preserve"> semi-automated pipeline that requires extensive manual configuration (</w:t>
      </w:r>
      <w:r>
        <w:rPr>
          <w:i/>
        </w:rPr>
        <w:t>12–15</w:t>
      </w:r>
      <w:r>
        <w:t>). The third class is an automated pipeline but requires programmatic modification to change many common parameters (</w:t>
      </w:r>
      <w:r>
        <w:rPr>
          <w:i/>
        </w:rPr>
        <w:t>16, 17</w:t>
      </w:r>
      <w:r>
        <w:t xml:space="preserve">). Perhaps, the most </w:t>
      </w:r>
      <w:r>
        <w:rPr>
          <w:spacing w:val="-3"/>
        </w:rPr>
        <w:t>user-</w:t>
      </w:r>
      <w:del w:id="104" w:author="Aaron Quinlan" w:date="2019-07-07T14:31:00Z">
        <w:r>
          <w:rPr>
            <w:spacing w:val="-3"/>
          </w:rPr>
          <w:delText xml:space="preserve"> </w:delText>
        </w:r>
      </w:del>
      <w:r>
        <w:t xml:space="preserve">friendly example is </w:t>
      </w:r>
      <w:commentRangeStart w:id="105"/>
      <w:r>
        <w:rPr>
          <w:spacing w:val="-4"/>
        </w:rPr>
        <w:t>Galaxy</w:t>
      </w:r>
      <w:commentRangeEnd w:id="105"/>
      <w:r w:rsidR="00206491">
        <w:rPr>
          <w:rStyle w:val="CommentReference"/>
        </w:rPr>
        <w:commentReference w:id="105"/>
      </w:r>
      <w:r>
        <w:rPr>
          <w:spacing w:val="-4"/>
        </w:rPr>
        <w:t xml:space="preserve">, </w:t>
      </w:r>
      <w:r>
        <w:t>but in cases like its ribosome</w:t>
      </w:r>
      <w:ins w:id="106" w:author="Jeff Morgan" w:date="2019-07-02T19:53:00Z">
        <w:r w:rsidR="00B01B0E">
          <w:t>-</w:t>
        </w:r>
      </w:ins>
      <w:del w:id="107" w:author="Jeff Morgan" w:date="2019-07-02T19:53:00Z">
        <w:r>
          <w:delText xml:space="preserve"> </w:delText>
        </w:r>
      </w:del>
      <w:r>
        <w:t xml:space="preserve">profiling pipeline, methods are severely </w:t>
      </w:r>
      <w:proofErr w:type="gramStart"/>
      <w:r>
        <w:t>outdated</w:t>
      </w:r>
      <w:proofErr w:type="gramEnd"/>
      <w:r>
        <w:t xml:space="preserve"> and a robust quality control step is lacking. </w:t>
      </w:r>
      <w:commentRangeStart w:id="108"/>
      <w:r>
        <w:t>In all</w:t>
      </w:r>
      <w:ins w:id="109" w:author="Jason Gertz" w:date="2019-07-02T15:12:00Z">
        <w:r w:rsidR="00206491">
          <w:t xml:space="preserve"> of</w:t>
        </w:r>
      </w:ins>
      <w:r>
        <w:t xml:space="preserve"> the above cases, a thorough, robust, simple pipeline geared to the general user without sacrificing speed or quality is</w:t>
      </w:r>
      <w:r>
        <w:rPr>
          <w:spacing w:val="-13"/>
        </w:rPr>
        <w:t xml:space="preserve"> </w:t>
      </w:r>
      <w:commentRangeStart w:id="110"/>
      <w:r>
        <w:t>lacking</w:t>
      </w:r>
      <w:commentRangeEnd w:id="110"/>
      <w:del w:id="111" w:author="Yeyun Ouyang" w:date="2019-07-09T16:01:00Z">
        <w:r>
          <w:delText>.</w:delText>
        </w:r>
      </w:del>
      <w:commentRangeEnd w:id="108"/>
      <w:r w:rsidR="00676179">
        <w:rPr>
          <w:rStyle w:val="CommentReference"/>
        </w:rPr>
        <w:commentReference w:id="110"/>
      </w:r>
      <w:r w:rsidR="006D03C6">
        <w:rPr>
          <w:rStyle w:val="CommentReference"/>
        </w:rPr>
        <w:commentReference w:id="108"/>
      </w:r>
      <w:ins w:id="112" w:author="Yeyun Ouyang" w:date="2019-07-09T16:01:00Z">
        <w:r w:rsidR="007A02DF">
          <w:t>.</w:t>
        </w:r>
      </w:ins>
    </w:p>
    <w:p w14:paraId="765ABF78" w14:textId="555A6B7B" w:rsidR="009F54E5" w:rsidRDefault="001A290F">
      <w:pPr>
        <w:pStyle w:val="BodyText"/>
        <w:spacing w:before="1" w:line="453" w:lineRule="auto"/>
        <w:ind w:left="120" w:right="114" w:firstLine="850"/>
      </w:pPr>
      <w:r>
        <w:t>In</w:t>
      </w:r>
      <w:r>
        <w:rPr>
          <w:spacing w:val="-24"/>
        </w:rPr>
        <w:t xml:space="preserve"> </w:t>
      </w:r>
      <w:r>
        <w:t>response</w:t>
      </w:r>
      <w:r>
        <w:rPr>
          <w:spacing w:val="-23"/>
        </w:rPr>
        <w:t xml:space="preserve"> </w:t>
      </w:r>
      <w:r>
        <w:t>to</w:t>
      </w:r>
      <w:r>
        <w:rPr>
          <w:spacing w:val="-24"/>
        </w:rPr>
        <w:t xml:space="preserve"> </w:t>
      </w:r>
      <w:r>
        <w:t>these</w:t>
      </w:r>
      <w:r>
        <w:rPr>
          <w:spacing w:val="-23"/>
        </w:rPr>
        <w:t xml:space="preserve"> </w:t>
      </w:r>
      <w:r>
        <w:t>issues</w:t>
      </w:r>
      <w:r>
        <w:rPr>
          <w:spacing w:val="-24"/>
        </w:rPr>
        <w:t xml:space="preserve"> </w:t>
      </w:r>
      <w:r>
        <w:t>surrounding</w:t>
      </w:r>
      <w:r>
        <w:rPr>
          <w:spacing w:val="-23"/>
        </w:rPr>
        <w:t xml:space="preserve"> </w:t>
      </w:r>
      <w:r>
        <w:t>the</w:t>
      </w:r>
      <w:r>
        <w:rPr>
          <w:spacing w:val="-24"/>
        </w:rPr>
        <w:t xml:space="preserve"> </w:t>
      </w:r>
      <w:r>
        <w:t>automation</w:t>
      </w:r>
      <w:r>
        <w:rPr>
          <w:spacing w:val="-23"/>
        </w:rPr>
        <w:t xml:space="preserve"> </w:t>
      </w:r>
      <w:r>
        <w:t>of</w:t>
      </w:r>
      <w:r>
        <w:rPr>
          <w:spacing w:val="-23"/>
        </w:rPr>
        <w:t xml:space="preserve"> </w:t>
      </w:r>
      <w:r>
        <w:t>sequencing</w:t>
      </w:r>
      <w:r>
        <w:rPr>
          <w:spacing w:val="-24"/>
        </w:rPr>
        <w:t xml:space="preserve"> </w:t>
      </w:r>
      <w:r>
        <w:t>technology,</w:t>
      </w:r>
      <w:r>
        <w:rPr>
          <w:spacing w:val="-22"/>
        </w:rPr>
        <w:t xml:space="preserve"> </w:t>
      </w:r>
      <w:r>
        <w:t>we</w:t>
      </w:r>
      <w:r>
        <w:rPr>
          <w:spacing w:val="-23"/>
        </w:rPr>
        <w:t xml:space="preserve"> </w:t>
      </w:r>
      <w:r>
        <w:t>built</w:t>
      </w:r>
      <w:r>
        <w:rPr>
          <w:spacing w:val="-24"/>
        </w:rPr>
        <w:t xml:space="preserve"> </w:t>
      </w:r>
      <w:r>
        <w:t>the</w:t>
      </w:r>
      <w:r>
        <w:rPr>
          <w:spacing w:val="-23"/>
        </w:rPr>
        <w:t xml:space="preserve"> </w:t>
      </w:r>
      <w:proofErr w:type="spellStart"/>
      <w:r>
        <w:t>XPRESSy</w:t>
      </w:r>
      <w:del w:id="113" w:author="Aaron Quinlan" w:date="2019-07-07T14:31:00Z">
        <w:r>
          <w:delText xml:space="preserve">- </w:delText>
        </w:r>
      </w:del>
      <w:r>
        <w:t>ourself</w:t>
      </w:r>
      <w:proofErr w:type="spellEnd"/>
      <w:r>
        <w:t xml:space="preserve"> bioinformatics suite </w:t>
      </w:r>
      <w:r>
        <w:rPr>
          <w:spacing w:val="-3"/>
        </w:rPr>
        <w:t xml:space="preserve">for </w:t>
      </w:r>
      <w:r>
        <w:t xml:space="preserve">processing and analyzing high-throughput expression data. </w:t>
      </w:r>
      <w:del w:id="114" w:author="Aaron Quinlan" w:date="2019-07-07T14:32:00Z">
        <w:r>
          <w:delText xml:space="preserve">Architecturally, </w:delText>
        </w:r>
        <w:r w:rsidR="00B6686C" w:rsidDel="00337A32">
          <w:delText>t</w:delText>
        </w:r>
      </w:del>
      <w:ins w:id="115" w:author="Aaron Quinlan" w:date="2019-07-07T14:32:00Z">
        <w:r w:rsidR="00337A32">
          <w:t>T</w:t>
        </w:r>
      </w:ins>
      <w:ins w:id="116" w:author="Aaron Quinlan" w:date="2019-07-09T15:58:00Z">
        <w:r w:rsidR="00B6686C">
          <w:t>his</w:t>
        </w:r>
      </w:ins>
      <w:del w:id="117" w:author="Aaron Quinlan" w:date="2019-07-09T15:58:00Z">
        <w:r>
          <w:delText>this</w:delText>
        </w:r>
      </w:del>
      <w:r>
        <w:t xml:space="preserve"> suite is designed to </w:t>
      </w:r>
      <w:del w:id="118" w:author="Aaron Quinlan" w:date="2019-07-07T14:32:00Z">
        <w:r>
          <w:delText>work fast</w:delText>
        </w:r>
      </w:del>
      <w:proofErr w:type="spellStart"/>
      <w:ins w:id="119" w:author="JONATHAN ROBERT BELYEU" w:date="2019-07-06T15:03:00Z">
        <w:r w:rsidR="007E195B">
          <w:t>radpily</w:t>
        </w:r>
      </w:ins>
      <w:ins w:id="120" w:author="Aaron Quinlan" w:date="2019-07-07T14:32:00Z">
        <w:r w:rsidR="00337A32">
          <w:t>be</w:t>
        </w:r>
        <w:proofErr w:type="spellEnd"/>
        <w:r w:rsidR="00337A32">
          <w:t xml:space="preserve"> computationally efficient</w:t>
        </w:r>
      </w:ins>
      <w:r>
        <w:t xml:space="preserve">, </w:t>
      </w:r>
      <w:del w:id="121" w:author="JONATHAN ROBERT BELYEU" w:date="2019-07-06T15:04:00Z">
        <w:r>
          <w:delText xml:space="preserve">while </w:delText>
        </w:r>
        <w:commentRangeStart w:id="122"/>
        <w:r>
          <w:delText>not</w:delText>
        </w:r>
      </w:del>
      <w:ins w:id="123" w:author="JONATHAN ROBERT BELYEU" w:date="2019-07-06T15:04:00Z">
        <w:r w:rsidR="007E195B">
          <w:t>without</w:t>
        </w:r>
      </w:ins>
      <w:r>
        <w:t xml:space="preserve"> sacrificing quality </w:t>
      </w:r>
      <w:r>
        <w:rPr>
          <w:spacing w:val="-3"/>
        </w:rPr>
        <w:t xml:space="preserve">for </w:t>
      </w:r>
      <w:r>
        <w:t>speed</w:t>
      </w:r>
      <w:commentRangeEnd w:id="122"/>
      <w:r w:rsidR="00676179">
        <w:rPr>
          <w:rStyle w:val="CommentReference"/>
        </w:rPr>
        <w:commentReference w:id="122"/>
      </w:r>
      <w:r>
        <w:t xml:space="preserve">. Each step of the pipeline utilizes the </w:t>
      </w:r>
      <w:del w:id="124" w:author="JONATHAN ROBERT BELYEU" w:date="2019-07-06T15:04:00Z">
        <w:r>
          <w:delText>state</w:delText>
        </w:r>
      </w:del>
      <w:ins w:id="125" w:author="Jeff Morgan" w:date="2019-07-02T19:54:00Z">
        <w:r w:rsidR="00B01B0E">
          <w:t>-</w:t>
        </w:r>
      </w:ins>
      <w:del w:id="126" w:author="Jeff Morgan" w:date="2019-07-02T19:54:00Z">
        <w:r>
          <w:delText xml:space="preserve"> </w:delText>
        </w:r>
      </w:del>
      <w:del w:id="127" w:author="JONATHAN ROBERT BELYEU" w:date="2019-07-06T15:04:00Z">
        <w:r>
          <w:delText>of</w:delText>
        </w:r>
      </w:del>
      <w:ins w:id="128" w:author="Jeff Morgan" w:date="2019-07-02T19:54:00Z">
        <w:r w:rsidR="00B01B0E">
          <w:t>-</w:t>
        </w:r>
      </w:ins>
      <w:del w:id="129" w:author="Jeff Morgan" w:date="2019-07-02T19:54:00Z">
        <w:r>
          <w:delText xml:space="preserve"> </w:delText>
        </w:r>
      </w:del>
      <w:del w:id="130" w:author="JONATHAN ROBERT BELYEU" w:date="2019-07-06T15:04:00Z">
        <w:r>
          <w:delText>the</w:delText>
        </w:r>
      </w:del>
      <w:ins w:id="131" w:author="yeyun.ouyang@biochem.utah.edu" w:date="2019-07-05T14:38:00Z">
        <w:r w:rsidR="00676179">
          <w:t>-</w:t>
        </w:r>
      </w:ins>
      <w:del w:id="132" w:author="JONATHAN ROBERT BELYEU" w:date="2019-07-06T15:04:00Z">
        <w:r w:rsidR="00E43377" w:rsidDel="007E195B">
          <w:delText xml:space="preserve"> </w:delText>
        </w:r>
        <w:r w:rsidR="00E43377" w:rsidDel="007E195B">
          <w:rPr>
            <w:spacing w:val="2"/>
          </w:rPr>
          <w:delText>art</w:delText>
        </w:r>
      </w:del>
      <w:ins w:id="133" w:author="JONATHAN ROBERT BELYEU" w:date="2019-07-06T15:04:00Z">
        <w:r w:rsidR="007E195B">
          <w:t>state-of-the-</w:t>
        </w:r>
      </w:ins>
      <w:ins w:id="134" w:author="Jeff Morgan" w:date="2019-07-02T19:54:00Z">
        <w:r w:rsidR="00B01B0E">
          <w:t>-</w:t>
        </w:r>
      </w:ins>
      <w:del w:id="135" w:author="Jeff Morgan" w:date="2019-07-02T19:54:00Z">
        <w:r>
          <w:delText xml:space="preserve"> </w:delText>
        </w:r>
      </w:del>
      <w:ins w:id="136" w:author="JONATHAN ROBERT BELYEU" w:date="2019-07-06T15:04:00Z">
        <w:r>
          <w:rPr>
            <w:spacing w:val="2"/>
            <w:rPrChange w:id="137" w:author="Yeyun Ouyang" w:date="2019-07-09T16:01:00Z">
              <w:rPr/>
            </w:rPrChange>
          </w:rPr>
          <w:t>art</w:t>
        </w:r>
      </w:ins>
      <w:r>
        <w:rPr>
          <w:spacing w:val="2"/>
        </w:rPr>
        <w:t xml:space="preserve"> </w:t>
      </w:r>
      <w:r>
        <w:t xml:space="preserve">software package </w:t>
      </w:r>
      <w:r>
        <w:rPr>
          <w:spacing w:val="-3"/>
        </w:rPr>
        <w:t xml:space="preserve">for </w:t>
      </w:r>
      <w:r>
        <w:t xml:space="preserve">that task, having been previously vetted </w:t>
      </w:r>
      <w:r>
        <w:rPr>
          <w:spacing w:val="-3"/>
        </w:rPr>
        <w:t xml:space="preserve">by </w:t>
      </w:r>
      <w:r>
        <w:t>peer-reviewed benchmarking stud</w:t>
      </w:r>
      <w:del w:id="138" w:author="Alex Bott" w:date="2019-07-08T01:26:00Z">
        <w:r w:rsidDel="006D03C6">
          <w:delText>-</w:delText>
        </w:r>
      </w:del>
      <w:del w:id="139" w:author="Aaron Quinlan" w:date="2019-07-07T14:32:00Z">
        <w:r>
          <w:delText xml:space="preserve"> </w:delText>
        </w:r>
      </w:del>
      <w:r>
        <w:t xml:space="preserve">ies. Additionally, the </w:t>
      </w:r>
      <w:commentRangeStart w:id="140"/>
      <w:r>
        <w:t xml:space="preserve">framework that underlies the pipeline structure </w:t>
      </w:r>
      <w:commentRangeEnd w:id="140"/>
      <w:r w:rsidR="00337A32">
        <w:rPr>
          <w:rStyle w:val="CommentReference"/>
        </w:rPr>
        <w:commentReference w:id="140"/>
      </w:r>
      <w:r>
        <w:t xml:space="preserve">is designed such that </w:t>
      </w:r>
      <w:proofErr w:type="gramStart"/>
      <w:r>
        <w:t>updating</w:t>
      </w:r>
      <w:proofErr w:type="gramEnd"/>
      <w:r>
        <w:t xml:space="preserve"> and testing of a new module are </w:t>
      </w:r>
      <w:commentRangeStart w:id="141"/>
      <w:r>
        <w:t xml:space="preserve">facile </w:t>
      </w:r>
      <w:commentRangeEnd w:id="141"/>
      <w:r w:rsidR="006D03C6">
        <w:rPr>
          <w:rStyle w:val="CommentReference"/>
        </w:rPr>
        <w:commentReference w:id="141"/>
      </w:r>
      <w:r>
        <w:t xml:space="preserve">tasks </w:t>
      </w:r>
      <w:r>
        <w:rPr>
          <w:spacing w:val="-3"/>
        </w:rPr>
        <w:t xml:space="preserve">for </w:t>
      </w:r>
      <w:r>
        <w:t>a trained bioinformatician</w:t>
      </w:r>
      <w:ins w:id="142" w:author="Jon Belyeu" w:date="2019-07-09T16:00:00Z">
        <w:r w:rsidR="00E43377">
          <w:t xml:space="preserve">, </w:t>
        </w:r>
      </w:ins>
      <w:del w:id="143" w:author="JONATHAN ROBERT BELYEU" w:date="2019-07-06T15:04:00Z">
        <w:r w:rsidR="00E43377" w:rsidDel="007E195B">
          <w:delText>thus able</w:delText>
        </w:r>
      </w:del>
      <w:ins w:id="144" w:author="JONATHAN ROBERT BELYEU" w:date="2019-07-06T15:04:00Z">
        <w:r w:rsidR="007E195B">
          <w:t>allowing</w:t>
        </w:r>
      </w:ins>
      <w:ins w:id="145" w:author="Aaron Quinlan" w:date="2019-07-07T14:34:00Z">
        <w:r w:rsidR="00337A32">
          <w:t xml:space="preserve">. This enables </w:t>
        </w:r>
      </w:ins>
      <w:del w:id="146" w:author="Aaron Quinlan" w:date="2019-07-07T14:34:00Z">
        <w:r w:rsidR="00B6686C" w:rsidDel="00337A32">
          <w:delText>,</w:delText>
        </w:r>
      </w:del>
      <w:ins w:id="147" w:author="Aaron Quinlan" w:date="2019-07-09T15:58:00Z">
        <w:r w:rsidR="00B6686C">
          <w:t xml:space="preserve"> </w:t>
        </w:r>
      </w:ins>
      <w:proofErr w:type="spellStart"/>
      <w:ins w:id="148" w:author="Aaron Quinlan" w:date="2019-07-07T14:34:00Z">
        <w:r w:rsidR="00337A32">
          <w:t>XPRESSyourself</w:t>
        </w:r>
      </w:ins>
      <w:proofErr w:type="spellEnd"/>
      <w:del w:id="149" w:author="Aaron Quinlan" w:date="2019-07-09T15:58:00Z">
        <w:r>
          <w:delText>,</w:delText>
        </w:r>
      </w:del>
      <w:ins w:id="150" w:author="Aaron Quinlan" w:date="2019-07-07T14:34:00Z">
        <w:r>
          <w:t xml:space="preserve"> </w:t>
        </w:r>
      </w:ins>
      <w:del w:id="151" w:author="Aaron Quinlan" w:date="2019-07-07T14:34:00Z">
        <w:r>
          <w:delText xml:space="preserve">thus able </w:delText>
        </w:r>
      </w:del>
      <w:r>
        <w:t xml:space="preserve">to continuously offer the best options available to the entire </w:t>
      </w:r>
      <w:r>
        <w:rPr>
          <w:spacing w:val="-3"/>
        </w:rPr>
        <w:t xml:space="preserve">community, </w:t>
      </w:r>
      <w:r>
        <w:t>regardless of</w:t>
      </w:r>
      <w:r>
        <w:rPr>
          <w:spacing w:val="-9"/>
        </w:rPr>
        <w:t xml:space="preserve"> </w:t>
      </w:r>
      <w:r>
        <w:t>expertise.</w:t>
      </w:r>
    </w:p>
    <w:p w14:paraId="12704E64" w14:textId="08DA377C" w:rsidR="009F54E5" w:rsidRDefault="001A290F">
      <w:pPr>
        <w:pStyle w:val="BodyText"/>
        <w:spacing w:before="1" w:line="453" w:lineRule="auto"/>
        <w:ind w:left="120" w:right="199" w:firstLine="850"/>
        <w:jc w:val="both"/>
        <w:rPr>
          <w:del w:id="152" w:author="Aaron Quinlan" w:date="2019-07-07T14:37:00Z"/>
        </w:rPr>
      </w:pPr>
      <w:r>
        <w:rPr>
          <w:spacing w:val="-3"/>
        </w:rPr>
        <w:t>Currently,</w:t>
      </w:r>
      <w:r>
        <w:rPr>
          <w:spacing w:val="-14"/>
        </w:rPr>
        <w:t xml:space="preserve"> </w:t>
      </w:r>
      <w:proofErr w:type="spellStart"/>
      <w:r>
        <w:t>XPRESSyourself</w:t>
      </w:r>
      <w:proofErr w:type="spellEnd"/>
      <w:r>
        <w:rPr>
          <w:spacing w:val="-14"/>
        </w:rPr>
        <w:t xml:space="preserve"> </w:t>
      </w:r>
      <w:r>
        <w:t>is</w:t>
      </w:r>
      <w:r>
        <w:rPr>
          <w:spacing w:val="-14"/>
        </w:rPr>
        <w:t xml:space="preserve"> </w:t>
      </w:r>
      <w:r>
        <w:t>partitioned</w:t>
      </w:r>
      <w:r>
        <w:rPr>
          <w:spacing w:val="-15"/>
        </w:rPr>
        <w:t xml:space="preserve"> </w:t>
      </w:r>
      <w:r>
        <w:t>into</w:t>
      </w:r>
      <w:r>
        <w:rPr>
          <w:spacing w:val="-14"/>
        </w:rPr>
        <w:t xml:space="preserve"> </w:t>
      </w:r>
      <w:r>
        <w:t>two</w:t>
      </w:r>
      <w:r>
        <w:rPr>
          <w:spacing w:val="-14"/>
        </w:rPr>
        <w:t xml:space="preserve"> </w:t>
      </w:r>
      <w:r>
        <w:t>main</w:t>
      </w:r>
      <w:r>
        <w:rPr>
          <w:spacing w:val="-14"/>
        </w:rPr>
        <w:t xml:space="preserve"> </w:t>
      </w:r>
      <w:r>
        <w:t>software</w:t>
      </w:r>
      <w:r>
        <w:rPr>
          <w:spacing w:val="-15"/>
        </w:rPr>
        <w:t xml:space="preserve"> </w:t>
      </w:r>
      <w:r>
        <w:t>packages.</w:t>
      </w:r>
      <w:r>
        <w:rPr>
          <w:spacing w:val="3"/>
        </w:rPr>
        <w:t xml:space="preserve"> </w:t>
      </w:r>
      <w:r>
        <w:t>With</w:t>
      </w:r>
      <w:r>
        <w:rPr>
          <w:spacing w:val="-14"/>
        </w:rPr>
        <w:t xml:space="preserve"> </w:t>
      </w:r>
      <w:r>
        <w:t>the</w:t>
      </w:r>
      <w:r>
        <w:rPr>
          <w:spacing w:val="-15"/>
        </w:rPr>
        <w:t xml:space="preserve"> </w:t>
      </w:r>
      <w:proofErr w:type="spellStart"/>
      <w:r>
        <w:t>XPRESSpipe</w:t>
      </w:r>
      <w:proofErr w:type="spellEnd"/>
      <w:r>
        <w:rPr>
          <w:spacing w:val="-14"/>
        </w:rPr>
        <w:t xml:space="preserve"> </w:t>
      </w:r>
      <w:r>
        <w:rPr>
          <w:spacing w:val="-4"/>
        </w:rPr>
        <w:t xml:space="preserve">pack- </w:t>
      </w:r>
      <w:r>
        <w:t>age,</w:t>
      </w:r>
      <w:r>
        <w:rPr>
          <w:spacing w:val="-6"/>
        </w:rPr>
        <w:t xml:space="preserve"> </w:t>
      </w:r>
      <w:r>
        <w:t>the</w:t>
      </w:r>
      <w:r>
        <w:rPr>
          <w:spacing w:val="-6"/>
        </w:rPr>
        <w:t xml:space="preserve"> </w:t>
      </w:r>
      <w:r>
        <w:t>user</w:t>
      </w:r>
      <w:r>
        <w:rPr>
          <w:spacing w:val="-5"/>
        </w:rPr>
        <w:t xml:space="preserve"> </w:t>
      </w:r>
      <w:r>
        <w:t>is</w:t>
      </w:r>
      <w:r>
        <w:rPr>
          <w:spacing w:val="-6"/>
        </w:rPr>
        <w:t xml:space="preserve"> </w:t>
      </w:r>
      <w:r>
        <w:t>provided</w:t>
      </w:r>
      <w:r>
        <w:rPr>
          <w:spacing w:val="-5"/>
        </w:rPr>
        <w:t xml:space="preserve"> </w:t>
      </w:r>
      <w:r>
        <w:t>with</w:t>
      </w:r>
      <w:r>
        <w:rPr>
          <w:spacing w:val="-6"/>
        </w:rPr>
        <w:t xml:space="preserve"> </w:t>
      </w:r>
      <w:r>
        <w:t>a</w:t>
      </w:r>
      <w:r>
        <w:rPr>
          <w:spacing w:val="-5"/>
        </w:rPr>
        <w:t xml:space="preserve"> </w:t>
      </w:r>
      <w:r>
        <w:t>complete</w:t>
      </w:r>
      <w:r>
        <w:rPr>
          <w:spacing w:val="-6"/>
        </w:rPr>
        <w:t xml:space="preserve"> </w:t>
      </w:r>
      <w:r>
        <w:t>suite</w:t>
      </w:r>
      <w:r>
        <w:rPr>
          <w:spacing w:val="-5"/>
        </w:rPr>
        <w:t xml:space="preserve"> </w:t>
      </w:r>
      <w:r>
        <w:t>of</w:t>
      </w:r>
      <w:r>
        <w:rPr>
          <w:spacing w:val="-6"/>
        </w:rPr>
        <w:t xml:space="preserve"> </w:t>
      </w:r>
      <w:r>
        <w:t>software</w:t>
      </w:r>
      <w:r>
        <w:rPr>
          <w:spacing w:val="-5"/>
        </w:rPr>
        <w:t xml:space="preserve"> </w:t>
      </w:r>
      <w:r>
        <w:t>to</w:t>
      </w:r>
      <w:r>
        <w:rPr>
          <w:spacing w:val="-6"/>
        </w:rPr>
        <w:t xml:space="preserve"> </w:t>
      </w:r>
      <w:r>
        <w:t>handle</w:t>
      </w:r>
      <w:r>
        <w:rPr>
          <w:spacing w:val="-5"/>
        </w:rPr>
        <w:t xml:space="preserve"> </w:t>
      </w:r>
      <w:r>
        <w:t>pre-processing,</w:t>
      </w:r>
      <w:r>
        <w:rPr>
          <w:spacing w:val="-6"/>
        </w:rPr>
        <w:t xml:space="preserve"> </w:t>
      </w:r>
      <w:r>
        <w:t>aligning,</w:t>
      </w:r>
      <w:r>
        <w:rPr>
          <w:spacing w:val="-5"/>
        </w:rPr>
        <w:t xml:space="preserve"> </w:t>
      </w:r>
      <w:r>
        <w:t>and</w:t>
      </w:r>
      <w:r>
        <w:rPr>
          <w:spacing w:val="-6"/>
        </w:rPr>
        <w:t xml:space="preserve"> </w:t>
      </w:r>
      <w:r>
        <w:t>quantifying</w:t>
      </w:r>
      <w:r>
        <w:rPr>
          <w:spacing w:val="-6"/>
        </w:rPr>
        <w:t xml:space="preserve"> </w:t>
      </w:r>
      <w:r>
        <w:t xml:space="preserve">of sequencing reads, performing quality control via various meta-analyses of pre- and post-processed reads. </w:t>
      </w:r>
      <w:r>
        <w:rPr>
          <w:spacing w:val="-4"/>
        </w:rPr>
        <w:t xml:space="preserve">We </w:t>
      </w:r>
      <w:r>
        <w:t xml:space="preserve">also provide access to </w:t>
      </w:r>
      <w:r>
        <w:rPr>
          <w:spacing w:val="-4"/>
        </w:rPr>
        <w:t xml:space="preserve">key </w:t>
      </w:r>
      <w:r>
        <w:t xml:space="preserve">quality control measures useful </w:t>
      </w:r>
      <w:r>
        <w:rPr>
          <w:spacing w:val="-3"/>
        </w:rPr>
        <w:t xml:space="preserve">for </w:t>
      </w:r>
      <w:r>
        <w:t>assessing ribosome profiling and other RNA-seq experiments.</w:t>
      </w:r>
      <w:r>
        <w:rPr>
          <w:spacing w:val="5"/>
        </w:rPr>
        <w:t xml:space="preserve"> </w:t>
      </w:r>
      <w:r>
        <w:t>These</w:t>
      </w:r>
      <w:r>
        <w:rPr>
          <w:spacing w:val="-11"/>
        </w:rPr>
        <w:t xml:space="preserve"> </w:t>
      </w:r>
      <w:r>
        <w:t>include</w:t>
      </w:r>
      <w:r>
        <w:rPr>
          <w:spacing w:val="-10"/>
        </w:rPr>
        <w:t xml:space="preserve"> </w:t>
      </w:r>
      <w:r>
        <w:t>read</w:t>
      </w:r>
      <w:r>
        <w:rPr>
          <w:spacing w:val="-11"/>
        </w:rPr>
        <w:t xml:space="preserve"> </w:t>
      </w:r>
      <w:r>
        <w:t>length</w:t>
      </w:r>
      <w:r>
        <w:rPr>
          <w:spacing w:val="-9"/>
        </w:rPr>
        <w:t xml:space="preserve"> </w:t>
      </w:r>
      <w:r>
        <w:t>distribution</w:t>
      </w:r>
      <w:del w:id="153" w:author="Jeff Morgan" w:date="2019-07-02T19:57:00Z">
        <w:r>
          <w:delText>s</w:delText>
        </w:r>
      </w:del>
      <w:r>
        <w:rPr>
          <w:spacing w:val="-9"/>
        </w:rPr>
        <w:t xml:space="preserve"> </w:t>
      </w:r>
      <w:r>
        <w:t>plots</w:t>
      </w:r>
      <w:r>
        <w:rPr>
          <w:spacing w:val="-11"/>
        </w:rPr>
        <w:t xml:space="preserve"> </w:t>
      </w:r>
      <w:del w:id="154" w:author="Jeff Morgan" w:date="2019-07-02T19:57:00Z">
        <w:r>
          <w:delText>which</w:delText>
        </w:r>
        <w:r w:rsidR="004D1738" w:rsidDel="00116274">
          <w:rPr>
            <w:spacing w:val="-10"/>
          </w:rPr>
          <w:delText xml:space="preserve"> </w:delText>
        </w:r>
      </w:del>
      <w:ins w:id="155" w:author="Jeff Morgan" w:date="2019-07-02T19:57:00Z">
        <w:r w:rsidR="00116274">
          <w:t>that</w:t>
        </w:r>
        <w:r>
          <w:rPr>
            <w:spacing w:val="-10"/>
          </w:rPr>
          <w:t xml:space="preserve"> </w:t>
        </w:r>
      </w:ins>
      <w:r>
        <w:t>are</w:t>
      </w:r>
      <w:r>
        <w:rPr>
          <w:spacing w:val="-10"/>
        </w:rPr>
        <w:t xml:space="preserve"> </w:t>
      </w:r>
      <w:r>
        <w:t>particularly</w:t>
      </w:r>
      <w:r>
        <w:rPr>
          <w:spacing w:val="-11"/>
        </w:rPr>
        <w:t xml:space="preserve"> </w:t>
      </w:r>
      <w:r>
        <w:t>helpful</w:t>
      </w:r>
      <w:r>
        <w:rPr>
          <w:spacing w:val="-10"/>
        </w:rPr>
        <w:t xml:space="preserve"> </w:t>
      </w:r>
      <w:r>
        <w:rPr>
          <w:spacing w:val="-3"/>
        </w:rPr>
        <w:t>for</w:t>
      </w:r>
      <w:r>
        <w:rPr>
          <w:spacing w:val="-10"/>
        </w:rPr>
        <w:t xml:space="preserve"> </w:t>
      </w:r>
      <w:r>
        <w:t>ribosome</w:t>
      </w:r>
      <w:r>
        <w:rPr>
          <w:spacing w:val="-11"/>
        </w:rPr>
        <w:t xml:space="preserve"> </w:t>
      </w:r>
      <w:r>
        <w:t>profiling</w:t>
      </w:r>
      <w:r>
        <w:rPr>
          <w:spacing w:val="-10"/>
        </w:rPr>
        <w:t xml:space="preserve"> </w:t>
      </w:r>
      <w:r>
        <w:rPr>
          <w:spacing w:val="-3"/>
        </w:rPr>
        <w:t>ex</w:t>
      </w:r>
      <w:del w:id="156" w:author="Aaron Quinlan" w:date="2019-07-07T14:35:00Z">
        <w:r>
          <w:rPr>
            <w:spacing w:val="-3"/>
          </w:rPr>
          <w:delText xml:space="preserve">- </w:delText>
        </w:r>
      </w:del>
      <w:r>
        <w:t xml:space="preserve">periments due to the unique characteristics of the ribosome footprint-sized libraries (usually around 21-30 </w:t>
      </w:r>
      <w:proofErr w:type="spellStart"/>
      <w:r>
        <w:t>nt</w:t>
      </w:r>
      <w:proofErr w:type="spellEnd"/>
      <w:ins w:id="157" w:author="Jeff Morgan" w:date="2019-07-09T15:57:00Z">
        <w:r w:rsidR="004D1738">
          <w:t>)</w:t>
        </w:r>
      </w:ins>
      <w:ins w:id="158" w:author="Jeff Morgan" w:date="2019-07-02T20:03:00Z">
        <w:r w:rsidR="000D53E2">
          <w:rPr>
            <w:spacing w:val="-34"/>
          </w:rPr>
          <w:t xml:space="preserve">, and </w:t>
        </w:r>
      </w:ins>
      <w:del w:id="159" w:author="Jeff Morgan" w:date="2019-07-02T20:03:00Z">
        <w:r w:rsidR="004D1738" w:rsidDel="000D53E2">
          <w:delText>.</w:delText>
        </w:r>
        <w:r w:rsidR="004D1738" w:rsidDel="000D53E2">
          <w:rPr>
            <w:spacing w:val="-34"/>
          </w:rPr>
          <w:delText xml:space="preserve"> </w:delText>
        </w:r>
      </w:del>
      <w:ins w:id="160" w:author="Jeff Morgan" w:date="2019-07-02T20:03:00Z">
        <w:r w:rsidR="000D53E2">
          <w:t>a</w:t>
        </w:r>
      </w:ins>
      <w:del w:id="161" w:author="Jeff Morgan" w:date="2019-07-09T15:57:00Z">
        <w:r>
          <w:delText>).</w:delText>
        </w:r>
        <w:r>
          <w:rPr>
            <w:spacing w:val="-34"/>
          </w:rPr>
          <w:delText xml:space="preserve"> </w:delText>
        </w:r>
      </w:del>
      <w:del w:id="162" w:author="Jeff Morgan" w:date="2019-07-02T20:03:00Z">
        <w:r>
          <w:delText>A</w:delText>
        </w:r>
      </w:del>
      <w:r>
        <w:t xml:space="preserve"> periodicity</w:t>
      </w:r>
      <w:r>
        <w:rPr>
          <w:spacing w:val="-20"/>
        </w:rPr>
        <w:t xml:space="preserve"> </w:t>
      </w:r>
      <w:r>
        <w:t>sub-module</w:t>
      </w:r>
      <w:r>
        <w:rPr>
          <w:spacing w:val="-19"/>
        </w:rPr>
        <w:t xml:space="preserve"> </w:t>
      </w:r>
      <w:del w:id="163" w:author="JONATHAN ROBERT BELYEU" w:date="2019-07-06T15:05:00Z">
        <w:r>
          <w:delText>that</w:delText>
        </w:r>
        <w:r>
          <w:rPr>
            <w:spacing w:val="-20"/>
          </w:rPr>
          <w:delText xml:space="preserve"> </w:delText>
        </w:r>
      </w:del>
      <w:r>
        <w:t>tracks</w:t>
      </w:r>
      <w:r>
        <w:rPr>
          <w:spacing w:val="-19"/>
        </w:rPr>
        <w:t xml:space="preserve"> </w:t>
      </w:r>
      <w:r>
        <w:t>the</w:t>
      </w:r>
      <w:r>
        <w:rPr>
          <w:spacing w:val="-19"/>
        </w:rPr>
        <w:t xml:space="preserve"> </w:t>
      </w:r>
      <w:r>
        <w:t>P-site</w:t>
      </w:r>
      <w:r>
        <w:rPr>
          <w:spacing w:val="-20"/>
        </w:rPr>
        <w:t xml:space="preserve"> </w:t>
      </w:r>
      <w:r>
        <w:t>of</w:t>
      </w:r>
      <w:r>
        <w:rPr>
          <w:spacing w:val="-19"/>
        </w:rPr>
        <w:t xml:space="preserve"> </w:t>
      </w:r>
      <w:r>
        <w:t>ribosome</w:t>
      </w:r>
      <w:r>
        <w:rPr>
          <w:spacing w:val="-20"/>
        </w:rPr>
        <w:t xml:space="preserve"> </w:t>
      </w:r>
      <w:r>
        <w:t>footprints</w:t>
      </w:r>
      <w:r>
        <w:rPr>
          <w:spacing w:val="-19"/>
        </w:rPr>
        <w:t xml:space="preserve"> </w:t>
      </w:r>
      <w:r>
        <w:t>to</w:t>
      </w:r>
      <w:r>
        <w:rPr>
          <w:spacing w:val="-19"/>
        </w:rPr>
        <w:t xml:space="preserve"> </w:t>
      </w:r>
      <w:r>
        <w:t>assess</w:t>
      </w:r>
      <w:r>
        <w:rPr>
          <w:spacing w:val="-20"/>
        </w:rPr>
        <w:t xml:space="preserve"> </w:t>
      </w:r>
      <w:r>
        <w:t>effective</w:t>
      </w:r>
      <w:r>
        <w:rPr>
          <w:spacing w:val="-19"/>
        </w:rPr>
        <w:t xml:space="preserve"> </w:t>
      </w:r>
      <w:r>
        <w:t>capture</w:t>
      </w:r>
      <w:r>
        <w:rPr>
          <w:spacing w:val="-20"/>
        </w:rPr>
        <w:t xml:space="preserve"> </w:t>
      </w:r>
      <w:r>
        <w:t>of</w:t>
      </w:r>
      <w:r>
        <w:rPr>
          <w:spacing w:val="-19"/>
        </w:rPr>
        <w:t xml:space="preserve"> </w:t>
      </w:r>
      <w:r>
        <w:t>the</w:t>
      </w:r>
      <w:r>
        <w:rPr>
          <w:spacing w:val="-19"/>
        </w:rPr>
        <w:t xml:space="preserve"> </w:t>
      </w:r>
      <w:r>
        <w:t xml:space="preserve">characteristic </w:t>
      </w:r>
      <w:ins w:id="164" w:author="Jeff Morgan" w:date="2019-07-02T20:03:00Z">
        <w:r w:rsidR="000D53E2">
          <w:t>one</w:t>
        </w:r>
      </w:ins>
      <w:del w:id="165" w:author="Jeff Morgan" w:date="2019-07-02T20:03:00Z">
        <w:r>
          <w:delText>1</w:delText>
        </w:r>
      </w:del>
      <w:r>
        <w:rPr>
          <w:spacing w:val="-13"/>
        </w:rPr>
        <w:t xml:space="preserve"> </w:t>
      </w:r>
      <w:r>
        <w:t>codon</w:t>
      </w:r>
      <w:r>
        <w:rPr>
          <w:spacing w:val="-12"/>
        </w:rPr>
        <w:t xml:space="preserve"> </w:t>
      </w:r>
      <w:r>
        <w:t>step</w:t>
      </w:r>
      <w:r>
        <w:rPr>
          <w:spacing w:val="-12"/>
        </w:rPr>
        <w:t xml:space="preserve"> </w:t>
      </w:r>
      <w:r>
        <w:t>of</w:t>
      </w:r>
      <w:r>
        <w:rPr>
          <w:spacing w:val="-13"/>
        </w:rPr>
        <w:t xml:space="preserve"> </w:t>
      </w:r>
      <w:r>
        <w:t>the</w:t>
      </w:r>
      <w:r>
        <w:rPr>
          <w:spacing w:val="-12"/>
        </w:rPr>
        <w:t xml:space="preserve"> </w:t>
      </w:r>
      <w:r>
        <w:t>ribosome.</w:t>
      </w:r>
      <w:r>
        <w:rPr>
          <w:spacing w:val="4"/>
        </w:rPr>
        <w:t xml:space="preserve"> </w:t>
      </w:r>
      <w:proofErr w:type="spellStart"/>
      <w:r>
        <w:t>XPRESSpipe</w:t>
      </w:r>
      <w:proofErr w:type="spellEnd"/>
      <w:r>
        <w:rPr>
          <w:spacing w:val="-12"/>
        </w:rPr>
        <w:t xml:space="preserve"> </w:t>
      </w:r>
      <w:r>
        <w:t>also</w:t>
      </w:r>
      <w:r>
        <w:rPr>
          <w:spacing w:val="-12"/>
        </w:rPr>
        <w:t xml:space="preserve"> </w:t>
      </w:r>
      <w:r>
        <w:t>includes</w:t>
      </w:r>
      <w:r>
        <w:rPr>
          <w:spacing w:val="-13"/>
        </w:rPr>
        <w:t xml:space="preserve"> </w:t>
      </w:r>
      <w:r>
        <w:t>a</w:t>
      </w:r>
      <w:r>
        <w:rPr>
          <w:spacing w:val="-12"/>
        </w:rPr>
        <w:t xml:space="preserve"> </w:t>
      </w:r>
      <w:r>
        <w:t>metagene</w:t>
      </w:r>
      <w:r>
        <w:rPr>
          <w:spacing w:val="-12"/>
        </w:rPr>
        <w:t xml:space="preserve"> </w:t>
      </w:r>
      <w:r>
        <w:t>analysis</w:t>
      </w:r>
      <w:r>
        <w:rPr>
          <w:spacing w:val="-12"/>
        </w:rPr>
        <w:t xml:space="preserve"> </w:t>
      </w:r>
      <w:r>
        <w:t>sub-module</w:t>
      </w:r>
      <w:r>
        <w:rPr>
          <w:spacing w:val="-13"/>
        </w:rPr>
        <w:t xml:space="preserve"> </w:t>
      </w:r>
      <w:r>
        <w:t>that</w:t>
      </w:r>
      <w:r>
        <w:rPr>
          <w:spacing w:val="-12"/>
        </w:rPr>
        <w:t xml:space="preserve"> </w:t>
      </w:r>
      <w:r>
        <w:t>shows</w:t>
      </w:r>
      <w:r>
        <w:rPr>
          <w:spacing w:val="-12"/>
        </w:rPr>
        <w:t xml:space="preserve"> </w:t>
      </w:r>
      <w:r>
        <w:t>the</w:t>
      </w:r>
      <w:r>
        <w:rPr>
          <w:spacing w:val="-12"/>
        </w:rPr>
        <w:t xml:space="preserve"> </w:t>
      </w:r>
      <w:r>
        <w:t>distri</w:t>
      </w:r>
      <w:del w:id="166" w:author="Jeff Morgan" w:date="2019-07-02T20:03:00Z">
        <w:r>
          <w:delText xml:space="preserve">- </w:delText>
        </w:r>
      </w:del>
      <w:r>
        <w:t>bution</w:t>
      </w:r>
      <w:r>
        <w:rPr>
          <w:spacing w:val="-19"/>
        </w:rPr>
        <w:t xml:space="preserve"> </w:t>
      </w:r>
      <w:r>
        <w:t>of</w:t>
      </w:r>
      <w:r>
        <w:rPr>
          <w:spacing w:val="-18"/>
        </w:rPr>
        <w:t xml:space="preserve"> </w:t>
      </w:r>
      <w:r>
        <w:t>the</w:t>
      </w:r>
      <w:r>
        <w:rPr>
          <w:spacing w:val="-19"/>
        </w:rPr>
        <w:t xml:space="preserve"> </w:t>
      </w:r>
      <w:r>
        <w:t>relative</w:t>
      </w:r>
      <w:r>
        <w:rPr>
          <w:spacing w:val="-18"/>
        </w:rPr>
        <w:t xml:space="preserve"> </w:t>
      </w:r>
      <w:r>
        <w:t>position</w:t>
      </w:r>
      <w:r>
        <w:rPr>
          <w:spacing w:val="-19"/>
        </w:rPr>
        <w:t xml:space="preserve"> </w:t>
      </w:r>
      <w:r>
        <w:t>of</w:t>
      </w:r>
      <w:r>
        <w:rPr>
          <w:spacing w:val="-18"/>
        </w:rPr>
        <w:t xml:space="preserve"> </w:t>
      </w:r>
      <w:r>
        <w:t>all</w:t>
      </w:r>
      <w:r>
        <w:rPr>
          <w:spacing w:val="-19"/>
        </w:rPr>
        <w:t xml:space="preserve"> </w:t>
      </w:r>
      <w:r>
        <w:t>aligned</w:t>
      </w:r>
      <w:r>
        <w:rPr>
          <w:spacing w:val="-18"/>
        </w:rPr>
        <w:t xml:space="preserve"> </w:t>
      </w:r>
      <w:r>
        <w:t>reads</w:t>
      </w:r>
      <w:r>
        <w:rPr>
          <w:spacing w:val="-19"/>
        </w:rPr>
        <w:t xml:space="preserve"> </w:t>
      </w:r>
      <w:r>
        <w:t>across</w:t>
      </w:r>
      <w:r>
        <w:rPr>
          <w:spacing w:val="-18"/>
        </w:rPr>
        <w:t xml:space="preserve"> </w:t>
      </w:r>
      <w:r>
        <w:t>a</w:t>
      </w:r>
      <w:r>
        <w:rPr>
          <w:spacing w:val="-19"/>
        </w:rPr>
        <w:t xml:space="preserve"> </w:t>
      </w:r>
      <w:r>
        <w:t>representative</w:t>
      </w:r>
      <w:r>
        <w:rPr>
          <w:spacing w:val="-18"/>
        </w:rPr>
        <w:t xml:space="preserve"> </w:t>
      </w:r>
      <w:r>
        <w:t>transcript</w:t>
      </w:r>
      <w:r>
        <w:rPr>
          <w:spacing w:val="-19"/>
        </w:rPr>
        <w:t xml:space="preserve"> </w:t>
      </w:r>
      <w:r>
        <w:t>to</w:t>
      </w:r>
      <w:r>
        <w:rPr>
          <w:spacing w:val="-18"/>
        </w:rPr>
        <w:t xml:space="preserve"> </w:t>
      </w:r>
      <w:del w:id="167" w:author="Jeff Morgan" w:date="2019-07-02T20:04:00Z">
        <w:r>
          <w:delText>ensure</w:delText>
        </w:r>
        <w:r>
          <w:rPr>
            <w:spacing w:val="-19"/>
          </w:rPr>
          <w:delText xml:space="preserve"> </w:delText>
        </w:r>
        <w:r>
          <w:delText>that</w:delText>
        </w:r>
      </w:del>
      <w:ins w:id="168" w:author="Jeff Morgan" w:date="2019-07-02T20:04:00Z">
        <w:r w:rsidR="000D53E2">
          <w:t>show if</w:t>
        </w:r>
      </w:ins>
      <w:del w:id="169" w:author="Jeff Morgan" w:date="2019-07-02T20:04:00Z">
        <w:r>
          <w:rPr>
            <w:spacing w:val="-18"/>
          </w:rPr>
          <w:delText xml:space="preserve"> </w:delText>
        </w:r>
        <w:r>
          <w:delText>no</w:delText>
        </w:r>
      </w:del>
      <w:r>
        <w:rPr>
          <w:spacing w:val="-19"/>
        </w:rPr>
        <w:t xml:space="preserve"> </w:t>
      </w:r>
      <w:commentRangeStart w:id="170"/>
      <w:ins w:id="171" w:author="Jeff Morgan" w:date="2019-07-09T15:57:00Z">
        <w:r w:rsidR="004D1738">
          <w:t>5</w:t>
        </w:r>
      </w:ins>
      <w:ins w:id="172" w:author="Jeff Morgan" w:date="2019-07-02T21:12:00Z">
        <w:r w:rsidR="0047579E" w:rsidRPr="0047579E">
          <w:t>′</w:t>
        </w:r>
      </w:ins>
      <w:del w:id="173" w:author="Jeff Morgan" w:date="2019-07-02T21:12:00Z">
        <w:r w:rsidR="004D1738" w:rsidDel="0047579E">
          <w:delText>’</w:delText>
        </w:r>
      </w:del>
      <w:commentRangeEnd w:id="170"/>
      <w:r w:rsidR="000D53E2">
        <w:rPr>
          <w:rStyle w:val="CommentReference"/>
        </w:rPr>
        <w:commentReference w:id="170"/>
      </w:r>
      <w:del w:id="174" w:author="Jeff Morgan" w:date="2019-07-09T15:57:00Z">
        <w:r>
          <w:delText>5’</w:delText>
        </w:r>
      </w:del>
      <w:r>
        <w:rPr>
          <w:spacing w:val="-18"/>
        </w:rPr>
        <w:t xml:space="preserve"> </w:t>
      </w:r>
      <w:r>
        <w:t>or</w:t>
      </w:r>
      <w:r>
        <w:rPr>
          <w:spacing w:val="-19"/>
        </w:rPr>
        <w:t xml:space="preserve"> </w:t>
      </w:r>
      <w:ins w:id="175" w:author="Yeyun Ouyang" w:date="2019-07-09T16:01:00Z">
        <w:r w:rsidR="007A02DF">
          <w:t>3’</w:t>
        </w:r>
      </w:ins>
      <w:ins w:id="176" w:author="Jon Belyeu" w:date="2019-07-09T16:00:00Z">
        <w:r w:rsidR="00E43377">
          <w:t>3’</w:t>
        </w:r>
      </w:ins>
      <w:ins w:id="177" w:author="Aaron Quinlan" w:date="2019-07-09T15:58:00Z">
        <w:r w:rsidR="00B6686C">
          <w:t>3’</w:t>
        </w:r>
      </w:ins>
      <w:ins w:id="178" w:author="Jeff Morgan" w:date="2019-07-09T15:57:00Z">
        <w:r w:rsidR="004D1738">
          <w:t>3</w:t>
        </w:r>
      </w:ins>
      <w:ins w:id="179" w:author="Jeff Morgan" w:date="2019-07-02T21:12:00Z">
        <w:r w:rsidR="0047579E" w:rsidRPr="0047579E">
          <w:t>′</w:t>
        </w:r>
      </w:ins>
      <w:del w:id="180" w:author="Jeff Morgan" w:date="2019-07-02T21:12:00Z">
        <w:r w:rsidR="004D1738" w:rsidDel="0047579E">
          <w:delText>’</w:delText>
        </w:r>
      </w:del>
      <w:del w:id="181" w:author="Jeff Morgan" w:date="2019-07-09T15:57:00Z">
        <w:r>
          <w:delText>3’</w:delText>
        </w:r>
      </w:del>
      <w:r>
        <w:rPr>
          <w:spacing w:val="-18"/>
        </w:rPr>
        <w:t xml:space="preserve"> </w:t>
      </w:r>
      <w:r>
        <w:t>biases occurred during library preparation. As PCR duplicates can arise during library preparation, a library</w:t>
      </w:r>
      <w:r>
        <w:rPr>
          <w:spacing w:val="3"/>
        </w:rPr>
        <w:t xml:space="preserve"> </w:t>
      </w:r>
      <w:r>
        <w:lastRenderedPageBreak/>
        <w:t>complexity</w:t>
      </w:r>
    </w:p>
    <w:p w14:paraId="0F9A1EB4" w14:textId="77777777" w:rsidR="00071405" w:rsidDel="007E195B" w:rsidRDefault="00071405">
      <w:pPr>
        <w:spacing w:line="453" w:lineRule="auto"/>
        <w:jc w:val="both"/>
        <w:rPr>
          <w:del w:id="182" w:author="JONATHAN ROBERT BELYEU" w:date="2019-07-06T15:06:00Z"/>
        </w:rPr>
        <w:sectPr w:rsidR="00071405" w:rsidDel="007E195B">
          <w:pgSz w:w="12240" w:h="20160"/>
          <w:pgMar w:top="660" w:right="520" w:bottom="360" w:left="600" w:header="0" w:footer="161" w:gutter="0"/>
          <w:cols w:space="720"/>
        </w:sectPr>
        <w:pPrChange w:id="183" w:author="Yeyun Ouyang" w:date="2019-07-09T16:01:00Z">
          <w:pPr>
            <w:pStyle w:val="BodyText"/>
            <w:spacing w:before="1" w:line="453" w:lineRule="auto"/>
            <w:ind w:left="120" w:right="199" w:firstLine="850"/>
            <w:jc w:val="both"/>
          </w:pPr>
        </w:pPrChange>
      </w:pPr>
    </w:p>
    <w:p w14:paraId="797C061A" w14:textId="2698A8AC" w:rsidR="009F54E5" w:rsidRDefault="007E195B">
      <w:pPr>
        <w:pStyle w:val="BodyText"/>
        <w:spacing w:before="1" w:line="453" w:lineRule="auto"/>
        <w:ind w:left="120" w:right="199" w:firstLine="850"/>
        <w:jc w:val="both"/>
        <w:rPr>
          <w:del w:id="184" w:author="Aaron Quinlan" w:date="2019-07-07T14:37:00Z"/>
        </w:rPr>
        <w:sectPr w:rsidR="009F54E5">
          <w:pgSz w:w="12240" w:h="20160"/>
          <w:pgMar w:top="660" w:right="520" w:bottom="360" w:left="600" w:header="0" w:footer="161" w:gutter="0"/>
          <w:cols w:space="720"/>
        </w:sectPr>
        <w:pPrChange w:id="185" w:author="Aaron Quinlan" w:date="2019-07-09T15:58:00Z">
          <w:pPr>
            <w:spacing w:line="453" w:lineRule="auto"/>
            <w:jc w:val="both"/>
          </w:pPr>
        </w:pPrChange>
      </w:pPr>
      <w:ins w:id="186" w:author="JONATHAN ROBERT BELYEU" w:date="2019-07-06T15:06:00Z">
        <w:r>
          <w:t xml:space="preserve"> </w:t>
        </w:r>
      </w:ins>
      <w:ins w:id="187" w:author="Aaron Quinlan" w:date="2019-07-07T14:37:00Z">
        <w:r w:rsidR="00337A32">
          <w:t xml:space="preserve"> v</w:t>
        </w:r>
      </w:ins>
    </w:p>
    <w:p w14:paraId="260300FE" w14:textId="368F55CE" w:rsidR="009F54E5" w:rsidRDefault="001A290F" w:rsidP="00880E66">
      <w:pPr>
        <w:pStyle w:val="BodyText"/>
        <w:spacing w:before="73" w:line="453" w:lineRule="auto"/>
        <w:ind w:left="120" w:right="199"/>
        <w:jc w:val="both"/>
      </w:pPr>
      <w:del w:id="188" w:author="Aaron Quinlan" w:date="2019-07-07T14:37:00Z">
        <w:r>
          <w:delText>v</w:delText>
        </w:r>
      </w:del>
      <w:r>
        <w:t xml:space="preserve">isualization sub-module is included in the pipeline to </w:t>
      </w:r>
      <w:commentRangeStart w:id="189"/>
      <w:r>
        <w:t xml:space="preserve">ensure that PCR duplicates are minimized in the library </w:t>
      </w:r>
      <w:commentRangeEnd w:id="189"/>
      <w:r w:rsidR="00AD664C">
        <w:rPr>
          <w:rStyle w:val="CommentReference"/>
        </w:rPr>
        <w:commentReference w:id="189"/>
      </w:r>
      <w:r>
        <w:t xml:space="preserve">and a robust population of different </w:t>
      </w:r>
      <w:commentRangeStart w:id="190"/>
      <w:del w:id="191" w:author="Jeff Morgan" w:date="2019-07-02T20:07:00Z">
        <w:r>
          <w:delText xml:space="preserve">transcripts </w:delText>
        </w:r>
      </w:del>
      <w:ins w:id="192" w:author="Jeff Morgan" w:date="2019-07-02T20:07:00Z">
        <w:r w:rsidR="00AD664C">
          <w:t xml:space="preserve">nucleotide sequences </w:t>
        </w:r>
      </w:ins>
      <w:commentRangeEnd w:id="190"/>
      <w:ins w:id="193" w:author="Jeff Morgan" w:date="2019-07-02T20:08:00Z">
        <w:r w:rsidR="00AD664C">
          <w:rPr>
            <w:rStyle w:val="CommentReference"/>
          </w:rPr>
          <w:commentReference w:id="190"/>
        </w:r>
      </w:ins>
      <w:del w:id="194" w:author="JONATHAN ROBERT BELYEU" w:date="2019-07-06T15:07:00Z">
        <w:r>
          <w:delText>was</w:delText>
        </w:r>
        <w:r w:rsidR="00E43377" w:rsidDel="00E43377">
          <w:delText xml:space="preserve"> </w:delText>
        </w:r>
      </w:del>
      <w:ins w:id="195" w:author="JONATHAN ROBERT BELYEU" w:date="2019-07-06T15:07:00Z">
        <w:r w:rsidR="00E43377">
          <w:t>are</w:t>
        </w:r>
        <w:r>
          <w:t xml:space="preserve"> </w:t>
        </w:r>
      </w:ins>
      <w:r>
        <w:t>captured during sequencing library preparation. The</w:t>
      </w:r>
      <w:r>
        <w:rPr>
          <w:spacing w:val="-19"/>
        </w:rPr>
        <w:t xml:space="preserve"> </w:t>
      </w:r>
      <w:r>
        <w:t xml:space="preserve">second package currently available within </w:t>
      </w:r>
      <w:proofErr w:type="spellStart"/>
      <w:r>
        <w:t>XPRESSyourself</w:t>
      </w:r>
      <w:proofErr w:type="spellEnd"/>
      <w:r>
        <w:t xml:space="preserve"> is </w:t>
      </w:r>
      <w:proofErr w:type="spellStart"/>
      <w:r>
        <w:t>XPRESSplot</w:t>
      </w:r>
      <w:proofErr w:type="spellEnd"/>
      <w:r>
        <w:t xml:space="preserve">, which provides tools to perform the bulk </w:t>
      </w:r>
      <w:r>
        <w:rPr>
          <w:spacing w:val="-6"/>
        </w:rPr>
        <w:t xml:space="preserve">of </w:t>
      </w:r>
      <w:r>
        <w:t>sequence</w:t>
      </w:r>
      <w:r>
        <w:rPr>
          <w:spacing w:val="-14"/>
        </w:rPr>
        <w:t xml:space="preserve"> </w:t>
      </w:r>
      <w:r>
        <w:t>analysis</w:t>
      </w:r>
      <w:r>
        <w:rPr>
          <w:spacing w:val="-13"/>
        </w:rPr>
        <w:t xml:space="preserve"> </w:t>
      </w:r>
      <w:r>
        <w:t>and</w:t>
      </w:r>
      <w:r>
        <w:rPr>
          <w:spacing w:val="-13"/>
        </w:rPr>
        <w:t xml:space="preserve"> </w:t>
      </w:r>
      <w:r>
        <w:t>generation</w:t>
      </w:r>
      <w:r>
        <w:rPr>
          <w:spacing w:val="-13"/>
        </w:rPr>
        <w:t xml:space="preserve"> </w:t>
      </w:r>
      <w:r>
        <w:t>of</w:t>
      </w:r>
      <w:r>
        <w:rPr>
          <w:spacing w:val="-13"/>
        </w:rPr>
        <w:t xml:space="preserve"> </w:t>
      </w:r>
      <w:r>
        <w:t>figures</w:t>
      </w:r>
      <w:r>
        <w:rPr>
          <w:spacing w:val="-13"/>
        </w:rPr>
        <w:t xml:space="preserve"> </w:t>
      </w:r>
      <w:r>
        <w:rPr>
          <w:spacing w:val="-3"/>
        </w:rPr>
        <w:t>for</w:t>
      </w:r>
      <w:r>
        <w:rPr>
          <w:spacing w:val="-13"/>
        </w:rPr>
        <w:t xml:space="preserve"> </w:t>
      </w:r>
      <w:r>
        <w:t>publication,</w:t>
      </w:r>
      <w:r>
        <w:rPr>
          <w:spacing w:val="-12"/>
        </w:rPr>
        <w:t xml:space="preserve"> </w:t>
      </w:r>
      <w:r>
        <w:t>where</w:t>
      </w:r>
      <w:r>
        <w:rPr>
          <w:spacing w:val="-13"/>
        </w:rPr>
        <w:t xml:space="preserve"> </w:t>
      </w:r>
      <w:r>
        <w:t>many</w:t>
      </w:r>
      <w:r>
        <w:rPr>
          <w:spacing w:val="-13"/>
        </w:rPr>
        <w:t xml:space="preserve"> </w:t>
      </w:r>
      <w:r>
        <w:t>plot</w:t>
      </w:r>
      <w:r>
        <w:rPr>
          <w:spacing w:val="-13"/>
        </w:rPr>
        <w:t xml:space="preserve"> </w:t>
      </w:r>
      <w:r>
        <w:t>generation</w:t>
      </w:r>
      <w:r>
        <w:rPr>
          <w:spacing w:val="-13"/>
        </w:rPr>
        <w:t xml:space="preserve"> </w:t>
      </w:r>
      <w:r>
        <w:t>protocols</w:t>
      </w:r>
      <w:r>
        <w:rPr>
          <w:spacing w:val="-13"/>
        </w:rPr>
        <w:t xml:space="preserve"> </w:t>
      </w:r>
      <w:r>
        <w:t>that</w:t>
      </w:r>
      <w:r>
        <w:rPr>
          <w:spacing w:val="-13"/>
        </w:rPr>
        <w:t xml:space="preserve"> </w:t>
      </w:r>
      <w:r>
        <w:t>frequently require</w:t>
      </w:r>
      <w:r>
        <w:rPr>
          <w:spacing w:val="-9"/>
        </w:rPr>
        <w:t xml:space="preserve"> </w:t>
      </w:r>
      <w:r>
        <w:rPr>
          <w:spacing w:val="-3"/>
        </w:rPr>
        <w:t>several</w:t>
      </w:r>
      <w:r>
        <w:rPr>
          <w:spacing w:val="-9"/>
        </w:rPr>
        <w:t xml:space="preserve"> </w:t>
      </w:r>
      <w:r>
        <w:t>hundred</w:t>
      </w:r>
      <w:r>
        <w:rPr>
          <w:spacing w:val="-10"/>
        </w:rPr>
        <w:t xml:space="preserve"> </w:t>
      </w:r>
      <w:r>
        <w:t>lines</w:t>
      </w:r>
      <w:r>
        <w:rPr>
          <w:spacing w:val="-9"/>
        </w:rPr>
        <w:t xml:space="preserve"> </w:t>
      </w:r>
      <w:r>
        <w:t>of</w:t>
      </w:r>
      <w:r>
        <w:rPr>
          <w:spacing w:val="-9"/>
        </w:rPr>
        <w:t xml:space="preserve"> </w:t>
      </w:r>
      <w:r>
        <w:t>code</w:t>
      </w:r>
      <w:r>
        <w:rPr>
          <w:spacing w:val="-9"/>
        </w:rPr>
        <w:t xml:space="preserve"> </w:t>
      </w:r>
      <w:r>
        <w:t>are</w:t>
      </w:r>
      <w:r>
        <w:rPr>
          <w:spacing w:val="-9"/>
        </w:rPr>
        <w:t xml:space="preserve"> </w:t>
      </w:r>
      <w:commentRangeStart w:id="196"/>
      <w:r>
        <w:t>condensed</w:t>
      </w:r>
      <w:r>
        <w:rPr>
          <w:spacing w:val="-9"/>
        </w:rPr>
        <w:t xml:space="preserve"> </w:t>
      </w:r>
      <w:r>
        <w:t>to</w:t>
      </w:r>
      <w:r>
        <w:rPr>
          <w:spacing w:val="-9"/>
        </w:rPr>
        <w:t xml:space="preserve"> </w:t>
      </w:r>
      <w:r>
        <w:t>a</w:t>
      </w:r>
      <w:r>
        <w:rPr>
          <w:spacing w:val="-9"/>
        </w:rPr>
        <w:t xml:space="preserve"> </w:t>
      </w:r>
      <w:r>
        <w:t>single</w:t>
      </w:r>
      <w:r>
        <w:rPr>
          <w:spacing w:val="-9"/>
        </w:rPr>
        <w:t xml:space="preserve"> </w:t>
      </w:r>
      <w:r>
        <w:t>line</w:t>
      </w:r>
      <w:r>
        <w:rPr>
          <w:spacing w:val="-9"/>
        </w:rPr>
        <w:t xml:space="preserve"> </w:t>
      </w:r>
      <w:r>
        <w:t>with</w:t>
      </w:r>
      <w:r>
        <w:rPr>
          <w:spacing w:val="-9"/>
        </w:rPr>
        <w:t xml:space="preserve"> </w:t>
      </w:r>
      <w:r>
        <w:t>minimal</w:t>
      </w:r>
      <w:r>
        <w:rPr>
          <w:spacing w:val="-9"/>
        </w:rPr>
        <w:t xml:space="preserve"> </w:t>
      </w:r>
      <w:r>
        <w:t>input</w:t>
      </w:r>
      <w:r>
        <w:rPr>
          <w:spacing w:val="-9"/>
        </w:rPr>
        <w:t xml:space="preserve"> </w:t>
      </w:r>
      <w:r>
        <w:t>from</w:t>
      </w:r>
      <w:r>
        <w:rPr>
          <w:spacing w:val="-9"/>
        </w:rPr>
        <w:t xml:space="preserve"> </w:t>
      </w:r>
      <w:r>
        <w:t>the</w:t>
      </w:r>
      <w:r>
        <w:rPr>
          <w:spacing w:val="-9"/>
        </w:rPr>
        <w:t xml:space="preserve"> </w:t>
      </w:r>
      <w:r>
        <w:rPr>
          <w:spacing w:val="-3"/>
        </w:rPr>
        <w:t>user</w:t>
      </w:r>
      <w:commentRangeEnd w:id="196"/>
      <w:r w:rsidR="00990536">
        <w:rPr>
          <w:rStyle w:val="CommentReference"/>
        </w:rPr>
        <w:commentReference w:id="196"/>
      </w:r>
      <w:r>
        <w:rPr>
          <w:spacing w:val="-3"/>
        </w:rPr>
        <w:t>.</w:t>
      </w:r>
      <w:r>
        <w:rPr>
          <w:spacing w:val="7"/>
        </w:rPr>
        <w:t xml:space="preserve"> </w:t>
      </w:r>
      <w:proofErr w:type="spellStart"/>
      <w:r>
        <w:t>XPRESSy</w:t>
      </w:r>
      <w:del w:id="197" w:author="Jeff Morgan" w:date="2019-07-02T20:09:00Z">
        <w:r>
          <w:delText xml:space="preserve">- </w:delText>
        </w:r>
      </w:del>
      <w:r>
        <w:t>ourself</w:t>
      </w:r>
      <w:proofErr w:type="spellEnd"/>
      <w:r>
        <w:t xml:space="preserve"> suite packages are coded in Python and R, the</w:t>
      </w:r>
      <w:ins w:id="198" w:author="Jason Gertz" w:date="2019-07-02T15:16:00Z">
        <w:r>
          <w:t xml:space="preserve"> </w:t>
        </w:r>
        <w:r w:rsidR="00703A55">
          <w:t>current</w:t>
        </w:r>
      </w:ins>
      <w:ins w:id="199" w:author="Aaron Quinlan" w:date="2019-07-09T15:58:00Z">
        <w:r w:rsidR="00B6686C">
          <w:t xml:space="preserve"> </w:t>
        </w:r>
      </w:ins>
      <w:r>
        <w:rPr>
          <w:rPrChange w:id="200" w:author="Yeyun Ouyang" w:date="2019-07-09T16:01:00Z">
            <w:rPr>
              <w:i/>
            </w:rPr>
          </w:rPrChange>
        </w:rPr>
        <w:t xml:space="preserve">linguae </w:t>
      </w:r>
      <w:proofErr w:type="spellStart"/>
      <w:r>
        <w:rPr>
          <w:rPrChange w:id="201" w:author="Yeyun Ouyang" w:date="2019-07-09T16:01:00Z">
            <w:rPr>
              <w:i/>
            </w:rPr>
          </w:rPrChange>
        </w:rPr>
        <w:t>francae</w:t>
      </w:r>
      <w:proofErr w:type="spellEnd"/>
      <w:r>
        <w:t xml:space="preserve"> of computational biology and bioinfor</w:t>
      </w:r>
      <w:del w:id="202" w:author="Jeff Morgan" w:date="2019-07-02T20:09:00Z">
        <w:r>
          <w:delText xml:space="preserve">- </w:delText>
        </w:r>
      </w:del>
      <w:r>
        <w:t>matics,</w:t>
      </w:r>
      <w:r>
        <w:rPr>
          <w:spacing w:val="-12"/>
        </w:rPr>
        <w:t xml:space="preserve"> </w:t>
      </w:r>
      <w:del w:id="203" w:author="Jeff Morgan" w:date="2019-07-02T20:09:00Z">
        <w:r>
          <w:delText>allowing</w:delText>
        </w:r>
        <w:r>
          <w:rPr>
            <w:spacing w:val="-12"/>
          </w:rPr>
          <w:delText xml:space="preserve"> </w:delText>
        </w:r>
      </w:del>
      <w:ins w:id="204" w:author="Jeff Morgan" w:date="2019-07-02T20:09:00Z">
        <w:r w:rsidR="001D0459">
          <w:t>which allows</w:t>
        </w:r>
        <w:r w:rsidR="001D0459">
          <w:rPr>
            <w:spacing w:val="-12"/>
          </w:rPr>
          <w:t xml:space="preserve"> </w:t>
        </w:r>
      </w:ins>
      <w:r>
        <w:rPr>
          <w:spacing w:val="-3"/>
        </w:rPr>
        <w:t>for</w:t>
      </w:r>
      <w:r>
        <w:rPr>
          <w:spacing w:val="-12"/>
        </w:rPr>
        <w:t xml:space="preserve"> </w:t>
      </w:r>
      <w:r>
        <w:t>easy</w:t>
      </w:r>
      <w:r>
        <w:rPr>
          <w:spacing w:val="-12"/>
        </w:rPr>
        <w:t xml:space="preserve"> </w:t>
      </w:r>
      <w:r>
        <w:t>modification</w:t>
      </w:r>
      <w:r>
        <w:rPr>
          <w:spacing w:val="-12"/>
        </w:rPr>
        <w:t xml:space="preserve"> </w:t>
      </w:r>
      <w:r>
        <w:t>and</w:t>
      </w:r>
      <w:r>
        <w:rPr>
          <w:spacing w:val="-12"/>
        </w:rPr>
        <w:t xml:space="preserve"> </w:t>
      </w:r>
      <w:r>
        <w:t>improvement</w:t>
      </w:r>
      <w:r>
        <w:rPr>
          <w:spacing w:val="-12"/>
        </w:rPr>
        <w:t xml:space="preserve"> </w:t>
      </w:r>
      <w:r>
        <w:rPr>
          <w:spacing w:val="-3"/>
        </w:rPr>
        <w:t>by</w:t>
      </w:r>
      <w:r>
        <w:rPr>
          <w:spacing w:val="-12"/>
        </w:rPr>
        <w:t xml:space="preserve"> </w:t>
      </w:r>
      <w:r>
        <w:t>the</w:t>
      </w:r>
      <w:r>
        <w:rPr>
          <w:spacing w:val="-12"/>
        </w:rPr>
        <w:t xml:space="preserve"> </w:t>
      </w:r>
      <w:r>
        <w:t>sequencing</w:t>
      </w:r>
      <w:r>
        <w:rPr>
          <w:spacing w:val="-12"/>
        </w:rPr>
        <w:t xml:space="preserve"> </w:t>
      </w:r>
      <w:r>
        <w:t>community</w:t>
      </w:r>
      <w:r>
        <w:rPr>
          <w:spacing w:val="-12"/>
        </w:rPr>
        <w:t xml:space="preserve"> </w:t>
      </w:r>
      <w:r>
        <w:t>at</w:t>
      </w:r>
      <w:r>
        <w:rPr>
          <w:spacing w:val="-12"/>
        </w:rPr>
        <w:t xml:space="preserve"> </w:t>
      </w:r>
      <w:r>
        <w:t>large.</w:t>
      </w:r>
      <w:r>
        <w:rPr>
          <w:spacing w:val="2"/>
        </w:rPr>
        <w:t xml:space="preserve"> </w:t>
      </w:r>
      <w:proofErr w:type="spellStart"/>
      <w:r>
        <w:t>XPRESSyourself</w:t>
      </w:r>
      <w:proofErr w:type="spellEnd"/>
      <w:r>
        <w:t xml:space="preserve"> suite</w:t>
      </w:r>
      <w:r>
        <w:rPr>
          <w:spacing w:val="-7"/>
        </w:rPr>
        <w:t xml:space="preserve"> </w:t>
      </w:r>
      <w:r>
        <w:t>packages</w:t>
      </w:r>
      <w:r>
        <w:rPr>
          <w:spacing w:val="-7"/>
        </w:rPr>
        <w:t xml:space="preserve"> </w:t>
      </w:r>
      <w:r>
        <w:t>are</w:t>
      </w:r>
      <w:r>
        <w:rPr>
          <w:spacing w:val="-7"/>
        </w:rPr>
        <w:t xml:space="preserve"> </w:t>
      </w:r>
      <w:r>
        <w:t>perpetually</w:t>
      </w:r>
      <w:r>
        <w:rPr>
          <w:spacing w:val="-7"/>
        </w:rPr>
        <w:t xml:space="preserve"> </w:t>
      </w:r>
      <w:r>
        <w:t>open</w:t>
      </w:r>
      <w:r>
        <w:rPr>
          <w:spacing w:val="-7"/>
        </w:rPr>
        <w:t xml:space="preserve"> </w:t>
      </w:r>
      <w:r>
        <w:t>source</w:t>
      </w:r>
      <w:r>
        <w:rPr>
          <w:spacing w:val="-7"/>
        </w:rPr>
        <w:t xml:space="preserve"> </w:t>
      </w:r>
      <w:r>
        <w:t>under</w:t>
      </w:r>
      <w:r>
        <w:rPr>
          <w:spacing w:val="-7"/>
        </w:rPr>
        <w:t xml:space="preserve"> </w:t>
      </w:r>
      <w:r>
        <w:t>a</w:t>
      </w:r>
      <w:r>
        <w:rPr>
          <w:spacing w:val="-6"/>
        </w:rPr>
        <w:t xml:space="preserve"> </w:t>
      </w:r>
      <w:r>
        <w:t>GPL-3.0</w:t>
      </w:r>
      <w:r>
        <w:rPr>
          <w:spacing w:val="-7"/>
        </w:rPr>
        <w:t xml:space="preserve"> </w:t>
      </w:r>
      <w:r>
        <w:t>license</w:t>
      </w:r>
      <w:r>
        <w:rPr>
          <w:spacing w:val="-7"/>
        </w:rPr>
        <w:t xml:space="preserve"> </w:t>
      </w:r>
      <w:r>
        <w:t>at</w:t>
      </w:r>
      <w:r>
        <w:rPr>
          <w:spacing w:val="-7"/>
        </w:rPr>
        <w:t xml:space="preserve"> </w:t>
      </w:r>
      <w:r>
        <w:t>https://github.com/XPRESSyourself.</w:t>
      </w:r>
    </w:p>
    <w:p w14:paraId="5C49D954" w14:textId="77777777" w:rsidR="009F54E5" w:rsidRDefault="001A290F">
      <w:pPr>
        <w:pStyle w:val="Heading1"/>
        <w:numPr>
          <w:ilvl w:val="0"/>
          <w:numId w:val="40"/>
        </w:numPr>
        <w:tabs>
          <w:tab w:val="left" w:pos="566"/>
          <w:tab w:val="left" w:pos="567"/>
        </w:tabs>
        <w:spacing w:before="224"/>
        <w:ind w:hanging="446"/>
        <w:pPrChange w:id="205" w:author="Yeyun Ouyang" w:date="2019-07-09T16:01:00Z">
          <w:pPr>
            <w:pStyle w:val="Heading1"/>
            <w:numPr>
              <w:numId w:val="32"/>
            </w:numPr>
            <w:tabs>
              <w:tab w:val="left" w:pos="566"/>
              <w:tab w:val="left" w:pos="567"/>
            </w:tabs>
            <w:spacing w:before="224"/>
            <w:ind w:left="566" w:hanging="446"/>
          </w:pPr>
        </w:pPrChange>
      </w:pPr>
      <w:r>
        <w:t>Results</w:t>
      </w:r>
    </w:p>
    <w:p w14:paraId="1823492E" w14:textId="77777777" w:rsidR="009F54E5" w:rsidRDefault="001A290F">
      <w:pPr>
        <w:pStyle w:val="Heading2"/>
        <w:numPr>
          <w:ilvl w:val="1"/>
          <w:numId w:val="40"/>
        </w:numPr>
        <w:tabs>
          <w:tab w:val="left" w:pos="691"/>
          <w:tab w:val="left" w:pos="692"/>
        </w:tabs>
        <w:spacing w:before="257"/>
        <w:ind w:hanging="571"/>
        <w:pPrChange w:id="206" w:author="Yeyun Ouyang" w:date="2019-07-09T16:01:00Z">
          <w:pPr>
            <w:pStyle w:val="Heading2"/>
            <w:numPr>
              <w:ilvl w:val="1"/>
              <w:numId w:val="32"/>
            </w:numPr>
            <w:tabs>
              <w:tab w:val="left" w:pos="691"/>
              <w:tab w:val="left" w:pos="692"/>
            </w:tabs>
            <w:spacing w:before="257"/>
          </w:pPr>
        </w:pPrChange>
      </w:pPr>
      <w:proofErr w:type="spellStart"/>
      <w:r>
        <w:t>XPRESSpipe</w:t>
      </w:r>
      <w:proofErr w:type="spellEnd"/>
    </w:p>
    <w:p w14:paraId="1CBB1F23" w14:textId="77777777" w:rsidR="009F54E5" w:rsidRDefault="009F54E5">
      <w:pPr>
        <w:pStyle w:val="BodyText"/>
        <w:spacing w:before="1"/>
        <w:rPr>
          <w:b/>
          <w:sz w:val="34"/>
        </w:rPr>
      </w:pPr>
      <w:commentRangeStart w:id="207"/>
    </w:p>
    <w:p w14:paraId="51A648BF" w14:textId="0B416C69" w:rsidR="009F54E5" w:rsidRDefault="001A290F">
      <w:pPr>
        <w:pStyle w:val="BodyText"/>
        <w:spacing w:line="453" w:lineRule="auto"/>
        <w:ind w:left="120" w:right="199" w:firstLine="850"/>
        <w:jc w:val="both"/>
      </w:pPr>
      <w:proofErr w:type="spellStart"/>
      <w:r>
        <w:t>XPRESSpipe</w:t>
      </w:r>
      <w:proofErr w:type="spellEnd"/>
      <w:r>
        <w:rPr>
          <w:spacing w:val="-15"/>
        </w:rPr>
        <w:t xml:space="preserve"> </w:t>
      </w:r>
      <w:r>
        <w:t>contains</w:t>
      </w:r>
      <w:r>
        <w:rPr>
          <w:spacing w:val="-15"/>
        </w:rPr>
        <w:t xml:space="preserve"> </w:t>
      </w:r>
      <w:r>
        <w:t>automated</w:t>
      </w:r>
      <w:r>
        <w:rPr>
          <w:spacing w:val="-15"/>
        </w:rPr>
        <w:t xml:space="preserve"> </w:t>
      </w:r>
      <w:r>
        <w:t>pipelines</w:t>
      </w:r>
      <w:r>
        <w:rPr>
          <w:spacing w:val="-15"/>
        </w:rPr>
        <w:t xml:space="preserve"> </w:t>
      </w:r>
      <w:r>
        <w:rPr>
          <w:spacing w:val="-3"/>
        </w:rPr>
        <w:t>for</w:t>
      </w:r>
      <w:r>
        <w:rPr>
          <w:spacing w:val="-14"/>
        </w:rPr>
        <w:t xml:space="preserve"> </w:t>
      </w:r>
      <w:r>
        <w:t>ribosome</w:t>
      </w:r>
      <w:r>
        <w:rPr>
          <w:spacing w:val="-15"/>
        </w:rPr>
        <w:t xml:space="preserve"> </w:t>
      </w:r>
      <w:r>
        <w:t>profiling,</w:t>
      </w:r>
      <w:r>
        <w:rPr>
          <w:spacing w:val="-14"/>
        </w:rPr>
        <w:t xml:space="preserve"> </w:t>
      </w:r>
      <w:r>
        <w:t>single-end,</w:t>
      </w:r>
      <w:r>
        <w:rPr>
          <w:spacing w:val="-14"/>
        </w:rPr>
        <w:t xml:space="preserve"> </w:t>
      </w:r>
      <w:r>
        <w:t>and</w:t>
      </w:r>
      <w:r>
        <w:rPr>
          <w:spacing w:val="-15"/>
        </w:rPr>
        <w:t xml:space="preserve"> </w:t>
      </w:r>
      <w:r>
        <w:t>paired-end</w:t>
      </w:r>
      <w:r>
        <w:rPr>
          <w:spacing w:val="-14"/>
        </w:rPr>
        <w:t xml:space="preserve"> </w:t>
      </w:r>
      <w:commentRangeStart w:id="208"/>
      <w:r>
        <w:t>RNA-seq</w:t>
      </w:r>
      <w:commentRangeEnd w:id="208"/>
      <w:r w:rsidR="000D1612">
        <w:rPr>
          <w:rStyle w:val="CommentReference"/>
        </w:rPr>
        <w:commentReference w:id="208"/>
      </w:r>
      <w:r>
        <w:t>. The</w:t>
      </w:r>
      <w:r>
        <w:rPr>
          <w:spacing w:val="-15"/>
        </w:rPr>
        <w:t xml:space="preserve"> </w:t>
      </w:r>
      <w:r>
        <w:t>pipeline</w:t>
      </w:r>
      <w:r>
        <w:rPr>
          <w:spacing w:val="-15"/>
        </w:rPr>
        <w:t xml:space="preserve"> </w:t>
      </w:r>
      <w:r>
        <w:t>was</w:t>
      </w:r>
      <w:r>
        <w:rPr>
          <w:spacing w:val="-15"/>
        </w:rPr>
        <w:t xml:space="preserve"> </w:t>
      </w:r>
      <w:r>
        <w:t>largely</w:t>
      </w:r>
      <w:r>
        <w:rPr>
          <w:spacing w:val="-14"/>
        </w:rPr>
        <w:t xml:space="preserve"> </w:t>
      </w:r>
      <w:r>
        <w:t>designed</w:t>
      </w:r>
      <w:r>
        <w:rPr>
          <w:spacing w:val="-15"/>
        </w:rPr>
        <w:t xml:space="preserve"> </w:t>
      </w:r>
      <w:r>
        <w:t>based</w:t>
      </w:r>
      <w:r>
        <w:rPr>
          <w:spacing w:val="-15"/>
        </w:rPr>
        <w:t xml:space="preserve"> </w:t>
      </w:r>
      <w:r>
        <w:t>upon</w:t>
      </w:r>
      <w:r>
        <w:rPr>
          <w:spacing w:val="-15"/>
        </w:rPr>
        <w:t xml:space="preserve"> </w:t>
      </w:r>
      <w:r>
        <w:t>The</w:t>
      </w:r>
      <w:r>
        <w:rPr>
          <w:spacing w:val="-14"/>
        </w:rPr>
        <w:t xml:space="preserve"> </w:t>
      </w:r>
      <w:r>
        <w:t>Cancer</w:t>
      </w:r>
      <w:r>
        <w:rPr>
          <w:spacing w:val="-15"/>
        </w:rPr>
        <w:t xml:space="preserve"> </w:t>
      </w:r>
      <w:r>
        <w:t>Genome</w:t>
      </w:r>
      <w:r>
        <w:rPr>
          <w:spacing w:val="-15"/>
        </w:rPr>
        <w:t xml:space="preserve"> </w:t>
      </w:r>
      <w:r>
        <w:t>Atlas</w:t>
      </w:r>
      <w:r>
        <w:rPr>
          <w:spacing w:val="-15"/>
        </w:rPr>
        <w:t xml:space="preserve"> </w:t>
      </w:r>
      <w:r>
        <w:t>(TCGA)</w:t>
      </w:r>
      <w:r>
        <w:rPr>
          <w:spacing w:val="-14"/>
        </w:rPr>
        <w:t xml:space="preserve"> </w:t>
      </w:r>
      <w:hyperlink r:id="rId12">
        <w:r>
          <w:t>(https://www</w:t>
        </w:r>
      </w:hyperlink>
      <w:r>
        <w:t>.cancer</w:t>
      </w:r>
      <w:hyperlink r:id="rId13">
        <w:r>
          <w:t>.gov/tcga)</w:t>
        </w:r>
      </w:hyperlink>
      <w:r>
        <w:t xml:space="preserve"> alignment standards </w:t>
      </w:r>
      <w:commentRangeStart w:id="209"/>
      <w:del w:id="210" w:author="Jeff Morgan" w:date="2019-07-02T20:12:00Z">
        <w:r>
          <w:delText xml:space="preserve">and </w:delText>
        </w:r>
        <w:commentRangeStart w:id="211"/>
        <w:r>
          <w:delText>the</w:delText>
        </w:r>
      </w:del>
      <w:ins w:id="212" w:author="Jeff Morgan" w:date="2019-07-02T20:12:00Z">
        <w:r w:rsidR="000D1612">
          <w:t>to</w:t>
        </w:r>
      </w:ins>
      <w:r>
        <w:t xml:space="preserve"> ensure </w:t>
      </w:r>
      <w:commentRangeEnd w:id="209"/>
      <w:r w:rsidR="00990536">
        <w:rPr>
          <w:rStyle w:val="CommentReference"/>
        </w:rPr>
        <w:commentReference w:id="209"/>
      </w:r>
      <w:r>
        <w:t xml:space="preserve">standardization </w:t>
      </w:r>
      <w:commentRangeEnd w:id="211"/>
      <w:r w:rsidR="001318CB">
        <w:rPr>
          <w:rStyle w:val="CommentReference"/>
        </w:rPr>
        <w:commentReference w:id="211"/>
      </w:r>
      <w:r>
        <w:t>of read processing</w:t>
      </w:r>
      <w:commentRangeStart w:id="213"/>
      <w:r>
        <w:t xml:space="preserve">. </w:t>
      </w:r>
      <w:commentRangeStart w:id="214"/>
      <w:r>
        <w:t xml:space="preserve">In the future, it is feasible that </w:t>
      </w:r>
      <w:r>
        <w:rPr>
          <w:spacing w:val="-5"/>
        </w:rPr>
        <w:t>ad</w:t>
      </w:r>
      <w:del w:id="215" w:author="Jeff Morgan" w:date="2019-07-02T20:12:00Z">
        <w:r>
          <w:rPr>
            <w:spacing w:val="-5"/>
          </w:rPr>
          <w:delText xml:space="preserve">- </w:delText>
        </w:r>
      </w:del>
      <w:r>
        <w:t>ditional tunable parameters will be added</w:t>
      </w:r>
      <w:commentRangeEnd w:id="214"/>
      <w:del w:id="216" w:author="Jeff Morgan" w:date="2019-07-09T15:57:00Z">
        <w:r>
          <w:delText xml:space="preserve">. </w:delText>
        </w:r>
      </w:del>
      <w:commentRangeEnd w:id="213"/>
      <w:del w:id="217" w:author="Aaron Quinlan" w:date="2019-07-09T15:58:00Z">
        <w:r w:rsidR="000D1612">
          <w:rPr>
            <w:rStyle w:val="CommentReference"/>
          </w:rPr>
          <w:commentReference w:id="214"/>
        </w:r>
        <w:r w:rsidR="006D03C6">
          <w:rPr>
            <w:rStyle w:val="CommentReference"/>
          </w:rPr>
          <w:commentReference w:id="213"/>
        </w:r>
      </w:del>
      <w:ins w:id="218" w:author="Jeff Morgan" w:date="2019-07-09T15:57:00Z">
        <w:r w:rsidR="004D1738">
          <w:t xml:space="preserve">. </w:t>
        </w:r>
      </w:ins>
      <w:r>
        <w:t>Within this manuscript, we will focus on ribosome profiling exam</w:t>
      </w:r>
      <w:del w:id="219" w:author="Jeff Morgan" w:date="2019-07-02T20:12:00Z">
        <w:r>
          <w:delText xml:space="preserve">- </w:delText>
        </w:r>
      </w:del>
      <w:r>
        <w:t xml:space="preserve">ples, </w:t>
      </w:r>
      <w:del w:id="220" w:author="Jeff Morgan" w:date="2019-07-02T20:12:00Z">
        <w:r>
          <w:delText xml:space="preserve">while </w:delText>
        </w:r>
      </w:del>
      <w:ins w:id="221" w:author="Jeff Morgan" w:date="2019-07-02T20:12:00Z">
        <w:r w:rsidR="000D1612">
          <w:t xml:space="preserve">although </w:t>
        </w:r>
      </w:ins>
      <w:r>
        <w:t xml:space="preserve">the majority of statements are </w:t>
      </w:r>
      <w:commentRangeStart w:id="222"/>
      <w:r>
        <w:t>also applicable to single-</w:t>
      </w:r>
      <w:commentRangeEnd w:id="222"/>
      <w:r w:rsidR="000D1612">
        <w:rPr>
          <w:rStyle w:val="CommentReference"/>
        </w:rPr>
        <w:commentReference w:id="222"/>
      </w:r>
      <w:r>
        <w:t xml:space="preserve"> and </w:t>
      </w:r>
      <w:commentRangeStart w:id="223"/>
      <w:r>
        <w:t>paired-end RNA-seq</w:t>
      </w:r>
      <w:commentRangeEnd w:id="223"/>
      <w:r w:rsidR="006D03C6">
        <w:rPr>
          <w:rStyle w:val="CommentReference"/>
        </w:rPr>
        <w:commentReference w:id="223"/>
      </w:r>
      <w:r>
        <w:t xml:space="preserve">. More details </w:t>
      </w:r>
      <w:r>
        <w:rPr>
          <w:spacing w:val="-6"/>
        </w:rPr>
        <w:t xml:space="preserve">can </w:t>
      </w:r>
      <w:r>
        <w:t xml:space="preserve">be found in the documentation that will be </w:t>
      </w:r>
      <w:del w:id="224" w:author="Jeff Morgan" w:date="2019-07-02T20:13:00Z">
        <w:r>
          <w:delText xml:space="preserve">continually </w:delText>
        </w:r>
      </w:del>
      <w:r>
        <w:t xml:space="preserve">updated as features are added, updated, or modified (https://xpresspipe.readthedocs.io/en/latest/). </w:t>
      </w:r>
      <w:commentRangeStart w:id="225"/>
      <w:r>
        <w:rPr>
          <w:spacing w:val="-7"/>
        </w:rPr>
        <w:t xml:space="preserve">Table </w:t>
      </w:r>
      <w:r>
        <w:t>1 outlines these</w:t>
      </w:r>
      <w:r>
        <w:rPr>
          <w:spacing w:val="9"/>
        </w:rPr>
        <w:t xml:space="preserve"> </w:t>
      </w:r>
      <w:r>
        <w:t>parameters.</w:t>
      </w:r>
      <w:commentRangeEnd w:id="207"/>
      <w:commentRangeEnd w:id="225"/>
      <w:r w:rsidR="00531CF1">
        <w:rPr>
          <w:rStyle w:val="CommentReference"/>
        </w:rPr>
        <w:commentReference w:id="207"/>
      </w:r>
      <w:r w:rsidR="00CC46A4">
        <w:rPr>
          <w:rStyle w:val="CommentReference"/>
        </w:rPr>
        <w:commentReference w:id="225"/>
      </w:r>
    </w:p>
    <w:p w14:paraId="7341A8B7" w14:textId="34018F5B" w:rsidR="009F54E5" w:rsidRDefault="001A290F">
      <w:pPr>
        <w:spacing w:line="183" w:lineRule="exact"/>
        <w:ind w:left="3084"/>
        <w:rPr>
          <w:sz w:val="20"/>
        </w:rPr>
      </w:pPr>
      <w:r>
        <w:rPr>
          <w:sz w:val="20"/>
        </w:rPr>
        <w:t xml:space="preserve">Table 1: Summary of </w:t>
      </w:r>
      <w:proofErr w:type="spellStart"/>
      <w:r>
        <w:rPr>
          <w:sz w:val="20"/>
        </w:rPr>
        <w:t>XPRESSpipe</w:t>
      </w:r>
      <w:proofErr w:type="spellEnd"/>
      <w:r>
        <w:rPr>
          <w:sz w:val="20"/>
        </w:rPr>
        <w:t xml:space="preserve"> pipeline </w:t>
      </w:r>
      <w:commentRangeStart w:id="226"/>
      <w:r>
        <w:rPr>
          <w:sz w:val="20"/>
        </w:rPr>
        <w:t>arguments</w:t>
      </w:r>
      <w:commentRangeEnd w:id="226"/>
      <w:r w:rsidR="00B434AE">
        <w:rPr>
          <w:rStyle w:val="CommentReference"/>
        </w:rPr>
        <w:commentReference w:id="226"/>
      </w:r>
      <w:r>
        <w:rPr>
          <w:sz w:val="20"/>
        </w:rPr>
        <w:t>.</w:t>
      </w:r>
    </w:p>
    <w:p w14:paraId="38F272CF" w14:textId="64829F21" w:rsidR="009F54E5" w:rsidRDefault="007A02DF">
      <w:pPr>
        <w:pStyle w:val="Heading3"/>
        <w:tabs>
          <w:tab w:val="left" w:pos="3313"/>
        </w:tabs>
        <w:spacing w:before="32" w:after="11" w:line="264" w:lineRule="auto"/>
        <w:ind w:left="239" w:right="6604" w:firstLine="0"/>
      </w:pPr>
      <w:ins w:id="227" w:author="Yeyun Ouyang" w:date="2019-07-09T16:01:00Z">
        <w:r>
          <w:rPr>
            <w:noProof/>
          </w:rPr>
          <mc:AlternateContent>
            <mc:Choice Requires="wps">
              <w:drawing>
                <wp:anchor distT="0" distB="0" distL="114300" distR="114300" simplePos="0" relativeHeight="251979776" behindDoc="1" locked="0" layoutInCell="1" allowOverlap="1" wp14:anchorId="021FA53C" wp14:editId="1312A606">
                  <wp:simplePos x="0" y="0"/>
                  <wp:positionH relativeFrom="page">
                    <wp:posOffset>457200</wp:posOffset>
                  </wp:positionH>
                  <wp:positionV relativeFrom="paragraph">
                    <wp:posOffset>205740</wp:posOffset>
                  </wp:positionV>
                  <wp:extent cx="6783705" cy="0"/>
                  <wp:effectExtent l="0" t="0" r="0" b="0"/>
                  <wp:wrapNone/>
                  <wp:docPr id="480" name="Lin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76CEA" id="Line 234"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6.2pt" to="570.15pt,1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" strokeweight=".14042mm">
                  <o:lock v:ext="edit" shapetype="f"/>
                  <w10:wrap anchorx="page"/>
                </v:line>
              </w:pict>
            </mc:Fallback>
          </mc:AlternateContent>
        </w:r>
        <w:r>
          <w:rPr>
            <w:noProof/>
          </w:rPr>
          <mc:AlternateContent>
            <mc:Choice Requires="wps">
              <w:drawing>
                <wp:anchor distT="0" distB="0" distL="114300" distR="114300" simplePos="0" relativeHeight="251980800" behindDoc="1" locked="0" layoutInCell="1" allowOverlap="1" wp14:anchorId="4D77E2A3" wp14:editId="0B3E6960">
                  <wp:simplePos x="0" y="0"/>
                  <wp:positionH relativeFrom="page">
                    <wp:posOffset>905510</wp:posOffset>
                  </wp:positionH>
                  <wp:positionV relativeFrom="paragraph">
                    <wp:posOffset>1565910</wp:posOffset>
                  </wp:positionV>
                  <wp:extent cx="43815" cy="0"/>
                  <wp:effectExtent l="0" t="0" r="0" b="0"/>
                  <wp:wrapNone/>
                  <wp:docPr id="481" name="Lin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DF29F" id="Line 233"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123.3pt" to="74.75pt,12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yNuEgIAAC0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981824" behindDoc="1" locked="0" layoutInCell="1" allowOverlap="1" wp14:anchorId="745D3966" wp14:editId="377000BB">
                  <wp:simplePos x="0" y="0"/>
                  <wp:positionH relativeFrom="page">
                    <wp:posOffset>905510</wp:posOffset>
                  </wp:positionH>
                  <wp:positionV relativeFrom="paragraph">
                    <wp:posOffset>2613660</wp:posOffset>
                  </wp:positionV>
                  <wp:extent cx="43815" cy="0"/>
                  <wp:effectExtent l="0" t="0" r="0" b="0"/>
                  <wp:wrapNone/>
                  <wp:docPr id="482" name="Lin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6FFCAC" id="Line 232"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205.8pt" to="74.75pt,20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982848" behindDoc="1" locked="0" layoutInCell="1" allowOverlap="1" wp14:anchorId="5ED8D761" wp14:editId="3FCB8F16">
                  <wp:simplePos x="0" y="0"/>
                  <wp:positionH relativeFrom="page">
                    <wp:posOffset>1123950</wp:posOffset>
                  </wp:positionH>
                  <wp:positionV relativeFrom="paragraph">
                    <wp:posOffset>2967990</wp:posOffset>
                  </wp:positionV>
                  <wp:extent cx="43180" cy="0"/>
                  <wp:effectExtent l="0" t="0" r="0" b="0"/>
                  <wp:wrapNone/>
                  <wp:docPr id="483" name="Lin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32EB02" id="Line 231"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5pt,233.7pt" to="91.9pt,23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" strokeweight=".14042mm">
                  <o:lock v:ext="edit" shapetype="f"/>
                  <w10:wrap anchorx="page"/>
                </v:line>
              </w:pict>
            </mc:Fallback>
          </mc:AlternateContent>
        </w:r>
      </w:ins>
      <w:ins w:id="228" w:author="Jon Belyeu" w:date="2019-07-09T16:00:00Z">
        <w:r w:rsidR="007E195B">
          <w:rPr>
            <w:noProof/>
          </w:rPr>
          <mc:AlternateContent>
            <mc:Choice Requires="wps">
              <w:drawing>
                <wp:anchor distT="0" distB="0" distL="114300" distR="114300" simplePos="0" relativeHeight="251879424" behindDoc="1" locked="0" layoutInCell="1" allowOverlap="1" wp14:anchorId="7E9EB4F0" wp14:editId="29905852">
                  <wp:simplePos x="0" y="0"/>
                  <wp:positionH relativeFrom="page">
                    <wp:posOffset>457200</wp:posOffset>
                  </wp:positionH>
                  <wp:positionV relativeFrom="paragraph">
                    <wp:posOffset>205740</wp:posOffset>
                  </wp:positionV>
                  <wp:extent cx="6783705" cy="0"/>
                  <wp:effectExtent l="0" t="0" r="0" b="0"/>
                  <wp:wrapNone/>
                  <wp:docPr id="363"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2D20ED" id="Line 117"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6.2pt" to="570.15pt,1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iJsFAIAAC8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880448" behindDoc="1" locked="0" layoutInCell="1" allowOverlap="1" wp14:anchorId="21990274" wp14:editId="05FFEC9E">
                  <wp:simplePos x="0" y="0"/>
                  <wp:positionH relativeFrom="page">
                    <wp:posOffset>905510</wp:posOffset>
                  </wp:positionH>
                  <wp:positionV relativeFrom="paragraph">
                    <wp:posOffset>1565910</wp:posOffset>
                  </wp:positionV>
                  <wp:extent cx="43815" cy="0"/>
                  <wp:effectExtent l="0" t="0" r="0" b="0"/>
                  <wp:wrapNone/>
                  <wp:docPr id="364"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3272B6" id="Line 116"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123.3pt" to="74.75pt,12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3FqNEgIAAC0EAAAOAAAAZHJzL2Uyb0RvYy54bWysU8GO2yAQvVfqPyDuie2sk2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881472" behindDoc="1" locked="0" layoutInCell="1" allowOverlap="1" wp14:anchorId="46252005" wp14:editId="194A499E">
                  <wp:simplePos x="0" y="0"/>
                  <wp:positionH relativeFrom="page">
                    <wp:posOffset>905510</wp:posOffset>
                  </wp:positionH>
                  <wp:positionV relativeFrom="paragraph">
                    <wp:posOffset>2613660</wp:posOffset>
                  </wp:positionV>
                  <wp:extent cx="43815" cy="0"/>
                  <wp:effectExtent l="0" t="0" r="0" b="0"/>
                  <wp:wrapNone/>
                  <wp:docPr id="365"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E38F9A" id="Line 115"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205.8pt" to="74.75pt,20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882496" behindDoc="1" locked="0" layoutInCell="1" allowOverlap="1" wp14:anchorId="51F6F828" wp14:editId="0A9AF47F">
                  <wp:simplePos x="0" y="0"/>
                  <wp:positionH relativeFrom="page">
                    <wp:posOffset>1123950</wp:posOffset>
                  </wp:positionH>
                  <wp:positionV relativeFrom="paragraph">
                    <wp:posOffset>2967990</wp:posOffset>
                  </wp:positionV>
                  <wp:extent cx="43180" cy="0"/>
                  <wp:effectExtent l="0" t="0" r="0" b="0"/>
                  <wp:wrapNone/>
                  <wp:docPr id="366"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99AB29" id="Line 114"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5pt,233.7pt" to="91.9pt,23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" strokeweight=".14042mm">
                  <o:lock v:ext="edit" shapetype="f"/>
                  <w10:wrap anchorx="page"/>
                </v:line>
              </w:pict>
            </mc:Fallback>
          </mc:AlternateContent>
        </w:r>
      </w:ins>
      <w:ins w:id="229" w:author="Aaron Quinlan" w:date="2019-07-09T15:58:00Z">
        <w:r w:rsidR="00195A70">
          <w:rPr>
            <w:noProof/>
          </w:rPr>
          <mc:AlternateContent>
            <mc:Choice Requires="wps">
              <w:drawing>
                <wp:anchor distT="0" distB="0" distL="114300" distR="114300" simplePos="0" relativeHeight="251779072" behindDoc="1" locked="0" layoutInCell="1" allowOverlap="1" wp14:anchorId="7C3D6A9E" wp14:editId="5B3021F7">
                  <wp:simplePos x="0" y="0"/>
                  <wp:positionH relativeFrom="page">
                    <wp:posOffset>457200</wp:posOffset>
                  </wp:positionH>
                  <wp:positionV relativeFrom="paragraph">
                    <wp:posOffset>205740</wp:posOffset>
                  </wp:positionV>
                  <wp:extent cx="6783705" cy="0"/>
                  <wp:effectExtent l="0" t="0" r="0" b="0"/>
                  <wp:wrapNone/>
                  <wp:docPr id="244"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40C839" id="Line 117"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6.2pt" to="570.15pt,1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iJsFAIAAC8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780096" behindDoc="1" locked="0" layoutInCell="1" allowOverlap="1" wp14:anchorId="6093DBC4" wp14:editId="2362E2A5">
                  <wp:simplePos x="0" y="0"/>
                  <wp:positionH relativeFrom="page">
                    <wp:posOffset>905510</wp:posOffset>
                  </wp:positionH>
                  <wp:positionV relativeFrom="paragraph">
                    <wp:posOffset>1565910</wp:posOffset>
                  </wp:positionV>
                  <wp:extent cx="43815" cy="0"/>
                  <wp:effectExtent l="0" t="0" r="0" b="0"/>
                  <wp:wrapNone/>
                  <wp:docPr id="24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EC27D2" id="Line 116"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123.3pt" to="74.75pt,12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3FqNEgIAAC0EAAAOAAAAZHJzL2Uyb0RvYy54bWysU8GO2yAQvVfqPyDuie2sk2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781120" behindDoc="1" locked="0" layoutInCell="1" allowOverlap="1" wp14:anchorId="239D91C2" wp14:editId="6EED93B2">
                  <wp:simplePos x="0" y="0"/>
                  <wp:positionH relativeFrom="page">
                    <wp:posOffset>905510</wp:posOffset>
                  </wp:positionH>
                  <wp:positionV relativeFrom="paragraph">
                    <wp:posOffset>2613660</wp:posOffset>
                  </wp:positionV>
                  <wp:extent cx="43815" cy="0"/>
                  <wp:effectExtent l="0" t="0" r="0" b="0"/>
                  <wp:wrapNone/>
                  <wp:docPr id="246"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04E692" id="Line 115"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205.8pt" to="74.75pt,20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782144" behindDoc="1" locked="0" layoutInCell="1" allowOverlap="1" wp14:anchorId="2B47F3CC" wp14:editId="0260B4C0">
                  <wp:simplePos x="0" y="0"/>
                  <wp:positionH relativeFrom="page">
                    <wp:posOffset>1123950</wp:posOffset>
                  </wp:positionH>
                  <wp:positionV relativeFrom="paragraph">
                    <wp:posOffset>2967990</wp:posOffset>
                  </wp:positionV>
                  <wp:extent cx="43180" cy="0"/>
                  <wp:effectExtent l="0" t="0" r="0" b="0"/>
                  <wp:wrapNone/>
                  <wp:docPr id="247"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A7AAC9" id="Line 114"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5pt,233.7pt" to="91.9pt,23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" strokeweight=".14042mm">
                  <o:lock v:ext="edit" shapetype="f"/>
                  <w10:wrap anchorx="page"/>
                </v:line>
              </w:pict>
            </mc:Fallback>
          </mc:AlternateContent>
        </w:r>
      </w:ins>
      <w:ins w:id="230" w:author="Jeff Morgan" w:date="2019-07-09T15:57:00Z">
        <w:r w:rsidR="00A61948">
          <w:rPr>
            <w:noProof/>
          </w:rPr>
          <mc:AlternateContent>
            <mc:Choice Requires="wps">
              <w:drawing>
                <wp:anchor distT="0" distB="0" distL="114300" distR="114300" simplePos="0" relativeHeight="251678720" behindDoc="1" locked="0" layoutInCell="1" allowOverlap="1" wp14:anchorId="13FAB8D5" wp14:editId="14917908">
                  <wp:simplePos x="0" y="0"/>
                  <wp:positionH relativeFrom="page">
                    <wp:posOffset>457200</wp:posOffset>
                  </wp:positionH>
                  <wp:positionV relativeFrom="paragraph">
                    <wp:posOffset>205105</wp:posOffset>
                  </wp:positionV>
                  <wp:extent cx="6783070" cy="0"/>
                  <wp:effectExtent l="12700" t="14605" r="24130" b="23495"/>
                  <wp:wrapNone/>
                  <wp:docPr id="125"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17"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6.15pt" to="570.1pt,1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" strokeweight="5054emu">
                  <w10:wrap anchorx="page"/>
                </v:line>
              </w:pict>
            </mc:Fallback>
          </mc:AlternateContent>
        </w:r>
        <w:r w:rsidR="00A61948">
          <w:rPr>
            <w:noProof/>
          </w:rPr>
          <mc:AlternateContent>
            <mc:Choice Requires="wps">
              <w:drawing>
                <wp:anchor distT="0" distB="0" distL="114300" distR="114300" simplePos="0" relativeHeight="251679744" behindDoc="1" locked="0" layoutInCell="1" allowOverlap="1" wp14:anchorId="2BDCDD7B" wp14:editId="53298CA7">
                  <wp:simplePos x="0" y="0"/>
                  <wp:positionH relativeFrom="page">
                    <wp:posOffset>905510</wp:posOffset>
                  </wp:positionH>
                  <wp:positionV relativeFrom="paragraph">
                    <wp:posOffset>1565275</wp:posOffset>
                  </wp:positionV>
                  <wp:extent cx="43180" cy="0"/>
                  <wp:effectExtent l="16510" t="15875" r="29210" b="22225"/>
                  <wp:wrapNone/>
                  <wp:docPr id="126"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16"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123.25pt" to="74.7pt,12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680768" behindDoc="1" locked="0" layoutInCell="1" allowOverlap="1" wp14:anchorId="7C05BBC1" wp14:editId="0300DA32">
                  <wp:simplePos x="0" y="0"/>
                  <wp:positionH relativeFrom="page">
                    <wp:posOffset>905510</wp:posOffset>
                  </wp:positionH>
                  <wp:positionV relativeFrom="paragraph">
                    <wp:posOffset>2613025</wp:posOffset>
                  </wp:positionV>
                  <wp:extent cx="43180" cy="0"/>
                  <wp:effectExtent l="16510" t="9525" r="29210" b="28575"/>
                  <wp:wrapNone/>
                  <wp:docPr id="127"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15"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205.75pt" to="74.7pt,20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681792" behindDoc="1" locked="0" layoutInCell="1" allowOverlap="1" wp14:anchorId="52BF6609" wp14:editId="13BA581E">
                  <wp:simplePos x="0" y="0"/>
                  <wp:positionH relativeFrom="page">
                    <wp:posOffset>1123315</wp:posOffset>
                  </wp:positionH>
                  <wp:positionV relativeFrom="paragraph">
                    <wp:posOffset>2967355</wp:posOffset>
                  </wp:positionV>
                  <wp:extent cx="43815" cy="0"/>
                  <wp:effectExtent l="18415" t="8255" r="26670" b="29845"/>
                  <wp:wrapNone/>
                  <wp:docPr id="128"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14"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45pt,233.65pt" to="91.9pt,23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HAqB0CAABDBAAADgAAAGRycy9lMm9Eb2MueG1srFPBjtowEL1X6j9YvkMSNlA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" strokeweight="5054emu">
                  <w10:wrap anchorx="page"/>
                </v:line>
              </w:pict>
            </mc:Fallback>
          </mc:AlternateContent>
        </w:r>
      </w:ins>
      <w:del w:id="231" w:author="Jeff Morgan" w:date="2019-07-09T15:57:00Z">
        <w:r w:rsidR="00240831">
          <w:rPr>
            <w:noProof/>
          </w:rPr>
          <mc:AlternateContent>
            <mc:Choice Requires="wps">
              <w:drawing>
                <wp:anchor distT="0" distB="0" distL="114300" distR="114300" simplePos="0" relativeHeight="251618304" behindDoc="1" locked="0" layoutInCell="1" allowOverlap="1" wp14:anchorId="3C6812AD" wp14:editId="33D2F183">
                  <wp:simplePos x="0" y="0"/>
                  <wp:positionH relativeFrom="page">
                    <wp:posOffset>457200</wp:posOffset>
                  </wp:positionH>
                  <wp:positionV relativeFrom="paragraph">
                    <wp:posOffset>205740</wp:posOffset>
                  </wp:positionV>
                  <wp:extent cx="6783705" cy="0"/>
                  <wp:effectExtent l="9525" t="11430" r="7620" b="7620"/>
                  <wp:wrapNone/>
                  <wp:docPr id="124"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26D1E" id="Line 117"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6.2pt" to="570.1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" strokeweight=".14042mm">
                  <w10:wrap anchorx="page"/>
                </v:line>
              </w:pict>
            </mc:Fallback>
          </mc:AlternateContent>
        </w:r>
        <w:r w:rsidR="00240831">
          <w:rPr>
            <w:noProof/>
          </w:rPr>
          <mc:AlternateContent>
            <mc:Choice Requires="wps">
              <w:drawing>
                <wp:anchor distT="0" distB="0" distL="114300" distR="114300" simplePos="0" relativeHeight="251619328" behindDoc="1" locked="0" layoutInCell="1" allowOverlap="1" wp14:anchorId="7FA144C5" wp14:editId="26F561D2">
                  <wp:simplePos x="0" y="0"/>
                  <wp:positionH relativeFrom="page">
                    <wp:posOffset>905510</wp:posOffset>
                  </wp:positionH>
                  <wp:positionV relativeFrom="paragraph">
                    <wp:posOffset>1565910</wp:posOffset>
                  </wp:positionV>
                  <wp:extent cx="43815" cy="0"/>
                  <wp:effectExtent l="10160" t="9525" r="12700" b="9525"/>
                  <wp:wrapNone/>
                  <wp:docPr id="123"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22D9B" id="Line 116"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123.3pt" to="74.75pt,1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" strokeweight=".14042mm">
                  <w10:wrap anchorx="page"/>
                </v:line>
              </w:pict>
            </mc:Fallback>
          </mc:AlternateContent>
        </w:r>
        <w:r w:rsidR="00240831">
          <w:rPr>
            <w:noProof/>
          </w:rPr>
          <mc:AlternateContent>
            <mc:Choice Requires="wps">
              <w:drawing>
                <wp:anchor distT="0" distB="0" distL="114300" distR="114300" simplePos="0" relativeHeight="251620352" behindDoc="1" locked="0" layoutInCell="1" allowOverlap="1" wp14:anchorId="68D8362C" wp14:editId="5AC6ED38">
                  <wp:simplePos x="0" y="0"/>
                  <wp:positionH relativeFrom="page">
                    <wp:posOffset>905510</wp:posOffset>
                  </wp:positionH>
                  <wp:positionV relativeFrom="paragraph">
                    <wp:posOffset>2613660</wp:posOffset>
                  </wp:positionV>
                  <wp:extent cx="43815" cy="0"/>
                  <wp:effectExtent l="10160" t="9525" r="12700" b="9525"/>
                  <wp:wrapNone/>
                  <wp:docPr id="122"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BDE18B" id="Line 115"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205.8pt" to="74.75pt,2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21376" behindDoc="1" locked="0" layoutInCell="1" allowOverlap="1" wp14:anchorId="49A31285" wp14:editId="5479F666">
                  <wp:simplePos x="0" y="0"/>
                  <wp:positionH relativeFrom="page">
                    <wp:posOffset>1123950</wp:posOffset>
                  </wp:positionH>
                  <wp:positionV relativeFrom="paragraph">
                    <wp:posOffset>2967990</wp:posOffset>
                  </wp:positionV>
                  <wp:extent cx="43180" cy="0"/>
                  <wp:effectExtent l="9525" t="11430" r="13970" b="7620"/>
                  <wp:wrapNone/>
                  <wp:docPr id="121"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234DA3" id="Line 114"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5pt,233.7pt" to="91.9pt,2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" strokeweight=".14042mm">
                  <w10:wrap anchorx="page"/>
                </v:line>
              </w:pict>
            </mc:Fallback>
          </mc:AlternateContent>
        </w:r>
      </w:del>
      <w:r w:rsidR="001A290F">
        <w:t>Arguments</w:t>
      </w:r>
      <w:r w:rsidR="001A290F">
        <w:tab/>
      </w:r>
      <w:r w:rsidR="001A290F">
        <w:rPr>
          <w:spacing w:val="-1"/>
          <w:w w:val="95"/>
        </w:rPr>
        <w:t xml:space="preserve">Description </w:t>
      </w:r>
      <w:r w:rsidR="001A290F">
        <w:t>Required</w:t>
      </w:r>
    </w:p>
    <w:p w14:paraId="7F3D1994" w14:textId="77777777" w:rsidR="007838F1" w:rsidRDefault="007A02DF">
      <w:pPr>
        <w:pStyle w:val="BodyText"/>
        <w:spacing w:line="20" w:lineRule="exact"/>
        <w:ind w:left="116"/>
        <w:rPr>
          <w:ins w:id="232" w:author="Yeyun Ouyang" w:date="2019-07-09T16:01:00Z"/>
          <w:sz w:val="2"/>
        </w:rPr>
      </w:pPr>
      <w:ins w:id="233" w:author="Yeyun Ouyang" w:date="2019-07-09T16:01:00Z">
        <w:r>
          <w:rPr>
            <w:noProof/>
            <w:sz w:val="2"/>
          </w:rPr>
          <mc:AlternateContent>
            <mc:Choice Requires="wpg">
              <w:drawing>
                <wp:inline distT="0" distB="0" distL="0" distR="0" wp14:anchorId="660B33C1" wp14:editId="56CD7005">
                  <wp:extent cx="6783705" cy="5080"/>
                  <wp:effectExtent l="0" t="0" r="0" b="0"/>
                  <wp:docPr id="484"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85" name="Line 23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595ECD" id="Group 22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tfUT3XQCAACDBQAADgAAAAAA&#13;&#10;AAAAAAAAAAAuAgAAZHJzL2Uyb0RvYy54bWxQSwECLQAUAAYACAAAACEACifj794AAAAIAQAADwAA&#13;&#10;AAAAAAAAAAAAAADOBAAAZHJzL2Rvd25yZXYueG1sUEsFBgAAAAAEAAQA8wAAANkFAAAAAA==&#13;&#10;">
                  <v:line id="Line 23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" strokeweight=".14042mm">
                    <o:lock v:ext="edit" shapetype="f"/>
                  </v:line>
                  <w10:anchorlock/>
                </v:group>
              </w:pict>
            </mc:Fallback>
          </mc:AlternateContent>
        </w:r>
      </w:ins>
    </w:p>
    <w:p w14:paraId="75A25711" w14:textId="77777777" w:rsidR="00071405" w:rsidRDefault="007E195B">
      <w:pPr>
        <w:pStyle w:val="BodyText"/>
        <w:spacing w:line="20" w:lineRule="exact"/>
        <w:ind w:left="116"/>
        <w:rPr>
          <w:ins w:id="234" w:author="Jon Belyeu" w:date="2019-07-09T16:00:00Z"/>
          <w:sz w:val="2"/>
        </w:rPr>
      </w:pPr>
      <w:ins w:id="235" w:author="Jon Belyeu" w:date="2019-07-09T16:00:00Z">
        <w:r>
          <w:rPr>
            <w:noProof/>
            <w:sz w:val="2"/>
          </w:rPr>
          <mc:AlternateContent>
            <mc:Choice Requires="wpg">
              <w:drawing>
                <wp:inline distT="0" distB="0" distL="0" distR="0" wp14:anchorId="6FF32A73" wp14:editId="5EB0609B">
                  <wp:extent cx="6783705" cy="5080"/>
                  <wp:effectExtent l="0" t="0" r="0" b="0"/>
                  <wp:docPr id="367"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68" name="Line 11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49F3337" id="Group 11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Dfa4zRyAgAAgwUAAA4AAAAAAAAA&#13;&#10;AAAAAAAALgIAAGRycy9lMm9Eb2MueG1sUEsBAi0AFAAGAAgAAAAhAAon4+/eAAAACAEAAA8AAAAA&#13;&#10;AAAAAAAAAAAAzAQAAGRycy9kb3ducmV2LnhtbFBLBQYAAAAABAAEAPMAAADXBQAAAAA=&#13;&#10;">
                  <v:line id="Line 11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" strokeweight=".14042mm">
                    <o:lock v:ext="edit" shapetype="f"/>
                  </v:line>
                  <w10:anchorlock/>
                </v:group>
              </w:pict>
            </mc:Fallback>
          </mc:AlternateContent>
        </w:r>
      </w:ins>
    </w:p>
    <w:p w14:paraId="5302E2D8" w14:textId="77777777" w:rsidR="006F619E" w:rsidRDefault="00195A70">
      <w:pPr>
        <w:pStyle w:val="BodyText"/>
        <w:spacing w:line="20" w:lineRule="exact"/>
        <w:ind w:left="116"/>
        <w:rPr>
          <w:ins w:id="236" w:author="Aaron Quinlan" w:date="2019-07-09T15:58:00Z"/>
          <w:sz w:val="2"/>
        </w:rPr>
      </w:pPr>
      <w:ins w:id="237" w:author="Aaron Quinlan" w:date="2019-07-09T15:58:00Z">
        <w:r>
          <w:rPr>
            <w:noProof/>
            <w:sz w:val="2"/>
          </w:rPr>
          <mc:AlternateContent>
            <mc:Choice Requires="wpg">
              <w:drawing>
                <wp:inline distT="0" distB="0" distL="0" distR="0" wp14:anchorId="30C5620C" wp14:editId="1F4F2E38">
                  <wp:extent cx="6783705" cy="5080"/>
                  <wp:effectExtent l="0" t="0" r="0" b="0"/>
                  <wp:docPr id="248"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49" name="Line 11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1F79395" id="Group 11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Dfa4zRyAgAAgwUAAA4AAAAAAAAA&#13;&#10;AAAAAAAALgIAAGRycy9lMm9Eb2MueG1sUEsBAi0AFAAGAAgAAAAhAAon4+/eAAAACAEAAA8AAAAA&#13;&#10;AAAAAAAAAAAAzAQAAGRycy9kb3ducmV2LnhtbFBLBQYAAAAABAAEAPMAAADXBQAAAAA=&#13;&#10;">
                  <v:line id="Line 11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" strokeweight=".14042mm">
                    <o:lock v:ext="edit" shapetype="f"/>
                  </v:line>
                  <w10:anchorlock/>
                </v:group>
              </w:pict>
            </mc:Fallback>
          </mc:AlternateContent>
        </w:r>
      </w:ins>
    </w:p>
    <w:p w14:paraId="6ED33024" w14:textId="77777777" w:rsidR="006849AB" w:rsidRDefault="00A61948">
      <w:pPr>
        <w:pStyle w:val="BodyText"/>
        <w:spacing w:line="20" w:lineRule="exact"/>
        <w:ind w:left="116"/>
        <w:rPr>
          <w:ins w:id="238" w:author="Jeff Morgan" w:date="2019-07-09T15:57:00Z"/>
          <w:sz w:val="2"/>
        </w:rPr>
      </w:pPr>
      <w:ins w:id="239" w:author="Jeff Morgan" w:date="2019-07-09T15:57:00Z">
        <w:r>
          <w:rPr>
            <w:noProof/>
            <w:sz w:val="2"/>
          </w:rPr>
          <mc:AlternateContent>
            <mc:Choice Requires="wpg">
              <w:drawing>
                <wp:inline distT="0" distB="0" distL="0" distR="0" wp14:anchorId="36EACC97" wp14:editId="68B78BE7">
                  <wp:extent cx="6783705" cy="5080"/>
                  <wp:effectExtent l="0" t="0" r="10795" b="7620"/>
                  <wp:docPr id="129"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30" name="Line 11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11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AxOBoUbQIAAGcFAAAOAAAAAAAAAAAAAAAAACwCAABk&#10;cnMvZTJvRG9jLnhtbFBLAQItABQABgAIAAAAIQC5Rztj2gAAAAMBAAAPAAAAAAAAAAAAAAAAAMUE&#10;AABkcnMvZG93bnJldi54bWxQSwUGAAAAAAQABADzAAAAzAUAAAAA&#10;">
                  <v:line id="Line 11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VtpnMIAAADcAAAADwAAAGRycy9kb3ducmV2LnhtbESPQWvCQBCF74X+h2UKvelGD1JSVymC&#10;IHgosf6AMTtNQndnQnY10V/fORR6m+G9ee+b9XaKwdxoSJ2wg8W8AENci++4cXD+2s/ewKSM7DEI&#10;k4M7Jdhunp/WWHoZuaLbKTdGQziV6KDNuS+tTXVLEdNcemLVvmWImHUdGusHHDU8BrssipWN2LE2&#10;tNjTrqX653SNDqpR9n19rEj850PC44I+hJVzry/TxzuYTFP+N/9dH7ziLxVfn9EJ7O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8VtpnMIAAADcAAAADwAAAAAAAAAAAAAA&#10;AAChAgAAZHJzL2Rvd25yZXYueG1sUEsFBgAAAAAEAAQA+QAAAJADAAAAAA==&#10;" strokeweight="5054emu"/>
                  <w10:anchorlock/>
                </v:group>
              </w:pict>
            </mc:Fallback>
          </mc:AlternateContent>
        </w:r>
      </w:ins>
    </w:p>
    <w:p w14:paraId="482B52A1" w14:textId="742D4E7E" w:rsidR="009F54E5" w:rsidRDefault="00240831">
      <w:pPr>
        <w:pStyle w:val="BodyText"/>
        <w:spacing w:line="20" w:lineRule="exact"/>
        <w:ind w:left="116"/>
        <w:rPr>
          <w:del w:id="240" w:author="Jeff Morgan" w:date="2019-07-09T15:57:00Z"/>
          <w:sz w:val="2"/>
        </w:rPr>
      </w:pPr>
      <w:del w:id="241" w:author="Jeff Morgan" w:date="2019-07-09T15:57:00Z">
        <w:r>
          <w:rPr>
            <w:noProof/>
            <w:sz w:val="2"/>
          </w:rPr>
          <mc:AlternateContent>
            <mc:Choice Requires="wpg">
              <w:drawing>
                <wp:inline distT="0" distB="0" distL="0" distR="0" wp14:anchorId="100A5EAC" wp14:editId="2ECC718F">
                  <wp:extent cx="6783705" cy="5080"/>
                  <wp:effectExtent l="6985" t="6350" r="10160" b="7620"/>
                  <wp:docPr id="119"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20" name="Line 113"/>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D1BC514" id="Group 11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">
                  <v:line id="Line 11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" strokeweight=".14042mm"/>
                  <w10:anchorlock/>
                </v:group>
              </w:pict>
            </mc:Fallback>
          </mc:AlternateContent>
        </w:r>
      </w:del>
    </w:p>
    <w:p w14:paraId="410DC5C0" w14:textId="77777777" w:rsidR="009F54E5" w:rsidRDefault="001A290F">
      <w:pPr>
        <w:pStyle w:val="BodyText"/>
        <w:tabs>
          <w:tab w:val="left" w:pos="3313"/>
        </w:tabs>
        <w:spacing w:after="15"/>
        <w:ind w:left="239"/>
      </w:pPr>
      <w:r>
        <w:rPr>
          <w:rFonts w:ascii="Courier New"/>
          <w:w w:val="95"/>
        </w:rPr>
        <w:t>-</w:t>
      </w:r>
      <w:proofErr w:type="spellStart"/>
      <w:r>
        <w:rPr>
          <w:rFonts w:ascii="Courier New"/>
          <w:w w:val="95"/>
        </w:rPr>
        <w:t>i</w:t>
      </w:r>
      <w:proofErr w:type="spellEnd"/>
      <w:r>
        <w:rPr>
          <w:rFonts w:ascii="Courier New"/>
          <w:w w:val="95"/>
        </w:rPr>
        <w:t>,</w:t>
      </w:r>
      <w:r>
        <w:rPr>
          <w:rFonts w:ascii="Courier New"/>
          <w:spacing w:val="-60"/>
          <w:w w:val="95"/>
        </w:rPr>
        <w:t xml:space="preserve"> </w:t>
      </w:r>
      <w:r>
        <w:rPr>
          <w:rFonts w:ascii="Courier New"/>
          <w:w w:val="95"/>
        </w:rPr>
        <w:t>--input</w:t>
      </w:r>
      <w:r>
        <w:rPr>
          <w:rFonts w:ascii="Courier New"/>
          <w:w w:val="95"/>
        </w:rPr>
        <w:tab/>
      </w:r>
      <w:r>
        <w:rPr>
          <w:spacing w:val="-3"/>
        </w:rPr>
        <w:t xml:space="preserve">Path </w:t>
      </w:r>
      <w:r>
        <w:t>to input directory</w:t>
      </w:r>
    </w:p>
    <w:p w14:paraId="224F41CA" w14:textId="77777777" w:rsidR="007838F1" w:rsidRDefault="007A02DF">
      <w:pPr>
        <w:pStyle w:val="BodyText"/>
        <w:spacing w:line="20" w:lineRule="exact"/>
        <w:ind w:left="116"/>
        <w:rPr>
          <w:ins w:id="242" w:author="Yeyun Ouyang" w:date="2019-07-09T16:01:00Z"/>
          <w:sz w:val="2"/>
        </w:rPr>
      </w:pPr>
      <w:ins w:id="243" w:author="Yeyun Ouyang" w:date="2019-07-09T16:01:00Z">
        <w:r>
          <w:rPr>
            <w:noProof/>
            <w:sz w:val="2"/>
          </w:rPr>
          <mc:AlternateContent>
            <mc:Choice Requires="wpg">
              <w:drawing>
                <wp:inline distT="0" distB="0" distL="0" distR="0" wp14:anchorId="559BB148" wp14:editId="50ECFB42">
                  <wp:extent cx="6783705" cy="5080"/>
                  <wp:effectExtent l="0" t="0" r="0" b="0"/>
                  <wp:docPr id="486"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87" name="Line 228"/>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FA1251E" id="Group 227"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">
                  <v:line id="Line 228"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" strokeweight=".14042mm">
                    <o:lock v:ext="edit" shapetype="f"/>
                  </v:line>
                  <w10:anchorlock/>
                </v:group>
              </w:pict>
            </mc:Fallback>
          </mc:AlternateContent>
        </w:r>
      </w:ins>
    </w:p>
    <w:p w14:paraId="2F770AA1" w14:textId="77777777" w:rsidR="00071405" w:rsidRDefault="007E195B">
      <w:pPr>
        <w:pStyle w:val="BodyText"/>
        <w:spacing w:line="20" w:lineRule="exact"/>
        <w:ind w:left="116"/>
        <w:rPr>
          <w:ins w:id="244" w:author="Jon Belyeu" w:date="2019-07-09T16:00:00Z"/>
          <w:sz w:val="2"/>
        </w:rPr>
      </w:pPr>
      <w:ins w:id="245" w:author="Jon Belyeu" w:date="2019-07-09T16:00:00Z">
        <w:r>
          <w:rPr>
            <w:noProof/>
            <w:sz w:val="2"/>
          </w:rPr>
          <mc:AlternateContent>
            <mc:Choice Requires="wpg">
              <w:drawing>
                <wp:inline distT="0" distB="0" distL="0" distR="0" wp14:anchorId="04DF80AF" wp14:editId="0D5863EA">
                  <wp:extent cx="6783705" cy="5080"/>
                  <wp:effectExtent l="0" t="0" r="0" b="0"/>
                  <wp:docPr id="369"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70" name="Line 11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ED939EF" id="Group 11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i5dAIAAIMFAAAOAAAAZHJzL2Uyb0RvYy54bWykVE1v4yAQva+0/wH5ntpuncS1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P894uXQCAACDBQAADgAAAAAA&#13;&#10;AAAAAAAAAAAuAgAAZHJzL2Uyb0RvYy54bWxQSwECLQAUAAYACAAAACEACifj794AAAAIAQAADwAA&#13;&#10;AAAAAAAAAAAAAADOBAAAZHJzL2Rvd25yZXYueG1sUEsFBgAAAAAEAAQA8wAAANkFAAAAAA==&#13;&#10;">
                  <v:line id="Line 11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" strokeweight=".14042mm">
                    <o:lock v:ext="edit" shapetype="f"/>
                  </v:line>
                  <w10:anchorlock/>
                </v:group>
              </w:pict>
            </mc:Fallback>
          </mc:AlternateContent>
        </w:r>
      </w:ins>
    </w:p>
    <w:p w14:paraId="3BACD53D" w14:textId="77777777" w:rsidR="006F619E" w:rsidRDefault="00195A70">
      <w:pPr>
        <w:pStyle w:val="BodyText"/>
        <w:spacing w:line="20" w:lineRule="exact"/>
        <w:ind w:left="116"/>
        <w:rPr>
          <w:ins w:id="246" w:author="Aaron Quinlan" w:date="2019-07-09T15:58:00Z"/>
          <w:sz w:val="2"/>
        </w:rPr>
      </w:pPr>
      <w:ins w:id="247" w:author="Aaron Quinlan" w:date="2019-07-09T15:58:00Z">
        <w:r>
          <w:rPr>
            <w:noProof/>
            <w:sz w:val="2"/>
          </w:rPr>
          <mc:AlternateContent>
            <mc:Choice Requires="wpg">
              <w:drawing>
                <wp:inline distT="0" distB="0" distL="0" distR="0" wp14:anchorId="707D5628" wp14:editId="135F23EF">
                  <wp:extent cx="6783705" cy="5080"/>
                  <wp:effectExtent l="0" t="0" r="0" b="0"/>
                  <wp:docPr id="25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51" name="Line 11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BC90079" id="Group 11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i5dAIAAIMFAAAOAAAAZHJzL2Uyb0RvYy54bWykVE1v4yAQva+0/wH5ntpuncS1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P894uXQCAACDBQAADgAAAAAA&#13;&#10;AAAAAAAAAAAuAgAAZHJzL2Uyb0RvYy54bWxQSwECLQAUAAYACAAAACEACifj794AAAAIAQAADwAA&#13;&#10;AAAAAAAAAAAAAADOBAAAZHJzL2Rvd25yZXYueG1sUEsFBgAAAAAEAAQA8wAAANkFAAAAAA==&#13;&#10;">
                  <v:line id="Line 11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" strokeweight=".14042mm">
                    <o:lock v:ext="edit" shapetype="f"/>
                  </v:line>
                  <w10:anchorlock/>
                </v:group>
              </w:pict>
            </mc:Fallback>
          </mc:AlternateContent>
        </w:r>
      </w:ins>
    </w:p>
    <w:p w14:paraId="647F0EF5" w14:textId="77777777" w:rsidR="006849AB" w:rsidRDefault="00A61948">
      <w:pPr>
        <w:pStyle w:val="BodyText"/>
        <w:spacing w:line="20" w:lineRule="exact"/>
        <w:ind w:left="116"/>
        <w:rPr>
          <w:ins w:id="248" w:author="Jeff Morgan" w:date="2019-07-09T15:57:00Z"/>
          <w:sz w:val="2"/>
        </w:rPr>
      </w:pPr>
      <w:ins w:id="249" w:author="Jeff Morgan" w:date="2019-07-09T15:57:00Z">
        <w:r>
          <w:rPr>
            <w:noProof/>
            <w:sz w:val="2"/>
          </w:rPr>
          <mc:AlternateContent>
            <mc:Choice Requires="wpg">
              <w:drawing>
                <wp:inline distT="0" distB="0" distL="0" distR="0" wp14:anchorId="796DB85F" wp14:editId="01471FE2">
                  <wp:extent cx="6783705" cy="5080"/>
                  <wp:effectExtent l="0" t="0" r="10795" b="7620"/>
                  <wp:docPr id="131"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32" name="Line 111"/>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110"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">
                  <v:line id="Line 111"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UGvJ8IAAADcAAAADwAAAGRycy9kb3ducmV2LnhtbESPQWvCQBCF74L/YZlCb7qxBympq0hB&#10;KPRQYv0BY3aaBHdnQnY1qb++cyh4m+G9ee+bzW6KwdxoSJ2wg9WyAENci++4cXD6PixewaSM7DEI&#10;k4NfSrDbzmcbLL2MXNHtmBujIZxKdNDm3JfWprqliGkpPbFqPzJEzLoOjfUDjhoeg30pirWN2LE2&#10;tNjTe0v15XiNDqpRDn39WZH4r7uE+xl9CGvnnp+m/RuYTFN+mP+vP7zir5RWn9EJ7PY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UGvJ8IAAADcAAAADwAAAAAAAAAAAAAA&#10;AAChAgAAZHJzL2Rvd25yZXYueG1sUEsFBgAAAAAEAAQA+QAAAJADAAAAAA==&#10;" strokeweight="5054emu"/>
                  <w10:anchorlock/>
                </v:group>
              </w:pict>
            </mc:Fallback>
          </mc:AlternateContent>
        </w:r>
      </w:ins>
    </w:p>
    <w:p w14:paraId="486839BB" w14:textId="5B4D6FA0" w:rsidR="009F54E5" w:rsidRDefault="00240831">
      <w:pPr>
        <w:pStyle w:val="BodyText"/>
        <w:spacing w:line="20" w:lineRule="exact"/>
        <w:ind w:left="116"/>
        <w:rPr>
          <w:del w:id="250" w:author="Jeff Morgan" w:date="2019-07-09T15:57:00Z"/>
          <w:sz w:val="2"/>
        </w:rPr>
      </w:pPr>
      <w:del w:id="251" w:author="Jeff Morgan" w:date="2019-07-09T15:57:00Z">
        <w:r>
          <w:rPr>
            <w:noProof/>
            <w:sz w:val="2"/>
          </w:rPr>
          <mc:AlternateContent>
            <mc:Choice Requires="wpg">
              <w:drawing>
                <wp:inline distT="0" distB="0" distL="0" distR="0" wp14:anchorId="105DAA06" wp14:editId="3CB3DDB6">
                  <wp:extent cx="6783705" cy="5080"/>
                  <wp:effectExtent l="6985" t="10795" r="10160" b="3175"/>
                  <wp:docPr id="117"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8" name="Line 111"/>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08BAFE4" id="Group 110"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">
                  <v:line id="Line 111"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" strokeweight=".14042mm"/>
                  <w10:anchorlock/>
                </v:group>
              </w:pict>
            </mc:Fallback>
          </mc:AlternateContent>
        </w:r>
      </w:del>
    </w:p>
    <w:p w14:paraId="617B92BF" w14:textId="77777777" w:rsidR="009F54E5" w:rsidRDefault="001A290F">
      <w:pPr>
        <w:pStyle w:val="BodyText"/>
        <w:tabs>
          <w:tab w:val="left" w:pos="3313"/>
        </w:tabs>
        <w:spacing w:after="15"/>
        <w:ind w:left="239"/>
      </w:pPr>
      <w:r>
        <w:rPr>
          <w:rFonts w:ascii="Courier New"/>
          <w:w w:val="95"/>
        </w:rPr>
        <w:t>-o,</w:t>
      </w:r>
      <w:r>
        <w:rPr>
          <w:rFonts w:ascii="Courier New"/>
          <w:spacing w:val="-64"/>
          <w:w w:val="95"/>
        </w:rPr>
        <w:t xml:space="preserve"> </w:t>
      </w:r>
      <w:r>
        <w:rPr>
          <w:rFonts w:ascii="Courier New"/>
          <w:w w:val="95"/>
        </w:rPr>
        <w:t>--output</w:t>
      </w:r>
      <w:r>
        <w:rPr>
          <w:rFonts w:ascii="Courier New"/>
          <w:w w:val="95"/>
        </w:rPr>
        <w:tab/>
      </w:r>
      <w:r>
        <w:rPr>
          <w:spacing w:val="-3"/>
        </w:rPr>
        <w:t xml:space="preserve">Path </w:t>
      </w:r>
      <w:r>
        <w:t>to output</w:t>
      </w:r>
      <w:r>
        <w:rPr>
          <w:spacing w:val="-1"/>
        </w:rPr>
        <w:t xml:space="preserve"> </w:t>
      </w:r>
      <w:r>
        <w:t>directory</w:t>
      </w:r>
    </w:p>
    <w:p w14:paraId="2E700698" w14:textId="77777777" w:rsidR="007838F1" w:rsidRDefault="007A02DF">
      <w:pPr>
        <w:pStyle w:val="BodyText"/>
        <w:spacing w:line="20" w:lineRule="exact"/>
        <w:ind w:left="116"/>
        <w:rPr>
          <w:ins w:id="252" w:author="Yeyun Ouyang" w:date="2019-07-09T16:01:00Z"/>
          <w:sz w:val="2"/>
        </w:rPr>
      </w:pPr>
      <w:ins w:id="253" w:author="Yeyun Ouyang" w:date="2019-07-09T16:01:00Z">
        <w:r>
          <w:rPr>
            <w:noProof/>
            <w:sz w:val="2"/>
          </w:rPr>
          <mc:AlternateContent>
            <mc:Choice Requires="wpg">
              <w:drawing>
                <wp:inline distT="0" distB="0" distL="0" distR="0" wp14:anchorId="1AB9B31D" wp14:editId="6119145C">
                  <wp:extent cx="6783705" cy="5080"/>
                  <wp:effectExtent l="0" t="0" r="0" b="0"/>
                  <wp:docPr id="488"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89" name="Line 22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0DA2B50" id="Group 22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0reeN3QCAACDBQAADgAAAAAA&#13;&#10;AAAAAAAAAAAuAgAAZHJzL2Uyb0RvYy54bWxQSwECLQAUAAYACAAAACEACifj794AAAAIAQAADwAA&#13;&#10;AAAAAAAAAAAAAADOBAAAZHJzL2Rvd25yZXYueG1sUEsFBgAAAAAEAAQA8wAAANkFAAAAAA==&#13;&#10;">
                  <v:line id="Line 22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" strokeweight=".14042mm">
                    <o:lock v:ext="edit" shapetype="f"/>
                  </v:line>
                  <w10:anchorlock/>
                </v:group>
              </w:pict>
            </mc:Fallback>
          </mc:AlternateContent>
        </w:r>
      </w:ins>
    </w:p>
    <w:p w14:paraId="12FDAD2D" w14:textId="77777777" w:rsidR="00071405" w:rsidRDefault="007E195B">
      <w:pPr>
        <w:pStyle w:val="BodyText"/>
        <w:spacing w:line="20" w:lineRule="exact"/>
        <w:ind w:left="116"/>
        <w:rPr>
          <w:ins w:id="254" w:author="Jon Belyeu" w:date="2019-07-09T16:00:00Z"/>
          <w:sz w:val="2"/>
        </w:rPr>
      </w:pPr>
      <w:ins w:id="255" w:author="Jon Belyeu" w:date="2019-07-09T16:00:00Z">
        <w:r>
          <w:rPr>
            <w:noProof/>
            <w:sz w:val="2"/>
          </w:rPr>
          <mc:AlternateContent>
            <mc:Choice Requires="wpg">
              <w:drawing>
                <wp:inline distT="0" distB="0" distL="0" distR="0" wp14:anchorId="28E94E6C" wp14:editId="19724C1F">
                  <wp:extent cx="6783705" cy="5080"/>
                  <wp:effectExtent l="0" t="0" r="0" b="0"/>
                  <wp:docPr id="371"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72" name="Line 10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0EED8E" id="Group 108"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DlWTX3cwIAAIMFAAAOAAAAAAAA&#13;&#10;AAAAAAAAAC4CAABkcnMvZTJvRG9jLnhtbFBLAQItABQABgAIAAAAIQAKJ+Pv3gAAAAgBAAAPAAAA&#13;&#10;AAAAAAAAAAAAAM0EAABkcnMvZG93bnJldi54bWxQSwUGAAAAAAQABADzAAAA2AUAAAAA&#13;&#10;">
                  <v:line id="Line 109"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" strokeweight=".14042mm">
                    <o:lock v:ext="edit" shapetype="f"/>
                  </v:line>
                  <w10:anchorlock/>
                </v:group>
              </w:pict>
            </mc:Fallback>
          </mc:AlternateContent>
        </w:r>
      </w:ins>
    </w:p>
    <w:p w14:paraId="43F254C7" w14:textId="77777777" w:rsidR="006F619E" w:rsidRDefault="00195A70">
      <w:pPr>
        <w:pStyle w:val="BodyText"/>
        <w:spacing w:line="20" w:lineRule="exact"/>
        <w:ind w:left="116"/>
        <w:rPr>
          <w:ins w:id="256" w:author="Aaron Quinlan" w:date="2019-07-09T15:58:00Z"/>
          <w:sz w:val="2"/>
        </w:rPr>
      </w:pPr>
      <w:ins w:id="257" w:author="Aaron Quinlan" w:date="2019-07-09T15:58:00Z">
        <w:r>
          <w:rPr>
            <w:noProof/>
            <w:sz w:val="2"/>
          </w:rPr>
          <mc:AlternateContent>
            <mc:Choice Requires="wpg">
              <w:drawing>
                <wp:inline distT="0" distB="0" distL="0" distR="0" wp14:anchorId="42AB1EAD" wp14:editId="39C49828">
                  <wp:extent cx="6783705" cy="5080"/>
                  <wp:effectExtent l="0" t="0" r="0" b="0"/>
                  <wp:docPr id="252"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53" name="Line 10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E40F57F" id="Group 108"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DlWTX3cwIAAIMFAAAOAAAAAAAA&#13;&#10;AAAAAAAAAC4CAABkcnMvZTJvRG9jLnhtbFBLAQItABQABgAIAAAAIQAKJ+Pv3gAAAAgBAAAPAAAA&#13;&#10;AAAAAAAAAAAAAM0EAABkcnMvZG93bnJldi54bWxQSwUGAAAAAAQABADzAAAA2AUAAAAA&#13;&#10;">
                  <v:line id="Line 109"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" strokeweight=".14042mm">
                    <o:lock v:ext="edit" shapetype="f"/>
                  </v:line>
                  <w10:anchorlock/>
                </v:group>
              </w:pict>
            </mc:Fallback>
          </mc:AlternateContent>
        </w:r>
      </w:ins>
    </w:p>
    <w:p w14:paraId="209ECEE3" w14:textId="77777777" w:rsidR="006849AB" w:rsidRDefault="00A61948">
      <w:pPr>
        <w:pStyle w:val="BodyText"/>
        <w:spacing w:line="20" w:lineRule="exact"/>
        <w:ind w:left="116"/>
        <w:rPr>
          <w:ins w:id="258" w:author="Jeff Morgan" w:date="2019-07-09T15:57:00Z"/>
          <w:sz w:val="2"/>
        </w:rPr>
      </w:pPr>
      <w:ins w:id="259" w:author="Jeff Morgan" w:date="2019-07-09T15:57:00Z">
        <w:r>
          <w:rPr>
            <w:noProof/>
            <w:sz w:val="2"/>
          </w:rPr>
          <mc:AlternateContent>
            <mc:Choice Requires="wpg">
              <w:drawing>
                <wp:inline distT="0" distB="0" distL="0" distR="0" wp14:anchorId="07738D45" wp14:editId="76FF54E3">
                  <wp:extent cx="6783705" cy="5080"/>
                  <wp:effectExtent l="0" t="0" r="10795" b="7620"/>
                  <wp:docPr id="133"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34" name="Line 109"/>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108"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3eTZBW4CAABnBQAADgAAAAAAAAAAAAAAAAAsAgAA&#10;ZHJzL2Uyb0RvYy54bWxQSwECLQAUAAYACAAAACEAuUc7Y9oAAAADAQAADwAAAAAAAAAAAAAAAADG&#10;BAAAZHJzL2Rvd25yZXYueG1sUEsFBgAAAAAEAAQA8wAAAM0FAAAAAA==&#10;">
                  <v:line id="Line 109"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5Kezr8AAADcAAAADwAAAGRycy9kb3ducmV2LnhtbERPzWrCQBC+C77DMkJvurGHUFJXEUEQ&#10;epBYH2CaHZPg7kzIrib69N1Cwdt8fL+z2ozeqTv1oRU2sFxkoIgrsS3XBs7f+/kHqBCRLTphMvCg&#10;AJv1dLLCwsrAJd1PsVYphEOBBpoYu0LrUDXkMSykI07cRXqPMcG+1rbHIYV7p9+zLNceW04NDXa0&#10;a6i6nm7eQDnIvqu+ShJ7fIp7/qB1LjfmbTZuP0FFGuNL/O8+2DR/mcPfM+kCvf4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35Kezr8AAADcAAAADwAAAAAAAAAAAAAAAACh&#10;AgAAZHJzL2Rvd25yZXYueG1sUEsFBgAAAAAEAAQA+QAAAI0DAAAAAA==&#10;" strokeweight="5054emu"/>
                  <w10:anchorlock/>
                </v:group>
              </w:pict>
            </mc:Fallback>
          </mc:AlternateContent>
        </w:r>
      </w:ins>
    </w:p>
    <w:p w14:paraId="5CB9A518" w14:textId="7C1E1905" w:rsidR="009F54E5" w:rsidRDefault="00240831">
      <w:pPr>
        <w:pStyle w:val="BodyText"/>
        <w:spacing w:line="20" w:lineRule="exact"/>
        <w:ind w:left="116"/>
        <w:rPr>
          <w:del w:id="260" w:author="Jeff Morgan" w:date="2019-07-09T15:57:00Z"/>
          <w:sz w:val="2"/>
        </w:rPr>
      </w:pPr>
      <w:del w:id="261" w:author="Jeff Morgan" w:date="2019-07-09T15:57:00Z">
        <w:r>
          <w:rPr>
            <w:noProof/>
            <w:sz w:val="2"/>
          </w:rPr>
          <mc:AlternateContent>
            <mc:Choice Requires="wpg">
              <w:drawing>
                <wp:inline distT="0" distB="0" distL="0" distR="0" wp14:anchorId="4BBBF7FA" wp14:editId="37095567">
                  <wp:extent cx="6783705" cy="5080"/>
                  <wp:effectExtent l="6985" t="6350" r="10160" b="7620"/>
                  <wp:docPr id="115"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6" name="Line 109"/>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AA798FF" id="Group 108"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">
                  <v:line id="Line 109"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" strokeweight=".14042mm"/>
                  <w10:anchorlock/>
                </v:group>
              </w:pict>
            </mc:Fallback>
          </mc:AlternateContent>
        </w:r>
      </w:del>
    </w:p>
    <w:p w14:paraId="58FF5F49" w14:textId="77777777" w:rsidR="009F54E5" w:rsidRDefault="001A290F">
      <w:pPr>
        <w:pStyle w:val="BodyText"/>
        <w:tabs>
          <w:tab w:val="left" w:pos="3313"/>
        </w:tabs>
        <w:spacing w:after="15"/>
        <w:ind w:left="239"/>
      </w:pPr>
      <w:r>
        <w:rPr>
          <w:rFonts w:ascii="Courier New"/>
          <w:w w:val="95"/>
        </w:rPr>
        <w:t>-r,</w:t>
      </w:r>
      <w:r>
        <w:rPr>
          <w:rFonts w:ascii="Courier New"/>
          <w:spacing w:val="-79"/>
          <w:w w:val="95"/>
        </w:rPr>
        <w:t xml:space="preserve"> </w:t>
      </w:r>
      <w:r>
        <w:rPr>
          <w:rFonts w:ascii="Courier New"/>
          <w:w w:val="95"/>
        </w:rPr>
        <w:t>--reference</w:t>
      </w:r>
      <w:r>
        <w:rPr>
          <w:rFonts w:ascii="Courier New"/>
          <w:w w:val="95"/>
        </w:rPr>
        <w:tab/>
      </w:r>
      <w:r>
        <w:rPr>
          <w:spacing w:val="-3"/>
        </w:rPr>
        <w:t xml:space="preserve">Path </w:t>
      </w:r>
      <w:r>
        <w:t>to parent organism reference</w:t>
      </w:r>
      <w:r>
        <w:rPr>
          <w:spacing w:val="-4"/>
        </w:rPr>
        <w:t xml:space="preserve"> </w:t>
      </w:r>
      <w:r>
        <w:t>directory</w:t>
      </w:r>
    </w:p>
    <w:p w14:paraId="1A2EE970" w14:textId="77777777" w:rsidR="007838F1" w:rsidRDefault="007A02DF">
      <w:pPr>
        <w:pStyle w:val="BodyText"/>
        <w:spacing w:line="20" w:lineRule="exact"/>
        <w:ind w:left="116"/>
        <w:rPr>
          <w:ins w:id="262" w:author="Yeyun Ouyang" w:date="2019-07-09T16:01:00Z"/>
          <w:sz w:val="2"/>
        </w:rPr>
      </w:pPr>
      <w:ins w:id="263" w:author="Yeyun Ouyang" w:date="2019-07-09T16:01:00Z">
        <w:r>
          <w:rPr>
            <w:noProof/>
            <w:sz w:val="2"/>
          </w:rPr>
          <mc:AlternateContent>
            <mc:Choice Requires="wpg">
              <w:drawing>
                <wp:inline distT="0" distB="0" distL="0" distR="0" wp14:anchorId="14BE2344" wp14:editId="5D5B964F">
                  <wp:extent cx="6783705" cy="5080"/>
                  <wp:effectExtent l="0" t="0" r="0" b="0"/>
                  <wp:docPr id="490"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91" name="Line 224"/>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01F541B" id="Group 223"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">
                  <v:line id="Line 224"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" strokeweight=".14042mm">
                    <o:lock v:ext="edit" shapetype="f"/>
                  </v:line>
                  <w10:anchorlock/>
                </v:group>
              </w:pict>
            </mc:Fallback>
          </mc:AlternateContent>
        </w:r>
      </w:ins>
    </w:p>
    <w:p w14:paraId="50DEEE4B" w14:textId="77777777" w:rsidR="00071405" w:rsidRDefault="007E195B">
      <w:pPr>
        <w:pStyle w:val="BodyText"/>
        <w:spacing w:line="20" w:lineRule="exact"/>
        <w:ind w:left="116"/>
        <w:rPr>
          <w:ins w:id="264" w:author="Jon Belyeu" w:date="2019-07-09T16:00:00Z"/>
          <w:sz w:val="2"/>
        </w:rPr>
      </w:pPr>
      <w:ins w:id="265" w:author="Jon Belyeu" w:date="2019-07-09T16:00:00Z">
        <w:r>
          <w:rPr>
            <w:noProof/>
            <w:sz w:val="2"/>
          </w:rPr>
          <mc:AlternateContent>
            <mc:Choice Requires="wpg">
              <w:drawing>
                <wp:inline distT="0" distB="0" distL="0" distR="0" wp14:anchorId="13689375" wp14:editId="2DEDABAC">
                  <wp:extent cx="6783705" cy="5080"/>
                  <wp:effectExtent l="0" t="0" r="0" b="0"/>
                  <wp:docPr id="373"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74" name="Line 10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73A6A53" id="Group 10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ANvxxRyAgAAgwUAAA4AAAAAAAAA&#13;&#10;AAAAAAAALgIAAGRycy9lMm9Eb2MueG1sUEsBAi0AFAAGAAgAAAAhAAon4+/eAAAACAEAAA8AAAAA&#13;&#10;AAAAAAAAAAAAzAQAAGRycy9kb3ducmV2LnhtbFBLBQYAAAAABAAEAPMAAADXBQAAAAA=&#13;&#10;">
                  <v:line id="Line 10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" strokeweight=".14042mm">
                    <o:lock v:ext="edit" shapetype="f"/>
                  </v:line>
                  <w10:anchorlock/>
                </v:group>
              </w:pict>
            </mc:Fallback>
          </mc:AlternateContent>
        </w:r>
      </w:ins>
    </w:p>
    <w:p w14:paraId="460E110B" w14:textId="77777777" w:rsidR="006F619E" w:rsidRDefault="00195A70">
      <w:pPr>
        <w:pStyle w:val="BodyText"/>
        <w:spacing w:line="20" w:lineRule="exact"/>
        <w:ind w:left="116"/>
        <w:rPr>
          <w:ins w:id="266" w:author="Aaron Quinlan" w:date="2019-07-09T15:58:00Z"/>
          <w:sz w:val="2"/>
        </w:rPr>
      </w:pPr>
      <w:ins w:id="267" w:author="Aaron Quinlan" w:date="2019-07-09T15:58:00Z">
        <w:r>
          <w:rPr>
            <w:noProof/>
            <w:sz w:val="2"/>
          </w:rPr>
          <mc:AlternateContent>
            <mc:Choice Requires="wpg">
              <w:drawing>
                <wp:inline distT="0" distB="0" distL="0" distR="0" wp14:anchorId="24B0BD06" wp14:editId="2B50437B">
                  <wp:extent cx="6783705" cy="5080"/>
                  <wp:effectExtent l="0" t="0" r="0" b="0"/>
                  <wp:docPr id="254"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55" name="Line 10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B004062" id="Group 10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ANvxxRyAgAAgwUAAA4AAAAAAAAA&#13;&#10;AAAAAAAALgIAAGRycy9lMm9Eb2MueG1sUEsBAi0AFAAGAAgAAAAhAAon4+/eAAAACAEAAA8AAAAA&#13;&#10;AAAAAAAAAAAAzAQAAGRycy9kb3ducmV2LnhtbFBLBQYAAAAABAAEAPMAAADXBQAAAAA=&#13;&#10;">
                  <v:line id="Line 10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" strokeweight=".14042mm">
                    <o:lock v:ext="edit" shapetype="f"/>
                  </v:line>
                  <w10:anchorlock/>
                </v:group>
              </w:pict>
            </mc:Fallback>
          </mc:AlternateContent>
        </w:r>
      </w:ins>
    </w:p>
    <w:p w14:paraId="3C686F3B" w14:textId="77777777" w:rsidR="006849AB" w:rsidRDefault="00A61948">
      <w:pPr>
        <w:pStyle w:val="BodyText"/>
        <w:spacing w:line="20" w:lineRule="exact"/>
        <w:ind w:left="116"/>
        <w:rPr>
          <w:ins w:id="268" w:author="Jeff Morgan" w:date="2019-07-09T15:57:00Z"/>
          <w:sz w:val="2"/>
        </w:rPr>
      </w:pPr>
      <w:ins w:id="269" w:author="Jeff Morgan" w:date="2019-07-09T15:57:00Z">
        <w:r>
          <w:rPr>
            <w:noProof/>
            <w:sz w:val="2"/>
          </w:rPr>
          <mc:AlternateContent>
            <mc:Choice Requires="wpg">
              <w:drawing>
                <wp:inline distT="0" distB="0" distL="0" distR="0" wp14:anchorId="0D7FF5BD" wp14:editId="01031C32">
                  <wp:extent cx="6783705" cy="5080"/>
                  <wp:effectExtent l="0" t="0" r="10795" b="7620"/>
                  <wp:docPr id="135"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36" name="Line 107"/>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106"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RFgYemsCAABnBQAADgAAAAAAAAAAAAAAAAAsAgAAZHJz&#10;L2Uyb0RvYy54bWxQSwECLQAUAAYACAAAACEAuUc7Y9oAAAADAQAADwAAAAAAAAAAAAAAAADDBAAA&#10;ZHJzL2Rvd25yZXYueG1sUEsFBgAAAAAEAAQA8wAAAMoFAAAAAA==&#10;">
                  <v:line id="Line 107"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AylIr8AAADcAAAADwAAAGRycy9kb3ducmV2LnhtbERPzWrCQBC+F3yHZQRvdWMRKdFVRBAK&#10;HiS2DzBmxyS4OxOyq4k+vVso9DYf3++sNoN36k5daIQNzKYZKOJSbMOVgZ/v/fsnqBCRLTphMvCg&#10;AJv16G2FuZWeC7qfYqVSCIccDdQxtrnWoazJY5hKS5y4i3QeY4JdpW2HfQr3Tn9k2UJ7bDg11NjS&#10;rqbyerp5A0Uv+7Y8FCT2+BT3PKN1bmHMZDxsl6AiDfFf/Of+smn+bA6/z6QL9Po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QAylIr8AAADcAAAADwAAAAAAAAAAAAAAAACh&#10;AgAAZHJzL2Rvd25yZXYueG1sUEsFBgAAAAAEAAQA+QAAAI0DAAAAAA==&#10;" strokeweight="5054emu"/>
                  <w10:anchorlock/>
                </v:group>
              </w:pict>
            </mc:Fallback>
          </mc:AlternateContent>
        </w:r>
      </w:ins>
    </w:p>
    <w:p w14:paraId="57F75DFE" w14:textId="554A71D1" w:rsidR="009F54E5" w:rsidRDefault="00240831">
      <w:pPr>
        <w:pStyle w:val="BodyText"/>
        <w:spacing w:line="20" w:lineRule="exact"/>
        <w:ind w:left="116"/>
        <w:rPr>
          <w:del w:id="270" w:author="Jeff Morgan" w:date="2019-07-09T15:57:00Z"/>
          <w:sz w:val="2"/>
        </w:rPr>
      </w:pPr>
      <w:del w:id="271" w:author="Jeff Morgan" w:date="2019-07-09T15:57:00Z">
        <w:r>
          <w:rPr>
            <w:noProof/>
            <w:sz w:val="2"/>
          </w:rPr>
          <mc:AlternateContent>
            <mc:Choice Requires="wpg">
              <w:drawing>
                <wp:inline distT="0" distB="0" distL="0" distR="0" wp14:anchorId="78ECA7AF" wp14:editId="231770AD">
                  <wp:extent cx="6783705" cy="5080"/>
                  <wp:effectExtent l="6985" t="10795" r="10160" b="3175"/>
                  <wp:docPr id="113"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4" name="Line 107"/>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C4BF68" id="Group 106"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">
                  <v:line id="Line 107"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" strokeweight=".14042mm"/>
                  <w10:anchorlock/>
                </v:group>
              </w:pict>
            </mc:Fallback>
          </mc:AlternateContent>
        </w:r>
      </w:del>
    </w:p>
    <w:p w14:paraId="47DDB762" w14:textId="77777777" w:rsidR="009F54E5" w:rsidRDefault="001A290F">
      <w:pPr>
        <w:pStyle w:val="BodyText"/>
        <w:tabs>
          <w:tab w:val="left" w:pos="3313"/>
        </w:tabs>
        <w:spacing w:after="15"/>
        <w:ind w:left="239"/>
      </w:pPr>
      <w:r>
        <w:rPr>
          <w:rFonts w:ascii="Courier New"/>
        </w:rPr>
        <w:t>-g,</w:t>
      </w:r>
      <w:r>
        <w:rPr>
          <w:rFonts w:ascii="Courier New"/>
          <w:spacing w:val="-80"/>
        </w:rPr>
        <w:t xml:space="preserve"> </w:t>
      </w:r>
      <w:r>
        <w:rPr>
          <w:rFonts w:ascii="Courier New"/>
        </w:rPr>
        <w:t>--</w:t>
      </w:r>
      <w:proofErr w:type="spellStart"/>
      <w:r>
        <w:rPr>
          <w:rFonts w:ascii="Courier New"/>
        </w:rPr>
        <w:t>gtf</w:t>
      </w:r>
      <w:proofErr w:type="spellEnd"/>
      <w:r>
        <w:rPr>
          <w:rFonts w:ascii="Courier New"/>
        </w:rPr>
        <w:tab/>
      </w:r>
      <w:r>
        <w:rPr>
          <w:spacing w:val="-3"/>
        </w:rPr>
        <w:t xml:space="preserve">Path </w:t>
      </w:r>
      <w:r>
        <w:t xml:space="preserve">and file name to GTF used </w:t>
      </w:r>
      <w:r>
        <w:rPr>
          <w:spacing w:val="-3"/>
        </w:rPr>
        <w:t xml:space="preserve">for </w:t>
      </w:r>
      <w:r>
        <w:t>alignment</w:t>
      </w:r>
      <w:r>
        <w:rPr>
          <w:spacing w:val="-11"/>
        </w:rPr>
        <w:t xml:space="preserve"> </w:t>
      </w:r>
      <w:r>
        <w:t>quantification</w:t>
      </w:r>
    </w:p>
    <w:p w14:paraId="1DA22DCB" w14:textId="77777777" w:rsidR="007838F1" w:rsidRDefault="007A02DF">
      <w:pPr>
        <w:pStyle w:val="BodyText"/>
        <w:spacing w:line="20" w:lineRule="exact"/>
        <w:ind w:left="116"/>
        <w:rPr>
          <w:ins w:id="272" w:author="Yeyun Ouyang" w:date="2019-07-09T16:01:00Z"/>
          <w:sz w:val="2"/>
        </w:rPr>
      </w:pPr>
      <w:ins w:id="273" w:author="Yeyun Ouyang" w:date="2019-07-09T16:01:00Z">
        <w:r>
          <w:rPr>
            <w:noProof/>
            <w:sz w:val="2"/>
          </w:rPr>
          <mc:AlternateContent>
            <mc:Choice Requires="wpg">
              <w:drawing>
                <wp:inline distT="0" distB="0" distL="0" distR="0" wp14:anchorId="71C37718" wp14:editId="72BCD651">
                  <wp:extent cx="6783705" cy="5080"/>
                  <wp:effectExtent l="0" t="0" r="0" b="0"/>
                  <wp:docPr id="492"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93" name="Line 222"/>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CF1C6CC" id="Group 221"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m6SKTnQCAACDBQAADgAAAAAA&#13;&#10;AAAAAAAAAAAuAgAAZHJzL2Uyb0RvYy54bWxQSwECLQAUAAYACAAAACEACifj794AAAAIAQAADwAA&#13;&#10;AAAAAAAAAAAAAADOBAAAZHJzL2Rvd25yZXYueG1sUEsFBgAAAAAEAAQA8wAAANkFAAAAAA==&#13;&#10;">
                  <v:line id="Line 222"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" strokeweight=".14042mm">
                    <o:lock v:ext="edit" shapetype="f"/>
                  </v:line>
                  <w10:anchorlock/>
                </v:group>
              </w:pict>
            </mc:Fallback>
          </mc:AlternateContent>
        </w:r>
      </w:ins>
    </w:p>
    <w:p w14:paraId="11DFB9DB" w14:textId="77777777" w:rsidR="00071405" w:rsidRDefault="007E195B">
      <w:pPr>
        <w:pStyle w:val="BodyText"/>
        <w:spacing w:line="20" w:lineRule="exact"/>
        <w:ind w:left="116"/>
        <w:rPr>
          <w:ins w:id="274" w:author="Jon Belyeu" w:date="2019-07-09T16:00:00Z"/>
          <w:sz w:val="2"/>
        </w:rPr>
      </w:pPr>
      <w:ins w:id="275" w:author="Jon Belyeu" w:date="2019-07-09T16:00:00Z">
        <w:r>
          <w:rPr>
            <w:noProof/>
            <w:sz w:val="2"/>
          </w:rPr>
          <mc:AlternateContent>
            <mc:Choice Requires="wpg">
              <w:drawing>
                <wp:inline distT="0" distB="0" distL="0" distR="0" wp14:anchorId="4EE9CE44" wp14:editId="7A9ADA05">
                  <wp:extent cx="6783705" cy="5080"/>
                  <wp:effectExtent l="0" t="0" r="0" b="0"/>
                  <wp:docPr id="375"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76" name="Line 10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EFBBBF" id="Group 104"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BZ2WfWcwIAAIMFAAAOAAAAAAAA&#13;&#10;AAAAAAAAAC4CAABkcnMvZTJvRG9jLnhtbFBLAQItABQABgAIAAAAIQAKJ+Pv3gAAAAgBAAAPAAAA&#13;&#10;AAAAAAAAAAAAAM0EAABkcnMvZG93bnJldi54bWxQSwUGAAAAAAQABADzAAAA2AUAAAAA&#13;&#10;">
                  <v:line id="Line 105"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" strokeweight=".14042mm">
                    <o:lock v:ext="edit" shapetype="f"/>
                  </v:line>
                  <w10:anchorlock/>
                </v:group>
              </w:pict>
            </mc:Fallback>
          </mc:AlternateContent>
        </w:r>
      </w:ins>
    </w:p>
    <w:p w14:paraId="41399748" w14:textId="77777777" w:rsidR="006F619E" w:rsidRDefault="00195A70">
      <w:pPr>
        <w:pStyle w:val="BodyText"/>
        <w:spacing w:line="20" w:lineRule="exact"/>
        <w:ind w:left="116"/>
        <w:rPr>
          <w:ins w:id="276" w:author="Aaron Quinlan" w:date="2019-07-09T15:58:00Z"/>
          <w:sz w:val="2"/>
        </w:rPr>
      </w:pPr>
      <w:ins w:id="277" w:author="Aaron Quinlan" w:date="2019-07-09T15:58:00Z">
        <w:r>
          <w:rPr>
            <w:noProof/>
            <w:sz w:val="2"/>
          </w:rPr>
          <mc:AlternateContent>
            <mc:Choice Requires="wpg">
              <w:drawing>
                <wp:inline distT="0" distB="0" distL="0" distR="0" wp14:anchorId="596D7793" wp14:editId="57913B1C">
                  <wp:extent cx="6783705" cy="5080"/>
                  <wp:effectExtent l="0" t="0" r="0" b="0"/>
                  <wp:docPr id="256"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57" name="Line 10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24F99CF" id="Group 104"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BZ2WfWcwIAAIMFAAAOAAAAAAAA&#13;&#10;AAAAAAAAAC4CAABkcnMvZTJvRG9jLnhtbFBLAQItABQABgAIAAAAIQAKJ+Pv3gAAAAgBAAAPAAAA&#13;&#10;AAAAAAAAAAAAAM0EAABkcnMvZG93bnJldi54bWxQSwUGAAAAAAQABADzAAAA2AUAAAAA&#13;&#10;">
                  <v:line id="Line 105"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" strokeweight=".14042mm">
                    <o:lock v:ext="edit" shapetype="f"/>
                  </v:line>
                  <w10:anchorlock/>
                </v:group>
              </w:pict>
            </mc:Fallback>
          </mc:AlternateContent>
        </w:r>
      </w:ins>
    </w:p>
    <w:p w14:paraId="6F5D570B" w14:textId="77777777" w:rsidR="006849AB" w:rsidRDefault="00A61948">
      <w:pPr>
        <w:pStyle w:val="BodyText"/>
        <w:spacing w:line="20" w:lineRule="exact"/>
        <w:ind w:left="116"/>
        <w:rPr>
          <w:ins w:id="278" w:author="Jeff Morgan" w:date="2019-07-09T15:57:00Z"/>
          <w:sz w:val="2"/>
        </w:rPr>
      </w:pPr>
      <w:ins w:id="279" w:author="Jeff Morgan" w:date="2019-07-09T15:57:00Z">
        <w:r>
          <w:rPr>
            <w:noProof/>
            <w:sz w:val="2"/>
          </w:rPr>
          <mc:AlternateContent>
            <mc:Choice Requires="wpg">
              <w:drawing>
                <wp:inline distT="0" distB="0" distL="0" distR="0" wp14:anchorId="6AE139A1" wp14:editId="5D6CCBCC">
                  <wp:extent cx="6783705" cy="5080"/>
                  <wp:effectExtent l="0" t="0" r="10795" b="7620"/>
                  <wp:docPr id="137"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38" name="Line 105"/>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104"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x8UX724CAABnBQAADgAAAAAAAAAAAAAAAAAsAgAA&#10;ZHJzL2Uyb0RvYy54bWxQSwECLQAUAAYACAAAACEAuUc7Y9oAAAADAQAADwAAAAAAAAAAAAAAAADG&#10;BAAAZHJzL2Rvd25yZXYueG1sUEsFBgAAAAAEAAQA8wAAAM0FAAAAAA==&#10;">
                  <v:line id="Line 105"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KmYzb8AAADcAAAADwAAAGRycy9kb3ducmV2LnhtbERPzYrCMBC+C75DmAVvmupBlq5RZEFY&#10;2IPU9QHGZrYtJjOlibb69EYQvM3H9zurzeCdulIXGmED81kGirgU23Bl4Pi3m36CChHZohMmAzcK&#10;sFmPRyvMrfRc0PUQK5VCOORooI6xzbUOZU0ew0xa4sT9S+cxJthV2nbYp3Dv9CLLltpjw6mhxpa+&#10;ayrPh4s3UPSya8vfgsTu7+LuJ7TOLY2ZfAzbL1CRhvgWv9w/Ns2fL+D5TLpArx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oKmYzb8AAADcAAAADwAAAAAAAAAAAAAAAACh&#10;AgAAZHJzL2Rvd25yZXYueG1sUEsFBgAAAAAEAAQA+QAAAI0DAAAAAA==&#10;" strokeweight="5054emu"/>
                  <w10:anchorlock/>
                </v:group>
              </w:pict>
            </mc:Fallback>
          </mc:AlternateContent>
        </w:r>
      </w:ins>
    </w:p>
    <w:p w14:paraId="1FD109D6" w14:textId="0568201D" w:rsidR="009F54E5" w:rsidRDefault="00240831">
      <w:pPr>
        <w:pStyle w:val="BodyText"/>
        <w:spacing w:line="20" w:lineRule="exact"/>
        <w:ind w:left="116"/>
        <w:rPr>
          <w:del w:id="280" w:author="Jeff Morgan" w:date="2019-07-09T15:57:00Z"/>
          <w:sz w:val="2"/>
        </w:rPr>
      </w:pPr>
      <w:del w:id="281" w:author="Jeff Morgan" w:date="2019-07-09T15:57:00Z">
        <w:r>
          <w:rPr>
            <w:noProof/>
            <w:sz w:val="2"/>
          </w:rPr>
          <mc:AlternateContent>
            <mc:Choice Requires="wpg">
              <w:drawing>
                <wp:inline distT="0" distB="0" distL="0" distR="0" wp14:anchorId="0CF4B84D" wp14:editId="4A0037C3">
                  <wp:extent cx="6783705" cy="5080"/>
                  <wp:effectExtent l="6985" t="6350" r="10160" b="7620"/>
                  <wp:docPr id="111"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2" name="Line 105"/>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DA21192" id="Group 104"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">
                  <v:line id="Line 105"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" strokeweight=".14042mm"/>
                  <w10:anchorlock/>
                </v:group>
              </w:pict>
            </mc:Fallback>
          </mc:AlternateContent>
        </w:r>
      </w:del>
    </w:p>
    <w:p w14:paraId="31732B6A" w14:textId="77777777" w:rsidR="009F54E5" w:rsidRDefault="001A290F">
      <w:pPr>
        <w:pStyle w:val="BodyText"/>
        <w:tabs>
          <w:tab w:val="left" w:pos="3313"/>
        </w:tabs>
        <w:spacing w:after="15"/>
        <w:ind w:left="239"/>
      </w:pPr>
      <w:r>
        <w:rPr>
          <w:rFonts w:ascii="Courier New"/>
          <w:w w:val="95"/>
        </w:rPr>
        <w:t>-e,</w:t>
      </w:r>
      <w:r>
        <w:rPr>
          <w:rFonts w:ascii="Courier New"/>
          <w:spacing w:val="-84"/>
          <w:w w:val="95"/>
        </w:rPr>
        <w:t xml:space="preserve"> </w:t>
      </w:r>
      <w:r>
        <w:rPr>
          <w:rFonts w:ascii="Courier New"/>
          <w:w w:val="95"/>
        </w:rPr>
        <w:t>--experiment</w:t>
      </w:r>
      <w:r>
        <w:rPr>
          <w:rFonts w:ascii="Courier New"/>
          <w:w w:val="95"/>
        </w:rPr>
        <w:tab/>
      </w:r>
      <w:r>
        <w:t>Experiment</w:t>
      </w:r>
      <w:r>
        <w:rPr>
          <w:spacing w:val="-1"/>
        </w:rPr>
        <w:t xml:space="preserve"> </w:t>
      </w:r>
      <w:r>
        <w:t>name</w:t>
      </w:r>
    </w:p>
    <w:p w14:paraId="5176D258" w14:textId="77777777" w:rsidR="007838F1" w:rsidRDefault="007A02DF">
      <w:pPr>
        <w:pStyle w:val="BodyText"/>
        <w:spacing w:line="20" w:lineRule="exact"/>
        <w:ind w:left="116"/>
        <w:rPr>
          <w:ins w:id="282" w:author="Yeyun Ouyang" w:date="2019-07-09T16:01:00Z"/>
          <w:sz w:val="2"/>
        </w:rPr>
      </w:pPr>
      <w:ins w:id="283" w:author="Yeyun Ouyang" w:date="2019-07-09T16:01:00Z">
        <w:r>
          <w:rPr>
            <w:noProof/>
            <w:sz w:val="2"/>
          </w:rPr>
          <mc:AlternateContent>
            <mc:Choice Requires="wpg">
              <w:drawing>
                <wp:inline distT="0" distB="0" distL="0" distR="0" wp14:anchorId="2CC50F76" wp14:editId="1EEEEC46">
                  <wp:extent cx="6783705" cy="5080"/>
                  <wp:effectExtent l="0" t="0" r="0" b="0"/>
                  <wp:docPr id="494"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95" name="Line 22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5C2B74D" id="Group 21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MhFb13QCAACDBQAADgAAAAAA&#13;&#10;AAAAAAAAAAAuAgAAZHJzL2Uyb0RvYy54bWxQSwECLQAUAAYACAAAACEACifj794AAAAIAQAADwAA&#13;&#10;AAAAAAAAAAAAAADOBAAAZHJzL2Rvd25yZXYueG1sUEsFBgAAAAAEAAQA8wAAANkFAAAAAA==&#13;&#10;">
                  <v:line id="Line 22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" strokeweight=".14042mm">
                    <o:lock v:ext="edit" shapetype="f"/>
                  </v:line>
                  <w10:anchorlock/>
                </v:group>
              </w:pict>
            </mc:Fallback>
          </mc:AlternateContent>
        </w:r>
      </w:ins>
    </w:p>
    <w:p w14:paraId="21AAF16C" w14:textId="5670499E" w:rsidR="00071405" w:rsidRDefault="007A02DF">
      <w:pPr>
        <w:pStyle w:val="BodyText"/>
        <w:spacing w:line="20" w:lineRule="exact"/>
        <w:ind w:left="116"/>
        <w:rPr>
          <w:ins w:id="284" w:author="Jon Belyeu" w:date="2019-07-09T16:00:00Z"/>
          <w:sz w:val="2"/>
        </w:rPr>
      </w:pPr>
      <w:ins w:id="285" w:author="Yeyun Ouyang" w:date="2019-07-09T16:01:00Z">
        <w:r>
          <w:rPr>
            <w:noProof/>
          </w:rPr>
          <mc:AlternateContent>
            <mc:Choice Requires="wps">
              <w:drawing>
                <wp:anchor distT="0" distB="0" distL="0" distR="0" simplePos="0" relativeHeight="251984896" behindDoc="1" locked="0" layoutInCell="1" allowOverlap="1" wp14:anchorId="4EEAFB11" wp14:editId="27AE9983">
                  <wp:simplePos x="0" y="0"/>
                  <wp:positionH relativeFrom="page">
                    <wp:posOffset>457200</wp:posOffset>
                  </wp:positionH>
                  <wp:positionV relativeFrom="paragraph">
                    <wp:posOffset>185420</wp:posOffset>
                  </wp:positionV>
                  <wp:extent cx="6783705" cy="0"/>
                  <wp:effectExtent l="0" t="0" r="0" b="0"/>
                  <wp:wrapTopAndBottom/>
                  <wp:docPr id="496" name="Lin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6A086D" id="Line 218"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" strokeweight=".14042mm">
                  <o:lock v:ext="edit" shapetype="f"/>
                  <w10:wrap type="topAndBottom" anchorx="page"/>
                </v:line>
              </w:pict>
            </mc:Fallback>
          </mc:AlternateContent>
        </w:r>
      </w:ins>
      <w:ins w:id="286" w:author="Jon Belyeu" w:date="2019-07-09T16:00:00Z">
        <w:r w:rsidR="007E195B">
          <w:rPr>
            <w:noProof/>
            <w:sz w:val="2"/>
          </w:rPr>
          <mc:AlternateContent>
            <mc:Choice Requires="wpg">
              <w:drawing>
                <wp:inline distT="0" distB="0" distL="0" distR="0" wp14:anchorId="3244D48C" wp14:editId="159AC5F8">
                  <wp:extent cx="6783705" cy="5080"/>
                  <wp:effectExtent l="0" t="0" r="0" b="0"/>
                  <wp:docPr id="377"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78" name="Line 10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014C5BA" id="Group 10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BnWXXFyAgAAgwUAAA4AAAAAAAAA&#13;&#10;AAAAAAAALgIAAGRycy9lMm9Eb2MueG1sUEsBAi0AFAAGAAgAAAAhAAon4+/eAAAACAEAAA8AAAAA&#13;&#10;AAAAAAAAAAAAzAQAAGRycy9kb3ducmV2LnhtbFBLBQYAAAAABAAEAPMAAADXBQAAAAA=&#13;&#10;">
                  <v:line id="Line 10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" strokeweight=".14042mm">
                    <o:lock v:ext="edit" shapetype="f"/>
                  </v:line>
                  <w10:anchorlock/>
                </v:group>
              </w:pict>
            </mc:Fallback>
          </mc:AlternateContent>
        </w:r>
      </w:ins>
    </w:p>
    <w:p w14:paraId="799592E9" w14:textId="35FC7C99" w:rsidR="006F619E" w:rsidRDefault="007E195B">
      <w:pPr>
        <w:pStyle w:val="BodyText"/>
        <w:spacing w:line="20" w:lineRule="exact"/>
        <w:ind w:left="116"/>
        <w:rPr>
          <w:ins w:id="287" w:author="Aaron Quinlan" w:date="2019-07-09T15:58:00Z"/>
          <w:sz w:val="2"/>
        </w:rPr>
      </w:pPr>
      <w:ins w:id="288" w:author="Jon Belyeu" w:date="2019-07-09T16:00:00Z">
        <w:r>
          <w:rPr>
            <w:noProof/>
          </w:rPr>
          <mc:AlternateContent>
            <mc:Choice Requires="wps">
              <w:drawing>
                <wp:anchor distT="0" distB="0" distL="0" distR="0" simplePos="0" relativeHeight="251884544" behindDoc="1" locked="0" layoutInCell="1" allowOverlap="1" wp14:anchorId="6DA97D07" wp14:editId="1A2E6FC1">
                  <wp:simplePos x="0" y="0"/>
                  <wp:positionH relativeFrom="page">
                    <wp:posOffset>457200</wp:posOffset>
                  </wp:positionH>
                  <wp:positionV relativeFrom="paragraph">
                    <wp:posOffset>185420</wp:posOffset>
                  </wp:positionV>
                  <wp:extent cx="6783705" cy="0"/>
                  <wp:effectExtent l="0" t="0" r="0" b="0"/>
                  <wp:wrapTopAndBottom/>
                  <wp:docPr id="37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A6414" id="Line 101"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" strokeweight=".14042mm">
                  <o:lock v:ext="edit" shapetype="f"/>
                  <w10:wrap type="topAndBottom" anchorx="page"/>
                </v:line>
              </w:pict>
            </mc:Fallback>
          </mc:AlternateContent>
        </w:r>
      </w:ins>
      <w:ins w:id="289" w:author="Aaron Quinlan" w:date="2019-07-09T15:58:00Z">
        <w:r w:rsidR="00195A70">
          <w:rPr>
            <w:noProof/>
            <w:sz w:val="2"/>
          </w:rPr>
          <mc:AlternateContent>
            <mc:Choice Requires="wpg">
              <w:drawing>
                <wp:inline distT="0" distB="0" distL="0" distR="0" wp14:anchorId="67FE4C6C" wp14:editId="21C6CB4A">
                  <wp:extent cx="6783705" cy="5080"/>
                  <wp:effectExtent l="0" t="0" r="0" b="0"/>
                  <wp:docPr id="258"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59" name="Line 10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046C6AB" id="Group 10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BnWXXFyAgAAgwUAAA4AAAAAAAAA&#13;&#10;AAAAAAAALgIAAGRycy9lMm9Eb2MueG1sUEsBAi0AFAAGAAgAAAAhAAon4+/eAAAACAEAAA8AAAAA&#13;&#10;AAAAAAAAAAAAzAQAAGRycy9kb3ducmV2LnhtbFBLBQYAAAAABAAEAPMAAADXBQAAAAA=&#13;&#10;">
                  <v:line id="Line 10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" strokeweight=".14042mm">
                    <o:lock v:ext="edit" shapetype="f"/>
                  </v:line>
                  <w10:anchorlock/>
                </v:group>
              </w:pict>
            </mc:Fallback>
          </mc:AlternateContent>
        </w:r>
      </w:ins>
    </w:p>
    <w:p w14:paraId="31D34A1F" w14:textId="7A31EA81" w:rsidR="006849AB" w:rsidRDefault="00195A70">
      <w:pPr>
        <w:pStyle w:val="BodyText"/>
        <w:spacing w:line="20" w:lineRule="exact"/>
        <w:ind w:left="116"/>
        <w:rPr>
          <w:ins w:id="290" w:author="Jeff Morgan" w:date="2019-07-09T15:57:00Z"/>
          <w:sz w:val="2"/>
        </w:rPr>
      </w:pPr>
      <w:ins w:id="291" w:author="Aaron Quinlan" w:date="2019-07-09T15:58:00Z">
        <w:r>
          <w:rPr>
            <w:noProof/>
          </w:rPr>
          <mc:AlternateContent>
            <mc:Choice Requires="wps">
              <w:drawing>
                <wp:anchor distT="0" distB="0" distL="0" distR="0" simplePos="0" relativeHeight="251784192" behindDoc="1" locked="0" layoutInCell="1" allowOverlap="1" wp14:anchorId="6271999E" wp14:editId="3B1F2408">
                  <wp:simplePos x="0" y="0"/>
                  <wp:positionH relativeFrom="page">
                    <wp:posOffset>457200</wp:posOffset>
                  </wp:positionH>
                  <wp:positionV relativeFrom="paragraph">
                    <wp:posOffset>185420</wp:posOffset>
                  </wp:positionV>
                  <wp:extent cx="6783705" cy="0"/>
                  <wp:effectExtent l="0" t="0" r="0" b="0"/>
                  <wp:wrapTopAndBottom/>
                  <wp:docPr id="260"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DB620" id="Line 101"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" strokeweight=".14042mm">
                  <o:lock v:ext="edit" shapetype="f"/>
                  <w10:wrap type="topAndBottom" anchorx="page"/>
                </v:line>
              </w:pict>
            </mc:Fallback>
          </mc:AlternateContent>
        </w:r>
      </w:ins>
      <w:ins w:id="292" w:author="Jeff Morgan" w:date="2019-07-09T15:57:00Z">
        <w:r w:rsidR="00A61948">
          <w:rPr>
            <w:noProof/>
            <w:sz w:val="2"/>
          </w:rPr>
          <mc:AlternateContent>
            <mc:Choice Requires="wpg">
              <w:drawing>
                <wp:inline distT="0" distB="0" distL="0" distR="0" wp14:anchorId="580FBF2E" wp14:editId="6F263EB2">
                  <wp:extent cx="6783705" cy="5080"/>
                  <wp:effectExtent l="0" t="0" r="10795" b="7620"/>
                  <wp:docPr id="139"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40" name="Line 10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10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ktWww24CAABnBQAADgAAAAAAAAAAAAAAAAAsAgAA&#10;ZHJzL2Uyb0RvYy54bWxQSwECLQAUAAYACAAAACEAuUc7Y9oAAAADAQAADwAAAAAAAAAAAAAAAADG&#10;BAAAZHJzL2Rvd25yZXYueG1sUEsFBgAAAAAEAAQA8wAAAM0FAAAAAA==&#10;">
                  <v:line id="Line 10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zejIcIAAADcAAAADwAAAGRycy9kb3ducmV2LnhtbESPQWvCQBCF74L/YZlCb7qxBympq0hB&#10;KPRQYv0BY3aaBHdnQnY1qb++cyh4m+G9ee+bzW6KwdxoSJ2wg9WyAENci++4cXD6PixewaSM7DEI&#10;k4NfSrDbzmcbLL2MXNHtmBujIZxKdNDm3JfWprqliGkpPbFqPzJEzLoOjfUDjhoeg30pirWN2LE2&#10;tNjTe0v15XiNDqpRDn39WZH4r7uE+xl9CGvnnp+m/RuYTFN+mP+vP7zirxRfn9EJ7PY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zejIcIAAADcAAAADwAAAAAAAAAAAAAA&#10;AAChAgAAZHJzL2Rvd25yZXYueG1sUEsFBgAAAAAEAAQA+QAAAJADAAAAAA==&#10;" strokeweight="5054emu"/>
                  <w10:anchorlock/>
                </v:group>
              </w:pict>
            </mc:Fallback>
          </mc:AlternateContent>
        </w:r>
      </w:ins>
    </w:p>
    <w:p w14:paraId="2A553EBA" w14:textId="11CF4827" w:rsidR="009F54E5" w:rsidRDefault="00A61948">
      <w:pPr>
        <w:pStyle w:val="BodyText"/>
        <w:spacing w:line="20" w:lineRule="exact"/>
        <w:ind w:left="116"/>
        <w:rPr>
          <w:del w:id="293" w:author="Jeff Morgan" w:date="2019-07-09T15:57:00Z"/>
          <w:sz w:val="2"/>
        </w:rPr>
      </w:pPr>
      <w:ins w:id="294" w:author="Jeff Morgan" w:date="2019-07-09T15:57:00Z">
        <w:r>
          <w:rPr>
            <w:noProof/>
          </w:rPr>
          <mc:AlternateContent>
            <mc:Choice Requires="wps">
              <w:drawing>
                <wp:anchor distT="0" distB="0" distL="0" distR="0" simplePos="0" relativeHeight="251683840" behindDoc="1" locked="0" layoutInCell="1" allowOverlap="1" wp14:anchorId="29401D97" wp14:editId="1BBBE520">
                  <wp:simplePos x="0" y="0"/>
                  <wp:positionH relativeFrom="page">
                    <wp:posOffset>457200</wp:posOffset>
                  </wp:positionH>
                  <wp:positionV relativeFrom="paragraph">
                    <wp:posOffset>184785</wp:posOffset>
                  </wp:positionV>
                  <wp:extent cx="6783070" cy="0"/>
                  <wp:effectExtent l="12700" t="6985" r="24130" b="31115"/>
                  <wp:wrapTopAndBottom/>
                  <wp:docPr id="141"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01"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4.55pt" to="570.1pt,14.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" strokeweight="5054emu">
                  <w10:wrap type="topAndBottom" anchorx="page"/>
                </v:line>
              </w:pict>
            </mc:Fallback>
          </mc:AlternateContent>
        </w:r>
      </w:ins>
      <w:del w:id="295" w:author="Jeff Morgan" w:date="2019-07-09T15:57:00Z">
        <w:r w:rsidR="00240831">
          <w:rPr>
            <w:noProof/>
            <w:sz w:val="2"/>
          </w:rPr>
          <mc:AlternateContent>
            <mc:Choice Requires="wpg">
              <w:drawing>
                <wp:inline distT="0" distB="0" distL="0" distR="0" wp14:anchorId="2E2CF4F9" wp14:editId="1362F3CF">
                  <wp:extent cx="6783705" cy="5080"/>
                  <wp:effectExtent l="6985" t="10795" r="10160" b="3175"/>
                  <wp:docPr id="109"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0" name="Line 103"/>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DDC0C23" id="Group 10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">
                  <v:line id="Line 10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" strokeweight=".14042mm"/>
                  <w10:anchorlock/>
                </v:group>
              </w:pict>
            </mc:Fallback>
          </mc:AlternateContent>
        </w:r>
      </w:del>
    </w:p>
    <w:p w14:paraId="23542869" w14:textId="047E95F4" w:rsidR="009F54E5" w:rsidRDefault="00240831">
      <w:pPr>
        <w:pStyle w:val="Heading3"/>
        <w:ind w:left="239" w:firstLine="0"/>
      </w:pPr>
      <w:del w:id="296" w:author="Jeff Morgan" w:date="2019-07-09T15:57:00Z">
        <w:r>
          <w:rPr>
            <w:noProof/>
          </w:rPr>
          <mc:AlternateContent>
            <mc:Choice Requires="wps">
              <w:drawing>
                <wp:anchor distT="0" distB="0" distL="0" distR="0" simplePos="0" relativeHeight="251666432" behindDoc="1" locked="0" layoutInCell="1" allowOverlap="1" wp14:anchorId="6AFD36CA" wp14:editId="3871E583">
                  <wp:simplePos x="0" y="0"/>
                  <wp:positionH relativeFrom="page">
                    <wp:posOffset>457200</wp:posOffset>
                  </wp:positionH>
                  <wp:positionV relativeFrom="paragraph">
                    <wp:posOffset>185420</wp:posOffset>
                  </wp:positionV>
                  <wp:extent cx="6783705" cy="0"/>
                  <wp:effectExtent l="9525" t="8255" r="7620" b="10795"/>
                  <wp:wrapTopAndBottom/>
                  <wp:docPr id="108"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6AECEF" id="Line 101"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" strokeweight=".14042mm">
                  <w10:wrap type="topAndBottom" anchorx="page"/>
                </v:line>
              </w:pict>
            </mc:Fallback>
          </mc:AlternateContent>
        </w:r>
      </w:del>
      <w:r w:rsidR="001A290F">
        <w:t>Optional</w:t>
      </w:r>
    </w:p>
    <w:p w14:paraId="6E9EF884" w14:textId="0281FC7C" w:rsidR="009F54E5" w:rsidRDefault="001A290F">
      <w:pPr>
        <w:pStyle w:val="BodyText"/>
        <w:tabs>
          <w:tab w:val="left" w:pos="3313"/>
        </w:tabs>
        <w:spacing w:after="33"/>
        <w:ind w:left="3313" w:right="434" w:hanging="3074"/>
      </w:pPr>
      <w:r>
        <w:rPr>
          <w:rFonts w:ascii="Courier New"/>
          <w:w w:val="95"/>
        </w:rPr>
        <w:t>--two</w:t>
      </w:r>
      <w:r>
        <w:rPr>
          <w:rFonts w:ascii="Courier New"/>
          <w:spacing w:val="-79"/>
          <w:w w:val="95"/>
        </w:rPr>
        <w:t xml:space="preserve"> </w:t>
      </w:r>
      <w:r>
        <w:rPr>
          <w:rFonts w:ascii="Courier New"/>
          <w:w w:val="95"/>
        </w:rPr>
        <w:t>pass</w:t>
      </w:r>
      <w:r>
        <w:rPr>
          <w:rFonts w:ascii="Courier New"/>
          <w:w w:val="95"/>
        </w:rPr>
        <w:tab/>
      </w:r>
      <w:r>
        <w:t>Include</w:t>
      </w:r>
      <w:r>
        <w:rPr>
          <w:spacing w:val="-18"/>
        </w:rPr>
        <w:t xml:space="preserve"> </w:t>
      </w:r>
      <w:r>
        <w:t>option</w:t>
      </w:r>
      <w:r>
        <w:rPr>
          <w:spacing w:val="-17"/>
        </w:rPr>
        <w:t xml:space="preserve"> </w:t>
      </w:r>
      <w:r>
        <w:t>to</w:t>
      </w:r>
      <w:r>
        <w:rPr>
          <w:spacing w:val="-18"/>
        </w:rPr>
        <w:t xml:space="preserve"> </w:t>
      </w:r>
      <w:r>
        <w:t>perform</w:t>
      </w:r>
      <w:r>
        <w:rPr>
          <w:spacing w:val="-17"/>
        </w:rPr>
        <w:t xml:space="preserve"> </w:t>
      </w:r>
      <w:r>
        <w:t>a</w:t>
      </w:r>
      <w:r>
        <w:rPr>
          <w:spacing w:val="-18"/>
        </w:rPr>
        <w:t xml:space="preserve"> </w:t>
      </w:r>
      <w:r>
        <w:t>two-step</w:t>
      </w:r>
      <w:r>
        <w:rPr>
          <w:spacing w:val="-17"/>
        </w:rPr>
        <w:t xml:space="preserve"> </w:t>
      </w:r>
      <w:r>
        <w:t>alignment</w:t>
      </w:r>
      <w:r>
        <w:rPr>
          <w:spacing w:val="-18"/>
        </w:rPr>
        <w:t xml:space="preserve"> </w:t>
      </w:r>
      <w:r>
        <w:t>to</w:t>
      </w:r>
      <w:r>
        <w:rPr>
          <w:spacing w:val="-18"/>
        </w:rPr>
        <w:t xml:space="preserve"> </w:t>
      </w:r>
      <w:r>
        <w:t>map</w:t>
      </w:r>
      <w:r>
        <w:rPr>
          <w:spacing w:val="-17"/>
        </w:rPr>
        <w:t xml:space="preserve"> </w:t>
      </w:r>
      <w:r>
        <w:rPr>
          <w:spacing w:val="-3"/>
        </w:rPr>
        <w:t>for</w:t>
      </w:r>
      <w:r>
        <w:rPr>
          <w:spacing w:val="-18"/>
        </w:rPr>
        <w:t xml:space="preserve"> </w:t>
      </w:r>
      <w:r>
        <w:t>unannotated</w:t>
      </w:r>
      <w:r>
        <w:rPr>
          <w:spacing w:val="-17"/>
        </w:rPr>
        <w:t xml:space="preserve"> </w:t>
      </w:r>
      <w:r>
        <w:t xml:space="preserve">splice- </w:t>
      </w:r>
      <w:proofErr w:type="spellStart"/>
      <w:ins w:id="297" w:author="Jon Belyeu" w:date="2019-07-09T16:00:00Z">
        <w:r w:rsidR="00E43377">
          <w:t>jun</w:t>
        </w:r>
      </w:ins>
      <w:ins w:id="298" w:author="JONATHAN ROBERT BELYEU" w:date="2019-07-06T15:09:00Z">
        <w:r w:rsidR="00E43377">
          <w:t>c</w:t>
        </w:r>
      </w:ins>
      <w:ins w:id="299" w:author="Jon Belyeu" w:date="2019-07-09T16:00:00Z">
        <w:r w:rsidR="00E43377">
          <w:t>tions</w:t>
        </w:r>
      </w:ins>
      <w:ins w:id="300" w:author="Aaron Quinlan" w:date="2019-07-09T15:58:00Z">
        <w:r w:rsidR="00B6686C">
          <w:t>jun</w:t>
        </w:r>
      </w:ins>
      <w:ins w:id="301" w:author="Aaron Quinlan" w:date="2019-07-07T14:41:00Z">
        <w:r w:rsidR="00531CF1">
          <w:t>c</w:t>
        </w:r>
      </w:ins>
      <w:ins w:id="302" w:author="Aaron Quinlan" w:date="2019-07-09T15:58:00Z">
        <w:r w:rsidR="00B6686C">
          <w:t>tions</w:t>
        </w:r>
      </w:ins>
      <w:ins w:id="303" w:author="Jeff Morgan" w:date="2019-07-09T15:57:00Z">
        <w:r w:rsidR="004D1738">
          <w:t>jun</w:t>
        </w:r>
      </w:ins>
      <w:ins w:id="304" w:author="Jeff Morgan" w:date="2019-07-02T20:15:00Z">
        <w:r w:rsidR="006E6038">
          <w:t>c</w:t>
        </w:r>
      </w:ins>
      <w:ins w:id="305" w:author="Jeff Morgan" w:date="2019-07-09T15:57:00Z">
        <w:r w:rsidR="004D1738">
          <w:t>tions</w:t>
        </w:r>
      </w:ins>
      <w:proofErr w:type="spellEnd"/>
      <w:del w:id="306" w:author="Jeff Morgan" w:date="2019-07-09T15:57:00Z">
        <w:r>
          <w:delText>juntions</w:delText>
        </w:r>
      </w:del>
    </w:p>
    <w:p w14:paraId="7044045D" w14:textId="77777777" w:rsidR="007838F1" w:rsidRDefault="007A02DF">
      <w:pPr>
        <w:pStyle w:val="BodyText"/>
        <w:spacing w:line="20" w:lineRule="exact"/>
        <w:ind w:left="116"/>
        <w:rPr>
          <w:ins w:id="307" w:author="Yeyun Ouyang" w:date="2019-07-09T16:01:00Z"/>
          <w:sz w:val="2"/>
        </w:rPr>
      </w:pPr>
      <w:ins w:id="308" w:author="Yeyun Ouyang" w:date="2019-07-09T16:01:00Z">
        <w:r>
          <w:rPr>
            <w:noProof/>
            <w:sz w:val="2"/>
          </w:rPr>
          <mc:AlternateContent>
            <mc:Choice Requires="wpg">
              <w:drawing>
                <wp:inline distT="0" distB="0" distL="0" distR="0" wp14:anchorId="493010EB" wp14:editId="5405ED0C">
                  <wp:extent cx="6783705" cy="5080"/>
                  <wp:effectExtent l="0" t="0" r="0" b="0"/>
                  <wp:docPr id="497"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98" name="Line 21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F615459" id="Group 21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osyninQCAACDBQAADgAAAAAA&#13;&#10;AAAAAAAAAAAuAgAAZHJzL2Uyb0RvYy54bWxQSwECLQAUAAYACAAAACEACifj794AAAAIAQAADwAA&#13;&#10;AAAAAAAAAAAAAADOBAAAZHJzL2Rvd25yZXYueG1sUEsFBgAAAAAEAAQA8wAAANkFAAAAAA==&#13;&#10;">
                  <v:line id="Line 21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" strokeweight=".14042mm">
                    <o:lock v:ext="edit" shapetype="f"/>
                  </v:line>
                  <w10:anchorlock/>
                </v:group>
              </w:pict>
            </mc:Fallback>
          </mc:AlternateContent>
        </w:r>
      </w:ins>
    </w:p>
    <w:p w14:paraId="4FBFCB75" w14:textId="7C685273" w:rsidR="00071405" w:rsidRDefault="007A02DF">
      <w:pPr>
        <w:pStyle w:val="BodyText"/>
        <w:spacing w:line="20" w:lineRule="exact"/>
        <w:ind w:left="116"/>
        <w:rPr>
          <w:ins w:id="309" w:author="Jon Belyeu" w:date="2019-07-09T16:00:00Z"/>
          <w:sz w:val="2"/>
        </w:rPr>
      </w:pPr>
      <w:ins w:id="310" w:author="Yeyun Ouyang" w:date="2019-07-09T16:01:00Z">
        <w:r>
          <w:rPr>
            <w:noProof/>
          </w:rPr>
          <mc:AlternateContent>
            <mc:Choice Requires="wps">
              <w:drawing>
                <wp:anchor distT="0" distB="0" distL="0" distR="0" simplePos="0" relativeHeight="251986944" behindDoc="1" locked="0" layoutInCell="1" allowOverlap="1" wp14:anchorId="0263D1DC" wp14:editId="4A7698FF">
                  <wp:simplePos x="0" y="0"/>
                  <wp:positionH relativeFrom="page">
                    <wp:posOffset>457200</wp:posOffset>
                  </wp:positionH>
                  <wp:positionV relativeFrom="paragraph">
                    <wp:posOffset>529590</wp:posOffset>
                  </wp:positionV>
                  <wp:extent cx="6783705" cy="0"/>
                  <wp:effectExtent l="0" t="0" r="0" b="0"/>
                  <wp:wrapTopAndBottom/>
                  <wp:docPr id="499"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D004D0" id="Line 215"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" strokeweight=".14042mm">
                  <o:lock v:ext="edit" shapetype="f"/>
                  <w10:wrap type="topAndBottom" anchorx="page"/>
                </v:line>
              </w:pict>
            </mc:Fallback>
          </mc:AlternateContent>
        </w:r>
      </w:ins>
      <w:ins w:id="311" w:author="Jon Belyeu" w:date="2019-07-09T16:00:00Z">
        <w:r w:rsidR="007E195B">
          <w:rPr>
            <w:noProof/>
            <w:sz w:val="2"/>
          </w:rPr>
          <mc:AlternateContent>
            <mc:Choice Requires="wpg">
              <w:drawing>
                <wp:inline distT="0" distB="0" distL="0" distR="0" wp14:anchorId="220B6252" wp14:editId="29C7A1FB">
                  <wp:extent cx="6783705" cy="5080"/>
                  <wp:effectExtent l="0" t="0" r="0" b="0"/>
                  <wp:docPr id="380"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81" name="Line 10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FC9EC03" id="Group 9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dxcgIAAIIFAAAOAAAAZHJzL2Uyb0RvYy54bWykVE1v4yAQva+0/wH5ntpundSx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ACQN3FyAgAAggUAAA4AAAAAAAAA&#13;&#10;AAAAAAAALgIAAGRycy9lMm9Eb2MueG1sUEsBAi0AFAAGAAgAAAAhAAon4+/eAAAACAEAAA8AAAAA&#13;&#10;AAAAAAAAAAAAzAQAAGRycy9kb3ducmV2LnhtbFBLBQYAAAAABAAEAPMAAADXBQAAAAA=&#13;&#10;">
                  <v:line id="Line 10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" strokeweight=".14042mm">
                    <o:lock v:ext="edit" shapetype="f"/>
                  </v:line>
                  <w10:anchorlock/>
                </v:group>
              </w:pict>
            </mc:Fallback>
          </mc:AlternateContent>
        </w:r>
      </w:ins>
    </w:p>
    <w:p w14:paraId="4838C666" w14:textId="0BED1A01" w:rsidR="006F619E" w:rsidRDefault="007E195B">
      <w:pPr>
        <w:pStyle w:val="BodyText"/>
        <w:spacing w:line="20" w:lineRule="exact"/>
        <w:ind w:left="116"/>
        <w:rPr>
          <w:ins w:id="312" w:author="Aaron Quinlan" w:date="2019-07-09T15:58:00Z"/>
          <w:sz w:val="2"/>
        </w:rPr>
      </w:pPr>
      <w:ins w:id="313" w:author="Jon Belyeu" w:date="2019-07-09T16:00:00Z">
        <w:r>
          <w:rPr>
            <w:noProof/>
          </w:rPr>
          <mc:AlternateContent>
            <mc:Choice Requires="wps">
              <w:drawing>
                <wp:anchor distT="0" distB="0" distL="0" distR="0" simplePos="0" relativeHeight="251886592" behindDoc="1" locked="0" layoutInCell="1" allowOverlap="1" wp14:anchorId="6A9DEAE1" wp14:editId="4748ABA1">
                  <wp:simplePos x="0" y="0"/>
                  <wp:positionH relativeFrom="page">
                    <wp:posOffset>457200</wp:posOffset>
                  </wp:positionH>
                  <wp:positionV relativeFrom="paragraph">
                    <wp:posOffset>529590</wp:posOffset>
                  </wp:positionV>
                  <wp:extent cx="6783705" cy="0"/>
                  <wp:effectExtent l="0" t="0" r="0" b="0"/>
                  <wp:wrapTopAndBottom/>
                  <wp:docPr id="382"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C47624" id="Line 98"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HDJEwIAAC4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" strokeweight=".14042mm">
                  <o:lock v:ext="edit" shapetype="f"/>
                  <w10:wrap type="topAndBottom" anchorx="page"/>
                </v:line>
              </w:pict>
            </mc:Fallback>
          </mc:AlternateContent>
        </w:r>
      </w:ins>
      <w:ins w:id="314" w:author="Aaron Quinlan" w:date="2019-07-09T15:58:00Z">
        <w:r w:rsidR="00195A70">
          <w:rPr>
            <w:noProof/>
            <w:sz w:val="2"/>
          </w:rPr>
          <mc:AlternateContent>
            <mc:Choice Requires="wpg">
              <w:drawing>
                <wp:inline distT="0" distB="0" distL="0" distR="0" wp14:anchorId="788E65DF" wp14:editId="09E713C0">
                  <wp:extent cx="6783705" cy="5080"/>
                  <wp:effectExtent l="0" t="0" r="0" b="0"/>
                  <wp:docPr id="261"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62" name="Line 10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543AF28" id="Group 9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dxcgIAAIIFAAAOAAAAZHJzL2Uyb0RvYy54bWykVE1v4yAQva+0/wH5ntpundSx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ACQN3FyAgAAggUAAA4AAAAAAAAA&#13;&#10;AAAAAAAALgIAAGRycy9lMm9Eb2MueG1sUEsBAi0AFAAGAAgAAAAhAAon4+/eAAAACAEAAA8AAAAA&#13;&#10;AAAAAAAAAAAAzAQAAGRycy9kb3ducmV2LnhtbFBLBQYAAAAABAAEAPMAAADXBQAAAAA=&#13;&#10;">
                  <v:line id="Line 10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" strokeweight=".14042mm">
                    <o:lock v:ext="edit" shapetype="f"/>
                  </v:line>
                  <w10:anchorlock/>
                </v:group>
              </w:pict>
            </mc:Fallback>
          </mc:AlternateContent>
        </w:r>
      </w:ins>
    </w:p>
    <w:p w14:paraId="66C31A3D" w14:textId="452005E1" w:rsidR="006849AB" w:rsidRDefault="00195A70">
      <w:pPr>
        <w:pStyle w:val="BodyText"/>
        <w:spacing w:line="20" w:lineRule="exact"/>
        <w:ind w:left="116"/>
        <w:rPr>
          <w:ins w:id="315" w:author="Jeff Morgan" w:date="2019-07-09T15:57:00Z"/>
          <w:sz w:val="2"/>
        </w:rPr>
      </w:pPr>
      <w:ins w:id="316" w:author="Aaron Quinlan" w:date="2019-07-09T15:58:00Z">
        <w:r>
          <w:rPr>
            <w:noProof/>
          </w:rPr>
          <mc:AlternateContent>
            <mc:Choice Requires="wps">
              <w:drawing>
                <wp:anchor distT="0" distB="0" distL="0" distR="0" simplePos="0" relativeHeight="251786240" behindDoc="1" locked="0" layoutInCell="1" allowOverlap="1" wp14:anchorId="00ED6A6C" wp14:editId="2F185128">
                  <wp:simplePos x="0" y="0"/>
                  <wp:positionH relativeFrom="page">
                    <wp:posOffset>457200</wp:posOffset>
                  </wp:positionH>
                  <wp:positionV relativeFrom="paragraph">
                    <wp:posOffset>529590</wp:posOffset>
                  </wp:positionV>
                  <wp:extent cx="6783705" cy="0"/>
                  <wp:effectExtent l="0" t="0" r="0" b="0"/>
                  <wp:wrapTopAndBottom/>
                  <wp:docPr id="263"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0FF12" id="Line 98"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HDJEwIAAC4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" strokeweight=".14042mm">
                  <o:lock v:ext="edit" shapetype="f"/>
                  <w10:wrap type="topAndBottom" anchorx="page"/>
                </v:line>
              </w:pict>
            </mc:Fallback>
          </mc:AlternateContent>
        </w:r>
      </w:ins>
      <w:ins w:id="317" w:author="Jeff Morgan" w:date="2019-07-09T15:57:00Z">
        <w:r w:rsidR="00A61948">
          <w:rPr>
            <w:noProof/>
            <w:sz w:val="2"/>
          </w:rPr>
          <mc:AlternateContent>
            <mc:Choice Requires="wpg">
              <w:drawing>
                <wp:inline distT="0" distB="0" distL="0" distR="0" wp14:anchorId="5938B277" wp14:editId="6F2376F7">
                  <wp:extent cx="6783705" cy="5080"/>
                  <wp:effectExtent l="0" t="0" r="10795" b="7620"/>
                  <wp:docPr id="142"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43" name="Line 100"/>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99"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C+3hwFbQIAAGYFAAAOAAAAAAAAAAAAAAAAACwCAABk&#10;cnMvZTJvRG9jLnhtbFBLAQItABQABgAIAAAAIQC5Rztj2gAAAAMBAAAPAAAAAAAAAAAAAAAAAMUE&#10;AABkcnMvZG93bnJldi54bWxQSwUGAAAAAAQABADzAAAAzAUAAAAA&#10;">
                  <v:line id="Line 100"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etiMAAAADcAAAADwAAAGRycy9kb3ducmV2LnhtbERPzWrCQBC+F/oOyxR6M5t6sBJdRQRB&#10;6KFEfYAxOybB3ZmQ3ZrUp3eFQm/z8f3Ocj16p27Uh1bYwEeWgyKuxLZcGzgdd5M5qBCRLTphMvBL&#10;Adar15clFlYGLul2iLVKIRwKNNDE2BVah6ohjyGTjjhxF+k9xgT7WtsehxTunZ7m+Ux7bDk1NNjR&#10;tqHqevjxBspBdl31VZLY77u4+xmtczNj3t/GzQJUpDH+i//ce5vm55/wfCZdoF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UHrYjAAAAA3AAAAA8AAAAAAAAAAAAAAAAA&#10;oQIAAGRycy9kb3ducmV2LnhtbFBLBQYAAAAABAAEAPkAAACOAwAAAAA=&#10;" strokeweight="5054emu"/>
                  <w10:anchorlock/>
                </v:group>
              </w:pict>
            </mc:Fallback>
          </mc:AlternateContent>
        </w:r>
      </w:ins>
    </w:p>
    <w:p w14:paraId="63B0DEE1" w14:textId="65D28B59" w:rsidR="009F54E5" w:rsidRDefault="00A61948">
      <w:pPr>
        <w:pStyle w:val="BodyText"/>
        <w:spacing w:line="20" w:lineRule="exact"/>
        <w:ind w:left="116"/>
        <w:rPr>
          <w:del w:id="318" w:author="Jeff Morgan" w:date="2019-07-09T15:57:00Z"/>
          <w:sz w:val="2"/>
        </w:rPr>
      </w:pPr>
      <w:ins w:id="319" w:author="Jeff Morgan" w:date="2019-07-09T15:57:00Z">
        <w:r>
          <w:rPr>
            <w:noProof/>
          </w:rPr>
          <mc:AlternateContent>
            <mc:Choice Requires="wps">
              <w:drawing>
                <wp:anchor distT="0" distB="0" distL="0" distR="0" simplePos="0" relativeHeight="251685888" behindDoc="1" locked="0" layoutInCell="1" allowOverlap="1" wp14:anchorId="3E97C59C" wp14:editId="5F84D074">
                  <wp:simplePos x="0" y="0"/>
                  <wp:positionH relativeFrom="page">
                    <wp:posOffset>457200</wp:posOffset>
                  </wp:positionH>
                  <wp:positionV relativeFrom="paragraph">
                    <wp:posOffset>528955</wp:posOffset>
                  </wp:positionV>
                  <wp:extent cx="6783070" cy="0"/>
                  <wp:effectExtent l="12700" t="8255" r="24130" b="29845"/>
                  <wp:wrapTopAndBottom/>
                  <wp:docPr id="144"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98"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65pt" to="570.1pt,4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" strokeweight="5054emu">
                  <w10:wrap type="topAndBottom" anchorx="page"/>
                </v:line>
              </w:pict>
            </mc:Fallback>
          </mc:AlternateContent>
        </w:r>
      </w:ins>
      <w:del w:id="320" w:author="Jeff Morgan" w:date="2019-07-09T15:57:00Z">
        <w:r w:rsidR="00240831">
          <w:rPr>
            <w:noProof/>
            <w:sz w:val="2"/>
          </w:rPr>
          <mc:AlternateContent>
            <mc:Choice Requires="wpg">
              <w:drawing>
                <wp:inline distT="0" distB="0" distL="0" distR="0" wp14:anchorId="0F2BD248" wp14:editId="72D0D8BB">
                  <wp:extent cx="6783705" cy="5080"/>
                  <wp:effectExtent l="6985" t="6350" r="10160" b="7620"/>
                  <wp:docPr id="106"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07" name="Line 100"/>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AD965CC" id="Group 99"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">
                  <v:line id="Line 100"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" strokeweight=".14042mm"/>
                  <w10:anchorlock/>
                </v:group>
              </w:pict>
            </mc:Fallback>
          </mc:AlternateContent>
        </w:r>
      </w:del>
    </w:p>
    <w:p w14:paraId="1363528E" w14:textId="12A8094E" w:rsidR="009F54E5" w:rsidRDefault="00240831">
      <w:pPr>
        <w:pStyle w:val="BodyText"/>
        <w:tabs>
          <w:tab w:val="left" w:pos="3313"/>
        </w:tabs>
        <w:spacing w:line="247" w:lineRule="auto"/>
        <w:ind w:left="3313" w:right="434" w:hanging="3074"/>
        <w:jc w:val="both"/>
      </w:pPr>
      <w:del w:id="321" w:author="Jeff Morgan" w:date="2019-07-09T15:57:00Z">
        <w:r>
          <w:rPr>
            <w:noProof/>
          </w:rPr>
          <mc:AlternateContent>
            <mc:Choice Requires="wps">
              <w:drawing>
                <wp:anchor distT="0" distB="0" distL="0" distR="0" simplePos="0" relativeHeight="251667456" behindDoc="1" locked="0" layoutInCell="1" allowOverlap="1" wp14:anchorId="5FB06EE7" wp14:editId="36EF3A9A">
                  <wp:simplePos x="0" y="0"/>
                  <wp:positionH relativeFrom="page">
                    <wp:posOffset>457200</wp:posOffset>
                  </wp:positionH>
                  <wp:positionV relativeFrom="paragraph">
                    <wp:posOffset>529590</wp:posOffset>
                  </wp:positionV>
                  <wp:extent cx="6783705" cy="0"/>
                  <wp:effectExtent l="9525" t="5080" r="7620" b="13970"/>
                  <wp:wrapTopAndBottom/>
                  <wp:docPr id="105"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8C2FA" id="Line 98"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" strokeweight=".14042mm">
                  <w10:wrap type="topAndBottom" anchorx="page"/>
                </v:line>
              </w:pict>
            </mc:Fallback>
          </mc:AlternateContent>
        </w:r>
      </w:del>
      <w:r w:rsidR="001A290F">
        <w:rPr>
          <w:rFonts w:ascii="Courier New" w:hAnsi="Courier New"/>
          <w:w w:val="95"/>
        </w:rPr>
        <w:t>-a,</w:t>
      </w:r>
      <w:r w:rsidR="001A290F">
        <w:rPr>
          <w:rFonts w:ascii="Courier New" w:hAnsi="Courier New"/>
          <w:spacing w:val="-74"/>
          <w:w w:val="95"/>
        </w:rPr>
        <w:t xml:space="preserve"> </w:t>
      </w:r>
      <w:r w:rsidR="001A290F">
        <w:rPr>
          <w:rFonts w:ascii="Courier New" w:hAnsi="Courier New"/>
          <w:w w:val="95"/>
        </w:rPr>
        <w:t>--adaptors</w:t>
      </w:r>
      <w:r w:rsidR="001A290F">
        <w:rPr>
          <w:rFonts w:ascii="Courier New" w:hAnsi="Courier New"/>
          <w:w w:val="95"/>
        </w:rPr>
        <w:tab/>
      </w:r>
      <w:r w:rsidR="001A290F">
        <w:t>Specify</w:t>
      </w:r>
      <w:r w:rsidR="001A290F">
        <w:rPr>
          <w:spacing w:val="-14"/>
        </w:rPr>
        <w:t xml:space="preserve"> </w:t>
      </w:r>
      <w:r w:rsidR="001A290F">
        <w:t>adaptor</w:t>
      </w:r>
      <w:r w:rsidR="001A290F">
        <w:rPr>
          <w:spacing w:val="-15"/>
        </w:rPr>
        <w:t xml:space="preserve"> </w:t>
      </w:r>
      <w:r w:rsidR="001A290F">
        <w:t>as</w:t>
      </w:r>
      <w:r w:rsidR="001A290F">
        <w:rPr>
          <w:spacing w:val="-14"/>
        </w:rPr>
        <w:t xml:space="preserve"> </w:t>
      </w:r>
      <w:r w:rsidR="001A290F">
        <w:t>string</w:t>
      </w:r>
      <w:r w:rsidR="001A290F">
        <w:rPr>
          <w:spacing w:val="-15"/>
        </w:rPr>
        <w:t xml:space="preserve"> </w:t>
      </w:r>
      <w:r w:rsidR="001A290F">
        <w:t>–</w:t>
      </w:r>
      <w:r w:rsidR="001A290F">
        <w:rPr>
          <w:spacing w:val="-14"/>
        </w:rPr>
        <w:t xml:space="preserve"> </w:t>
      </w:r>
      <w:r w:rsidR="001A290F">
        <w:t>if</w:t>
      </w:r>
      <w:r w:rsidR="001A290F">
        <w:rPr>
          <w:spacing w:val="-15"/>
        </w:rPr>
        <w:t xml:space="preserve"> </w:t>
      </w:r>
      <w:r w:rsidR="001A290F">
        <w:t>“None”</w:t>
      </w:r>
      <w:r w:rsidR="001A290F">
        <w:rPr>
          <w:spacing w:val="-14"/>
        </w:rPr>
        <w:t xml:space="preserve"> </w:t>
      </w:r>
      <w:r w:rsidR="001A290F">
        <w:t>is</w:t>
      </w:r>
      <w:r w:rsidR="001A290F">
        <w:rPr>
          <w:spacing w:val="-15"/>
        </w:rPr>
        <w:t xml:space="preserve"> </w:t>
      </w:r>
      <w:r w:rsidR="001A290F">
        <w:t>provided,</w:t>
      </w:r>
      <w:r w:rsidR="001A290F">
        <w:rPr>
          <w:spacing w:val="-13"/>
        </w:rPr>
        <w:t xml:space="preserve"> </w:t>
      </w:r>
      <w:r w:rsidR="001A290F">
        <w:t>software</w:t>
      </w:r>
      <w:r w:rsidR="001A290F">
        <w:rPr>
          <w:spacing w:val="-15"/>
        </w:rPr>
        <w:t xml:space="preserve"> </w:t>
      </w:r>
      <w:r w:rsidR="001A290F">
        <w:t>will</w:t>
      </w:r>
      <w:r w:rsidR="001A290F">
        <w:rPr>
          <w:spacing w:val="-14"/>
        </w:rPr>
        <w:t xml:space="preserve"> </w:t>
      </w:r>
      <w:r w:rsidR="001A290F">
        <w:t>attempt</w:t>
      </w:r>
      <w:r w:rsidR="001A290F">
        <w:rPr>
          <w:spacing w:val="-15"/>
        </w:rPr>
        <w:t xml:space="preserve"> </w:t>
      </w:r>
      <w:r w:rsidR="001A290F">
        <w:t>to</w:t>
      </w:r>
      <w:r w:rsidR="001A290F">
        <w:rPr>
          <w:spacing w:val="-14"/>
        </w:rPr>
        <w:t xml:space="preserve"> </w:t>
      </w:r>
      <w:r w:rsidR="001A290F">
        <w:rPr>
          <w:spacing w:val="-3"/>
        </w:rPr>
        <w:t xml:space="preserve">auto- </w:t>
      </w:r>
      <w:r w:rsidR="001A290F">
        <w:t xml:space="preserve">detect adaptors – if </w:t>
      </w:r>
      <w:r w:rsidR="001A290F">
        <w:rPr>
          <w:spacing w:val="-5"/>
        </w:rPr>
        <w:t xml:space="preserve">“POLYX” </w:t>
      </w:r>
      <w:r w:rsidR="001A290F">
        <w:t xml:space="preserve">is provided as a single string in the list, </w:t>
      </w:r>
      <w:proofErr w:type="spellStart"/>
      <w:r w:rsidR="001A290F">
        <w:rPr>
          <w:spacing w:val="-3"/>
        </w:rPr>
        <w:t>polyX</w:t>
      </w:r>
      <w:proofErr w:type="spellEnd"/>
      <w:r w:rsidR="001A290F">
        <w:rPr>
          <w:spacing w:val="-3"/>
        </w:rPr>
        <w:t xml:space="preserve"> </w:t>
      </w:r>
      <w:r w:rsidR="001A290F">
        <w:t>adaptors will be</w:t>
      </w:r>
      <w:r w:rsidR="001A290F">
        <w:rPr>
          <w:spacing w:val="-4"/>
        </w:rPr>
        <w:t xml:space="preserve"> </w:t>
      </w:r>
      <w:r w:rsidR="001A290F">
        <w:t>trimmed</w:t>
      </w:r>
    </w:p>
    <w:p w14:paraId="6462CBE1" w14:textId="77777777" w:rsidR="009F54E5" w:rsidRDefault="001A290F">
      <w:pPr>
        <w:pStyle w:val="BodyText"/>
        <w:tabs>
          <w:tab w:val="left" w:pos="3313"/>
        </w:tabs>
        <w:spacing w:after="15"/>
        <w:ind w:left="239"/>
      </w:pPr>
      <w:r>
        <w:rPr>
          <w:rFonts w:ascii="Courier New"/>
          <w:w w:val="95"/>
        </w:rPr>
        <w:t>-q,</w:t>
      </w:r>
      <w:r>
        <w:rPr>
          <w:rFonts w:ascii="Courier New"/>
          <w:spacing w:val="-69"/>
          <w:w w:val="95"/>
        </w:rPr>
        <w:t xml:space="preserve"> </w:t>
      </w:r>
      <w:r>
        <w:rPr>
          <w:rFonts w:ascii="Courier New"/>
          <w:w w:val="95"/>
        </w:rPr>
        <w:t>--quality</w:t>
      </w:r>
      <w:r>
        <w:rPr>
          <w:rFonts w:ascii="Courier New"/>
          <w:w w:val="95"/>
        </w:rPr>
        <w:tab/>
      </w:r>
      <w:r>
        <w:t>PHRED read quality threshold (default:</w:t>
      </w:r>
      <w:r>
        <w:rPr>
          <w:spacing w:val="6"/>
        </w:rPr>
        <w:t xml:space="preserve"> </w:t>
      </w:r>
      <w:r>
        <w:t>28)</w:t>
      </w:r>
    </w:p>
    <w:p w14:paraId="42D851B2" w14:textId="77777777" w:rsidR="007838F1" w:rsidRDefault="007A02DF">
      <w:pPr>
        <w:pStyle w:val="BodyText"/>
        <w:spacing w:line="20" w:lineRule="exact"/>
        <w:ind w:left="116"/>
        <w:rPr>
          <w:ins w:id="322" w:author="Yeyun Ouyang" w:date="2019-07-09T16:01:00Z"/>
          <w:sz w:val="2"/>
        </w:rPr>
      </w:pPr>
      <w:ins w:id="323" w:author="Yeyun Ouyang" w:date="2019-07-09T16:01:00Z">
        <w:r>
          <w:rPr>
            <w:noProof/>
            <w:sz w:val="2"/>
          </w:rPr>
          <mc:AlternateContent>
            <mc:Choice Requires="wpg">
              <w:drawing>
                <wp:inline distT="0" distB="0" distL="0" distR="0" wp14:anchorId="7FC2E916" wp14:editId="7374DF82">
                  <wp:extent cx="6783705" cy="5080"/>
                  <wp:effectExtent l="0" t="0" r="0" b="0"/>
                  <wp:docPr id="500"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01" name="Line 214"/>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E255C97" id="Group 213"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">
                  <v:line id="Line 214"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" strokeweight=".14042mm">
                    <o:lock v:ext="edit" shapetype="f"/>
                  </v:line>
                  <w10:anchorlock/>
                </v:group>
              </w:pict>
            </mc:Fallback>
          </mc:AlternateContent>
        </w:r>
      </w:ins>
    </w:p>
    <w:p w14:paraId="49ED1CEC" w14:textId="77777777" w:rsidR="00071405" w:rsidRDefault="007E195B">
      <w:pPr>
        <w:pStyle w:val="BodyText"/>
        <w:spacing w:line="20" w:lineRule="exact"/>
        <w:ind w:left="116"/>
        <w:rPr>
          <w:ins w:id="324" w:author="Jon Belyeu" w:date="2019-07-09T16:00:00Z"/>
          <w:sz w:val="2"/>
        </w:rPr>
      </w:pPr>
      <w:ins w:id="325" w:author="Jon Belyeu" w:date="2019-07-09T16:00:00Z">
        <w:r>
          <w:rPr>
            <w:noProof/>
            <w:sz w:val="2"/>
          </w:rPr>
          <mc:AlternateContent>
            <mc:Choice Requires="wpg">
              <w:drawing>
                <wp:inline distT="0" distB="0" distL="0" distR="0" wp14:anchorId="287B76FB" wp14:editId="23904E95">
                  <wp:extent cx="6783705" cy="5080"/>
                  <wp:effectExtent l="0" t="0" r="0" b="0"/>
                  <wp:docPr id="383"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84" name="Line 9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9D71AE7" id="Group 9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PBZaFtyAgAAgQUAAA4AAAAAAAAA&#13;&#10;AAAAAAAALgIAAGRycy9lMm9Eb2MueG1sUEsBAi0AFAAGAAgAAAAhAAon4+/eAAAACAEAAA8AAAAA&#13;&#10;AAAAAAAAAAAAzAQAAGRycy9kb3ducmV2LnhtbFBLBQYAAAAABAAEAPMAAADXBQAAAAA=&#13;&#10;">
                  <v:line id="Line 9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" strokeweight=".14042mm">
                    <o:lock v:ext="edit" shapetype="f"/>
                  </v:line>
                  <w10:anchorlock/>
                </v:group>
              </w:pict>
            </mc:Fallback>
          </mc:AlternateContent>
        </w:r>
      </w:ins>
    </w:p>
    <w:p w14:paraId="52EE2D8B" w14:textId="77777777" w:rsidR="006F619E" w:rsidRDefault="00195A70">
      <w:pPr>
        <w:pStyle w:val="BodyText"/>
        <w:spacing w:line="20" w:lineRule="exact"/>
        <w:ind w:left="116"/>
        <w:rPr>
          <w:ins w:id="326" w:author="Aaron Quinlan" w:date="2019-07-09T15:58:00Z"/>
          <w:sz w:val="2"/>
        </w:rPr>
      </w:pPr>
      <w:ins w:id="327" w:author="Aaron Quinlan" w:date="2019-07-09T15:58:00Z">
        <w:r>
          <w:rPr>
            <w:noProof/>
            <w:sz w:val="2"/>
          </w:rPr>
          <mc:AlternateContent>
            <mc:Choice Requires="wpg">
              <w:drawing>
                <wp:inline distT="0" distB="0" distL="0" distR="0" wp14:anchorId="165613D0" wp14:editId="7F42DA57">
                  <wp:extent cx="6783705" cy="5080"/>
                  <wp:effectExtent l="0" t="0" r="0" b="0"/>
                  <wp:docPr id="264"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65" name="Line 9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BEF50AF" id="Group 9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PBZaFtyAgAAgQUAAA4AAAAAAAAA&#13;&#10;AAAAAAAALgIAAGRycy9lMm9Eb2MueG1sUEsBAi0AFAAGAAgAAAAhAAon4+/eAAAACAEAAA8AAAAA&#13;&#10;AAAAAAAAAAAAzAQAAGRycy9kb3ducmV2LnhtbFBLBQYAAAAABAAEAPMAAADXBQAAAAA=&#13;&#10;">
                  <v:line id="Line 9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" strokeweight=".14042mm">
                    <o:lock v:ext="edit" shapetype="f"/>
                  </v:line>
                  <w10:anchorlock/>
                </v:group>
              </w:pict>
            </mc:Fallback>
          </mc:AlternateContent>
        </w:r>
      </w:ins>
    </w:p>
    <w:p w14:paraId="053DE9BB" w14:textId="77777777" w:rsidR="006849AB" w:rsidRDefault="00A61948">
      <w:pPr>
        <w:pStyle w:val="BodyText"/>
        <w:spacing w:line="20" w:lineRule="exact"/>
        <w:ind w:left="116"/>
        <w:rPr>
          <w:ins w:id="328" w:author="Jeff Morgan" w:date="2019-07-09T15:57:00Z"/>
          <w:sz w:val="2"/>
        </w:rPr>
      </w:pPr>
      <w:ins w:id="329" w:author="Jeff Morgan" w:date="2019-07-09T15:57:00Z">
        <w:r>
          <w:rPr>
            <w:noProof/>
            <w:sz w:val="2"/>
          </w:rPr>
          <mc:AlternateContent>
            <mc:Choice Requires="wpg">
              <w:drawing>
                <wp:inline distT="0" distB="0" distL="0" distR="0" wp14:anchorId="333C5A84" wp14:editId="2D693A8B">
                  <wp:extent cx="6783705" cy="5080"/>
                  <wp:effectExtent l="0" t="0" r="10795" b="7620"/>
                  <wp:docPr id="14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46" name="Line 97"/>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96"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2NtBGGsCAABlBQAADgAAAAAAAAAAAAAAAAAsAgAAZHJz&#10;L2Uyb0RvYy54bWxQSwECLQAUAAYACAAAACEAuUc7Y9oAAAADAQAADwAAAAAAAAAAAAAAAADDBAAA&#10;ZHJzL2Rvd25yZXYueG1sUEsFBgAAAAAEAAQA8wAAAMoFAAAAAA==&#10;">
                  <v:line id="Line 97"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dUz/8AAAADcAAAADwAAAGRycy9kb3ducmV2LnhtbERPzWrCQBC+F/oOyxS8mU1LEYmuIoJQ&#10;6KFEfYAxOybB3ZmQ3ZrUp3cFobf5+H5nuR69U1fqQyts4D3LQRFXYluuDRwPu+kcVIjIFp0wGfij&#10;AOvV68sSCysDl3Tdx1qlEA4FGmhi7AqtQ9WQx5BJR5y4s/QeY4J9rW2PQwr3Tn/k+Ux7bDk1NNjR&#10;tqHqsv/1BspBdl31XZLYn5u42wmtczNjJm/jZgEq0hj/xU/3l03z8094PJMu0Ks7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XVM//AAAAA3AAAAA8AAAAAAAAAAAAAAAAA&#10;oQIAAGRycy9kb3ducmV2LnhtbFBLBQYAAAAABAAEAPkAAACOAwAAAAA=&#10;" strokeweight="5054emu"/>
                  <w10:anchorlock/>
                </v:group>
              </w:pict>
            </mc:Fallback>
          </mc:AlternateContent>
        </w:r>
      </w:ins>
    </w:p>
    <w:p w14:paraId="3D345CB7" w14:textId="024D7E05" w:rsidR="009F54E5" w:rsidRDefault="00240831">
      <w:pPr>
        <w:pStyle w:val="BodyText"/>
        <w:spacing w:line="20" w:lineRule="exact"/>
        <w:ind w:left="116"/>
        <w:rPr>
          <w:del w:id="330" w:author="Jeff Morgan" w:date="2019-07-09T15:57:00Z"/>
          <w:sz w:val="2"/>
        </w:rPr>
      </w:pPr>
      <w:del w:id="331" w:author="Jeff Morgan" w:date="2019-07-09T15:57:00Z">
        <w:r>
          <w:rPr>
            <w:noProof/>
            <w:sz w:val="2"/>
          </w:rPr>
          <mc:AlternateContent>
            <mc:Choice Requires="wpg">
              <w:drawing>
                <wp:inline distT="0" distB="0" distL="0" distR="0" wp14:anchorId="0E9B7EB2" wp14:editId="6947CB41">
                  <wp:extent cx="6783705" cy="5080"/>
                  <wp:effectExtent l="6985" t="10795" r="10160" b="3175"/>
                  <wp:docPr id="103"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04" name="Line 97"/>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B9110B6" id="Group 96"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">
                  <v:line id="Line 97"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" strokeweight=".14042mm"/>
                  <w10:anchorlock/>
                </v:group>
              </w:pict>
            </mc:Fallback>
          </mc:AlternateContent>
        </w:r>
      </w:del>
    </w:p>
    <w:p w14:paraId="1CD5BA7D" w14:textId="77777777" w:rsidR="009F54E5" w:rsidRDefault="001A290F">
      <w:pPr>
        <w:pStyle w:val="BodyText"/>
        <w:tabs>
          <w:tab w:val="left" w:pos="3313"/>
        </w:tabs>
        <w:spacing w:after="15"/>
        <w:ind w:left="239"/>
      </w:pPr>
      <w:r>
        <w:rPr>
          <w:rFonts w:ascii="Courier New"/>
          <w:w w:val="95"/>
        </w:rPr>
        <w:t>--min</w:t>
      </w:r>
      <w:r>
        <w:rPr>
          <w:rFonts w:ascii="Courier New"/>
          <w:spacing w:val="-87"/>
          <w:w w:val="95"/>
        </w:rPr>
        <w:t xml:space="preserve"> </w:t>
      </w:r>
      <w:r>
        <w:rPr>
          <w:rFonts w:ascii="Courier New"/>
          <w:w w:val="95"/>
        </w:rPr>
        <w:t>length</w:t>
      </w:r>
      <w:r>
        <w:rPr>
          <w:rFonts w:ascii="Courier New"/>
          <w:w w:val="95"/>
        </w:rPr>
        <w:tab/>
      </w:r>
      <w:r>
        <w:t xml:space="preserve">Minimum read length threshold to keep </w:t>
      </w:r>
      <w:r>
        <w:rPr>
          <w:spacing w:val="-3"/>
        </w:rPr>
        <w:t xml:space="preserve">for </w:t>
      </w:r>
      <w:r>
        <w:t>reads (default:</w:t>
      </w:r>
      <w:r>
        <w:rPr>
          <w:spacing w:val="-5"/>
        </w:rPr>
        <w:t xml:space="preserve"> </w:t>
      </w:r>
      <w:r>
        <w:t>18)</w:t>
      </w:r>
    </w:p>
    <w:p w14:paraId="65AF7B6E" w14:textId="77777777" w:rsidR="007838F1" w:rsidRDefault="007A02DF">
      <w:pPr>
        <w:pStyle w:val="BodyText"/>
        <w:spacing w:line="20" w:lineRule="exact"/>
        <w:ind w:left="116"/>
        <w:rPr>
          <w:ins w:id="332" w:author="Yeyun Ouyang" w:date="2019-07-09T16:01:00Z"/>
          <w:sz w:val="2"/>
        </w:rPr>
      </w:pPr>
      <w:ins w:id="333" w:author="Yeyun Ouyang" w:date="2019-07-09T16:01:00Z">
        <w:r>
          <w:rPr>
            <w:noProof/>
            <w:sz w:val="2"/>
          </w:rPr>
          <mc:AlternateContent>
            <mc:Choice Requires="wpg">
              <w:drawing>
                <wp:inline distT="0" distB="0" distL="0" distR="0" wp14:anchorId="181F18E2" wp14:editId="7C0A5B7B">
                  <wp:extent cx="6783705" cy="5080"/>
                  <wp:effectExtent l="0" t="0" r="0" b="0"/>
                  <wp:docPr id="502"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03" name="Line 212"/>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CBB9DD3" id="Group 211"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6bBIgHQCAACDBQAADgAAAAAA&#13;&#10;AAAAAAAAAAAuAgAAZHJzL2Uyb0RvYy54bWxQSwECLQAUAAYACAAAACEACifj794AAAAIAQAADwAA&#13;&#10;AAAAAAAAAAAAAADOBAAAZHJzL2Rvd25yZXYueG1sUEsFBgAAAAAEAAQA8wAAANkFAAAAAA==&#13;&#10;">
                  <v:line id="Line 212"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" strokeweight=".14042mm">
                    <o:lock v:ext="edit" shapetype="f"/>
                  </v:line>
                  <w10:anchorlock/>
                </v:group>
              </w:pict>
            </mc:Fallback>
          </mc:AlternateContent>
        </w:r>
      </w:ins>
    </w:p>
    <w:p w14:paraId="722363F9" w14:textId="77777777" w:rsidR="00071405" w:rsidRDefault="007E195B">
      <w:pPr>
        <w:pStyle w:val="BodyText"/>
        <w:spacing w:line="20" w:lineRule="exact"/>
        <w:ind w:left="116"/>
        <w:rPr>
          <w:ins w:id="334" w:author="Jon Belyeu" w:date="2019-07-09T16:00:00Z"/>
          <w:sz w:val="2"/>
        </w:rPr>
      </w:pPr>
      <w:ins w:id="335" w:author="Jon Belyeu" w:date="2019-07-09T16:00:00Z">
        <w:r>
          <w:rPr>
            <w:noProof/>
            <w:sz w:val="2"/>
          </w:rPr>
          <mc:AlternateContent>
            <mc:Choice Requires="wpg">
              <w:drawing>
                <wp:inline distT="0" distB="0" distL="0" distR="0" wp14:anchorId="52BF29FD" wp14:editId="0ABAA35C">
                  <wp:extent cx="6783705" cy="5080"/>
                  <wp:effectExtent l="0" t="0" r="0" b="0"/>
                  <wp:docPr id="385"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86" name="Line 9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BB70629" id="Group 94"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PyIpCNyAgAAgQUAAA4AAAAAAAAA&#13;&#10;AAAAAAAALgIAAGRycy9lMm9Eb2MueG1sUEsBAi0AFAAGAAgAAAAhAAon4+/eAAAACAEAAA8AAAAA&#13;&#10;AAAAAAAAAAAAzAQAAGRycy9kb3ducmV2LnhtbFBLBQYAAAAABAAEAPMAAADXBQAAAAA=&#13;&#10;">
                  <v:line id="Line 95"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" strokeweight=".14042mm">
                    <o:lock v:ext="edit" shapetype="f"/>
                  </v:line>
                  <w10:anchorlock/>
                </v:group>
              </w:pict>
            </mc:Fallback>
          </mc:AlternateContent>
        </w:r>
      </w:ins>
    </w:p>
    <w:p w14:paraId="42BF3C42" w14:textId="77777777" w:rsidR="006F619E" w:rsidRDefault="00195A70">
      <w:pPr>
        <w:pStyle w:val="BodyText"/>
        <w:spacing w:line="20" w:lineRule="exact"/>
        <w:ind w:left="116"/>
        <w:rPr>
          <w:ins w:id="336" w:author="Aaron Quinlan" w:date="2019-07-09T15:58:00Z"/>
          <w:sz w:val="2"/>
        </w:rPr>
      </w:pPr>
      <w:ins w:id="337" w:author="Aaron Quinlan" w:date="2019-07-09T15:58:00Z">
        <w:r>
          <w:rPr>
            <w:noProof/>
            <w:sz w:val="2"/>
          </w:rPr>
          <mc:AlternateContent>
            <mc:Choice Requires="wpg">
              <w:drawing>
                <wp:inline distT="0" distB="0" distL="0" distR="0" wp14:anchorId="3D77852C" wp14:editId="2D3CB09E">
                  <wp:extent cx="6783705" cy="5080"/>
                  <wp:effectExtent l="0" t="0" r="0" b="0"/>
                  <wp:docPr id="266"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67" name="Line 9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885A660" id="Group 94"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PyIpCNyAgAAgQUAAA4AAAAAAAAA&#13;&#10;AAAAAAAALgIAAGRycy9lMm9Eb2MueG1sUEsBAi0AFAAGAAgAAAAhAAon4+/eAAAACAEAAA8AAAAA&#13;&#10;AAAAAAAAAAAAzAQAAGRycy9kb3ducmV2LnhtbFBLBQYAAAAABAAEAPMAAADXBQAAAAA=&#13;&#10;">
                  <v:line id="Line 95"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" strokeweight=".14042mm">
                    <o:lock v:ext="edit" shapetype="f"/>
                  </v:line>
                  <w10:anchorlock/>
                </v:group>
              </w:pict>
            </mc:Fallback>
          </mc:AlternateContent>
        </w:r>
      </w:ins>
    </w:p>
    <w:p w14:paraId="38F7B000" w14:textId="77777777" w:rsidR="006849AB" w:rsidRDefault="00A61948">
      <w:pPr>
        <w:pStyle w:val="BodyText"/>
        <w:spacing w:line="20" w:lineRule="exact"/>
        <w:ind w:left="116"/>
        <w:rPr>
          <w:ins w:id="338" w:author="Jeff Morgan" w:date="2019-07-09T15:57:00Z"/>
          <w:sz w:val="2"/>
        </w:rPr>
      </w:pPr>
      <w:ins w:id="339" w:author="Jeff Morgan" w:date="2019-07-09T15:57:00Z">
        <w:r>
          <w:rPr>
            <w:noProof/>
            <w:sz w:val="2"/>
          </w:rPr>
          <mc:AlternateContent>
            <mc:Choice Requires="wpg">
              <w:drawing>
                <wp:inline distT="0" distB="0" distL="0" distR="0" wp14:anchorId="1127D11C" wp14:editId="3F8DE23C">
                  <wp:extent cx="6783705" cy="5080"/>
                  <wp:effectExtent l="0" t="0" r="10795" b="7620"/>
                  <wp:docPr id="147"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48" name="Line 95"/>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94"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CmW6xPbQIAAGUFAAAOAAAAAAAAAAAAAAAAACwCAABk&#10;cnMvZTJvRG9jLnhtbFBLAQItABQABgAIAAAAIQC5Rztj2gAAAAMBAAAPAAAAAAAAAAAAAAAAAMUE&#10;AABkcnMvZG93bnJldi54bWxQSwUGAAAAAAQABADzAAAAzAUAAAAA&#10;">
                  <v:line id="Line 95"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AOEL8AAADcAAAADwAAAGRycy9kb3ducmV2LnhtbERPzYrCMBC+C/sOYRb2pul6EKlGEUEQ&#10;PCxVH2BsxraYzJQma7s+/UYQvM3H9zvL9eCdulMXGmED35MMFHEptuHKwPm0G89BhYhs0QmTgT8K&#10;sF59jJaYW+m5oPsxViqFcMjRQB1jm2sdypo8hom0xIm7SucxJthV2nbYp3Dv9DTLZtpjw6mhxpa2&#10;NZW34683UPSya8tDQWJ/HuIeF7TOzYz5+hw2C1CRhvgWv9x7m+ZnU3g+ky7Qq3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XAOEL8AAADcAAAADwAAAAAAAAAAAAAAAACh&#10;AgAAZHJzL2Rvd25yZXYueG1sUEsFBgAAAAAEAAQA+QAAAI0DAAAAAA==&#10;" strokeweight="5054emu"/>
                  <w10:anchorlock/>
                </v:group>
              </w:pict>
            </mc:Fallback>
          </mc:AlternateContent>
        </w:r>
      </w:ins>
    </w:p>
    <w:p w14:paraId="4E60175D" w14:textId="3696E3BF" w:rsidR="009F54E5" w:rsidRDefault="00240831">
      <w:pPr>
        <w:pStyle w:val="BodyText"/>
        <w:spacing w:line="20" w:lineRule="exact"/>
        <w:ind w:left="116"/>
        <w:rPr>
          <w:del w:id="340" w:author="Jeff Morgan" w:date="2019-07-09T15:57:00Z"/>
          <w:sz w:val="2"/>
        </w:rPr>
      </w:pPr>
      <w:del w:id="341" w:author="Jeff Morgan" w:date="2019-07-09T15:57:00Z">
        <w:r>
          <w:rPr>
            <w:noProof/>
            <w:sz w:val="2"/>
          </w:rPr>
          <mc:AlternateContent>
            <mc:Choice Requires="wpg">
              <w:drawing>
                <wp:inline distT="0" distB="0" distL="0" distR="0" wp14:anchorId="15CD6F7D" wp14:editId="6361B62E">
                  <wp:extent cx="6783705" cy="5080"/>
                  <wp:effectExtent l="6985" t="6350" r="10160" b="7620"/>
                  <wp:docPr id="101"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02" name="Line 95"/>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506AC71" id="Group 94"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">
                  <v:line id="Line 95"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" strokeweight=".14042mm"/>
                  <w10:anchorlock/>
                </v:group>
              </w:pict>
            </mc:Fallback>
          </mc:AlternateContent>
        </w:r>
      </w:del>
    </w:p>
    <w:p w14:paraId="576D2F56" w14:textId="77777777" w:rsidR="009F54E5" w:rsidRDefault="001A290F">
      <w:pPr>
        <w:pStyle w:val="BodyText"/>
        <w:tabs>
          <w:tab w:val="left" w:pos="3313"/>
        </w:tabs>
        <w:spacing w:after="15"/>
        <w:ind w:left="239"/>
      </w:pPr>
      <w:r>
        <w:rPr>
          <w:rFonts w:ascii="Courier New"/>
          <w:w w:val="90"/>
        </w:rPr>
        <w:t>--deduplicate</w:t>
      </w:r>
      <w:r>
        <w:rPr>
          <w:rFonts w:ascii="Courier New"/>
          <w:w w:val="90"/>
        </w:rPr>
        <w:tab/>
      </w:r>
      <w:r>
        <w:t>Include option to quantify alignment files with</w:t>
      </w:r>
      <w:r>
        <w:rPr>
          <w:spacing w:val="-15"/>
        </w:rPr>
        <w:t xml:space="preserve"> </w:t>
      </w:r>
      <w:r>
        <w:t>de-duplication</w:t>
      </w:r>
    </w:p>
    <w:p w14:paraId="34648588" w14:textId="77777777" w:rsidR="007838F1" w:rsidRDefault="007A02DF">
      <w:pPr>
        <w:pStyle w:val="BodyText"/>
        <w:spacing w:line="20" w:lineRule="exact"/>
        <w:ind w:left="116"/>
        <w:rPr>
          <w:ins w:id="342" w:author="Yeyun Ouyang" w:date="2019-07-09T16:01:00Z"/>
          <w:sz w:val="2"/>
        </w:rPr>
      </w:pPr>
      <w:ins w:id="343" w:author="Yeyun Ouyang" w:date="2019-07-09T16:01:00Z">
        <w:r>
          <w:rPr>
            <w:noProof/>
            <w:sz w:val="2"/>
          </w:rPr>
          <mc:AlternateContent>
            <mc:Choice Requires="wpg">
              <w:drawing>
                <wp:inline distT="0" distB="0" distL="0" distR="0" wp14:anchorId="751A0BD2" wp14:editId="0344679C">
                  <wp:extent cx="6783705" cy="5080"/>
                  <wp:effectExtent l="0" t="0" r="0" b="0"/>
                  <wp:docPr id="504"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05" name="Line 21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58863F8" id="Group 20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6e1vVnQCAACDBQAADgAAAAAA&#13;&#10;AAAAAAAAAAAuAgAAZHJzL2Uyb0RvYy54bWxQSwECLQAUAAYACAAAACEACifj794AAAAIAQAADwAA&#13;&#10;AAAAAAAAAAAAAADOBAAAZHJzL2Rvd25yZXYueG1sUEsFBgAAAAAEAAQA8wAAANkFAAAAAA==&#13;&#10;">
                  <v:line id="Line 21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" strokeweight=".14042mm">
                    <o:lock v:ext="edit" shapetype="f"/>
                  </v:line>
                  <w10:anchorlock/>
                </v:group>
              </w:pict>
            </mc:Fallback>
          </mc:AlternateContent>
        </w:r>
      </w:ins>
    </w:p>
    <w:p w14:paraId="3519A8BC" w14:textId="0F637206" w:rsidR="00071405" w:rsidRDefault="007A02DF">
      <w:pPr>
        <w:pStyle w:val="BodyText"/>
        <w:spacing w:line="20" w:lineRule="exact"/>
        <w:ind w:left="116"/>
        <w:rPr>
          <w:ins w:id="344" w:author="Jon Belyeu" w:date="2019-07-09T16:00:00Z"/>
          <w:sz w:val="2"/>
        </w:rPr>
      </w:pPr>
      <w:ins w:id="345" w:author="Yeyun Ouyang" w:date="2019-07-09T16:01:00Z">
        <w:r>
          <w:rPr>
            <w:noProof/>
          </w:rPr>
          <mc:AlternateContent>
            <mc:Choice Requires="wps">
              <w:drawing>
                <wp:anchor distT="0" distB="0" distL="114300" distR="114300" simplePos="0" relativeHeight="251988992" behindDoc="0" locked="0" layoutInCell="1" allowOverlap="1" wp14:anchorId="724789EF" wp14:editId="3D8393DB">
                  <wp:simplePos x="0" y="0"/>
                  <wp:positionH relativeFrom="page">
                    <wp:posOffset>457200</wp:posOffset>
                  </wp:positionH>
                  <wp:positionV relativeFrom="paragraph">
                    <wp:posOffset>185420</wp:posOffset>
                  </wp:positionV>
                  <wp:extent cx="6783705" cy="0"/>
                  <wp:effectExtent l="0" t="0" r="0" b="0"/>
                  <wp:wrapNone/>
                  <wp:docPr id="506" name="Lin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EDC97" id="Line 208"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EmlFAIAAC8EAAAOAAAAZHJzL2Uyb0RvYy54bWysU1HP2iAUfV+y/0B417Z+Vfs1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" strokeweight=".14042mm">
                  <o:lock v:ext="edit" shapetype="f"/>
                  <w10:wrap anchorx="page"/>
                </v:line>
              </w:pict>
            </mc:Fallback>
          </mc:AlternateContent>
        </w:r>
      </w:ins>
      <w:ins w:id="346" w:author="Jon Belyeu" w:date="2019-07-09T16:00:00Z">
        <w:r w:rsidR="007E195B">
          <w:rPr>
            <w:noProof/>
            <w:sz w:val="2"/>
          </w:rPr>
          <mc:AlternateContent>
            <mc:Choice Requires="wpg">
              <w:drawing>
                <wp:inline distT="0" distB="0" distL="0" distR="0" wp14:anchorId="0871F8C1" wp14:editId="1760C0E2">
                  <wp:extent cx="6783705" cy="5080"/>
                  <wp:effectExtent l="0" t="0" r="0" b="0"/>
                  <wp:docPr id="387"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88" name="Line 9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3FC3383" id="Group 9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ewDq03ECAAB/BQAADgAAAAAAAAAA&#13;&#10;AAAAAAAuAgAAZHJzL2Uyb0RvYy54bWxQSwECLQAUAAYACAAAACEACifj794AAAAIAQAADwAAAAAA&#13;&#10;AAAAAAAAAADLBAAAZHJzL2Rvd25yZXYueG1sUEsFBgAAAAAEAAQA8wAAANYFAAAAAA==&#13;&#10;">
                  <v:line id="Line 9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" strokeweight=".14042mm">
                    <o:lock v:ext="edit" shapetype="f"/>
                  </v:line>
                  <w10:anchorlock/>
                </v:group>
              </w:pict>
            </mc:Fallback>
          </mc:AlternateContent>
        </w:r>
      </w:ins>
    </w:p>
    <w:p w14:paraId="0C5069C1" w14:textId="346B037F" w:rsidR="006F619E" w:rsidRDefault="007E195B">
      <w:pPr>
        <w:pStyle w:val="BodyText"/>
        <w:spacing w:line="20" w:lineRule="exact"/>
        <w:ind w:left="116"/>
        <w:rPr>
          <w:ins w:id="347" w:author="Aaron Quinlan" w:date="2019-07-09T15:58:00Z"/>
          <w:sz w:val="2"/>
        </w:rPr>
      </w:pPr>
      <w:ins w:id="348" w:author="Jon Belyeu" w:date="2019-07-09T16:00:00Z">
        <w:r>
          <w:rPr>
            <w:noProof/>
          </w:rPr>
          <mc:AlternateContent>
            <mc:Choice Requires="wps">
              <w:drawing>
                <wp:anchor distT="0" distB="0" distL="114300" distR="114300" simplePos="0" relativeHeight="251888640" behindDoc="0" locked="0" layoutInCell="1" allowOverlap="1" wp14:anchorId="75D45D7D" wp14:editId="6F1377DF">
                  <wp:simplePos x="0" y="0"/>
                  <wp:positionH relativeFrom="page">
                    <wp:posOffset>457200</wp:posOffset>
                  </wp:positionH>
                  <wp:positionV relativeFrom="paragraph">
                    <wp:posOffset>185420</wp:posOffset>
                  </wp:positionV>
                  <wp:extent cx="6783705" cy="0"/>
                  <wp:effectExtent l="0" t="0" r="0" b="0"/>
                  <wp:wrapNone/>
                  <wp:docPr id="389"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EA936C" id="Line 91"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O7EwIAAC0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" strokeweight=".14042mm">
                  <o:lock v:ext="edit" shapetype="f"/>
                  <w10:wrap anchorx="page"/>
                </v:line>
              </w:pict>
            </mc:Fallback>
          </mc:AlternateContent>
        </w:r>
      </w:ins>
      <w:ins w:id="349" w:author="Aaron Quinlan" w:date="2019-07-09T15:58:00Z">
        <w:r w:rsidR="00195A70">
          <w:rPr>
            <w:noProof/>
            <w:sz w:val="2"/>
          </w:rPr>
          <mc:AlternateContent>
            <mc:Choice Requires="wpg">
              <w:drawing>
                <wp:inline distT="0" distB="0" distL="0" distR="0" wp14:anchorId="070AC074" wp14:editId="4285D34B">
                  <wp:extent cx="6783705" cy="5080"/>
                  <wp:effectExtent l="0" t="0" r="0" b="0"/>
                  <wp:docPr id="268"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69" name="Line 9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565B52E" id="Group 9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ewDq03ECAAB/BQAADgAAAAAAAAAA&#13;&#10;AAAAAAAuAgAAZHJzL2Uyb0RvYy54bWxQSwECLQAUAAYACAAAACEACifj794AAAAIAQAADwAAAAAA&#13;&#10;AAAAAAAAAADLBAAAZHJzL2Rvd25yZXYueG1sUEsFBgAAAAAEAAQA8wAAANYFAAAAAA==&#13;&#10;">
                  <v:line id="Line 9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" strokeweight=".14042mm">
                    <o:lock v:ext="edit" shapetype="f"/>
                  </v:line>
                  <w10:anchorlock/>
                </v:group>
              </w:pict>
            </mc:Fallback>
          </mc:AlternateContent>
        </w:r>
      </w:ins>
    </w:p>
    <w:p w14:paraId="412CE114" w14:textId="03F5C81D" w:rsidR="006849AB" w:rsidRDefault="00195A70">
      <w:pPr>
        <w:pStyle w:val="BodyText"/>
        <w:spacing w:line="20" w:lineRule="exact"/>
        <w:ind w:left="116"/>
        <w:rPr>
          <w:ins w:id="350" w:author="Jeff Morgan" w:date="2019-07-09T15:57:00Z"/>
          <w:sz w:val="2"/>
        </w:rPr>
      </w:pPr>
      <w:ins w:id="351" w:author="Aaron Quinlan" w:date="2019-07-09T15:58:00Z">
        <w:r>
          <w:rPr>
            <w:noProof/>
          </w:rPr>
          <mc:AlternateContent>
            <mc:Choice Requires="wps">
              <w:drawing>
                <wp:anchor distT="0" distB="0" distL="114300" distR="114300" simplePos="0" relativeHeight="251788288" behindDoc="0" locked="0" layoutInCell="1" allowOverlap="1" wp14:anchorId="2307C415" wp14:editId="7BFA1951">
                  <wp:simplePos x="0" y="0"/>
                  <wp:positionH relativeFrom="page">
                    <wp:posOffset>457200</wp:posOffset>
                  </wp:positionH>
                  <wp:positionV relativeFrom="paragraph">
                    <wp:posOffset>185420</wp:posOffset>
                  </wp:positionV>
                  <wp:extent cx="6783705" cy="0"/>
                  <wp:effectExtent l="0" t="0" r="0" b="0"/>
                  <wp:wrapNone/>
                  <wp:docPr id="270"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498248" id="Line 91"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O7EwIAAC0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" strokeweight=".14042mm">
                  <o:lock v:ext="edit" shapetype="f"/>
                  <w10:wrap anchorx="page"/>
                </v:line>
              </w:pict>
            </mc:Fallback>
          </mc:AlternateContent>
        </w:r>
      </w:ins>
      <w:ins w:id="352" w:author="Jeff Morgan" w:date="2019-07-09T15:57:00Z">
        <w:r w:rsidR="00A61948">
          <w:rPr>
            <w:noProof/>
            <w:sz w:val="2"/>
          </w:rPr>
          <mc:AlternateContent>
            <mc:Choice Requires="wpg">
              <w:drawing>
                <wp:inline distT="0" distB="0" distL="0" distR="0" wp14:anchorId="75573304" wp14:editId="2D4D0EF9">
                  <wp:extent cx="6783705" cy="5080"/>
                  <wp:effectExtent l="0" t="0" r="10795" b="7620"/>
                  <wp:docPr id="149"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50" name="Line 9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9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A0apfcbQIAAGQFAAAOAAAAAAAAAAAAAAAAACwCAABk&#10;cnMvZTJvRG9jLnhtbFBLAQItABQABgAIAAAAIQC5Rztj2gAAAAMBAAAPAAAAAAAAAAAAAAAAAMUE&#10;AABkcnMvZG93bnJldi54bWxQSwUGAAAAAAQABADzAAAAzAUAAAAA&#10;">
                  <v:line id="Line 9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u41/MIAAADcAAAADwAAAGRycy9kb3ducmV2LnhtbESPwWrDQAxE74X8w6JAb/U6PYTiZhNC&#10;IBDIoTjtB6he1TbdlYx3E7v5+upQ6E1iRjNPm90cg7nRmHphB6uiBEPciO+5dfDxfnx6AZMysscg&#10;TA5+KMFuu3jYYOVl4ppul9waDeFUoYMu56GyNjUdRUyFDMSqfckYMes6ttaPOGl4DPa5LNc2Ys/a&#10;0OFAh46a78s1OqgnOQ7NuSbxb3cJ90/0Iayde1zO+1cwmeb8b/67PnnFLxVfn9EJ7P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u41/MIAAADcAAAADwAAAAAAAAAAAAAA&#10;AAChAgAAZHJzL2Rvd25yZXYueG1sUEsFBgAAAAAEAAQA+QAAAJADAAAAAA==&#10;" strokeweight="5054emu"/>
                  <w10:anchorlock/>
                </v:group>
              </w:pict>
            </mc:Fallback>
          </mc:AlternateContent>
        </w:r>
      </w:ins>
    </w:p>
    <w:p w14:paraId="12BDED4E" w14:textId="71C38877" w:rsidR="009F54E5" w:rsidRDefault="00A61948">
      <w:pPr>
        <w:pStyle w:val="BodyText"/>
        <w:spacing w:line="20" w:lineRule="exact"/>
        <w:ind w:left="116"/>
        <w:rPr>
          <w:del w:id="353" w:author="Jeff Morgan" w:date="2019-07-09T15:57:00Z"/>
          <w:sz w:val="2"/>
        </w:rPr>
      </w:pPr>
      <w:ins w:id="354" w:author="Jeff Morgan" w:date="2019-07-09T15:57:00Z">
        <w:r>
          <w:rPr>
            <w:noProof/>
          </w:rPr>
          <mc:AlternateContent>
            <mc:Choice Requires="wps">
              <w:drawing>
                <wp:anchor distT="0" distB="0" distL="114300" distR="114300" simplePos="0" relativeHeight="251687936" behindDoc="0" locked="0" layoutInCell="1" allowOverlap="1" wp14:anchorId="00443D4E" wp14:editId="54F07A74">
                  <wp:simplePos x="0" y="0"/>
                  <wp:positionH relativeFrom="page">
                    <wp:posOffset>457200</wp:posOffset>
                  </wp:positionH>
                  <wp:positionV relativeFrom="paragraph">
                    <wp:posOffset>184785</wp:posOffset>
                  </wp:positionV>
                  <wp:extent cx="6783070" cy="0"/>
                  <wp:effectExtent l="12700" t="6985" r="24130" b="31115"/>
                  <wp:wrapNone/>
                  <wp:docPr id="151"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91"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4.55pt" to="570.1pt,14.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" strokeweight="5054emu">
                  <w10:wrap anchorx="page"/>
                </v:line>
              </w:pict>
            </mc:Fallback>
          </mc:AlternateContent>
        </w:r>
      </w:ins>
      <w:del w:id="355" w:author="Jeff Morgan" w:date="2019-07-09T15:57:00Z">
        <w:r w:rsidR="00240831">
          <w:rPr>
            <w:noProof/>
            <w:sz w:val="2"/>
          </w:rPr>
          <mc:AlternateContent>
            <mc:Choice Requires="wpg">
              <w:drawing>
                <wp:inline distT="0" distB="0" distL="0" distR="0" wp14:anchorId="39A2F958" wp14:editId="10DF33AC">
                  <wp:extent cx="6783705" cy="5080"/>
                  <wp:effectExtent l="6985" t="10795" r="10160" b="3175"/>
                  <wp:docPr id="99"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00" name="Line 93"/>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C88BED5" id="Group 9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">
                  <v:line id="Line 9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" strokeweight=".14042mm"/>
                  <w10:anchorlock/>
                </v:group>
              </w:pict>
            </mc:Fallback>
          </mc:AlternateContent>
        </w:r>
      </w:del>
    </w:p>
    <w:p w14:paraId="1B4594DE" w14:textId="3C15E9D3" w:rsidR="009F54E5" w:rsidRDefault="00240831">
      <w:pPr>
        <w:pStyle w:val="BodyText"/>
        <w:tabs>
          <w:tab w:val="left" w:pos="3313"/>
        </w:tabs>
        <w:ind w:left="239"/>
      </w:pPr>
      <w:del w:id="356" w:author="Jeff Morgan" w:date="2019-07-09T15:57:00Z">
        <w:r>
          <w:rPr>
            <w:noProof/>
          </w:rPr>
          <mc:AlternateContent>
            <mc:Choice Requires="wps">
              <w:drawing>
                <wp:anchor distT="0" distB="0" distL="114300" distR="114300" simplePos="0" relativeHeight="251615232" behindDoc="0" locked="0" layoutInCell="1" allowOverlap="1" wp14:anchorId="2B96534D" wp14:editId="44C10627">
                  <wp:simplePos x="0" y="0"/>
                  <wp:positionH relativeFrom="page">
                    <wp:posOffset>457200</wp:posOffset>
                  </wp:positionH>
                  <wp:positionV relativeFrom="paragraph">
                    <wp:posOffset>185420</wp:posOffset>
                  </wp:positionV>
                  <wp:extent cx="6783705" cy="0"/>
                  <wp:effectExtent l="9525" t="8255" r="7620" b="10795"/>
                  <wp:wrapNone/>
                  <wp:docPr id="98"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C1E28C" id="Line 91"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" strokeweight=".14042mm">
                  <w10:wrap anchorx="page"/>
                </v:line>
              </w:pict>
            </mc:Fallback>
          </mc:AlternateContent>
        </w:r>
      </w:del>
      <w:r w:rsidR="001A290F">
        <w:rPr>
          <w:rFonts w:ascii="Courier New"/>
          <w:w w:val="95"/>
        </w:rPr>
        <w:t>--output</w:t>
      </w:r>
      <w:r w:rsidR="001A290F">
        <w:rPr>
          <w:rFonts w:ascii="Courier New"/>
          <w:spacing w:val="-87"/>
          <w:w w:val="95"/>
        </w:rPr>
        <w:t xml:space="preserve"> </w:t>
      </w:r>
      <w:r w:rsidR="001A290F">
        <w:rPr>
          <w:rFonts w:ascii="Courier New"/>
          <w:w w:val="95"/>
        </w:rPr>
        <w:t>bed</w:t>
      </w:r>
      <w:r w:rsidR="001A290F">
        <w:rPr>
          <w:rFonts w:ascii="Courier New"/>
          <w:w w:val="95"/>
        </w:rPr>
        <w:tab/>
      </w:r>
      <w:r w:rsidR="001A290F">
        <w:t xml:space="preserve">Include option to output BED files </w:t>
      </w:r>
      <w:r w:rsidR="001A290F">
        <w:rPr>
          <w:spacing w:val="-3"/>
        </w:rPr>
        <w:t xml:space="preserve">for </w:t>
      </w:r>
      <w:r w:rsidR="001A290F">
        <w:t>each aligned</w:t>
      </w:r>
      <w:r w:rsidR="001A290F">
        <w:rPr>
          <w:spacing w:val="-12"/>
        </w:rPr>
        <w:t xml:space="preserve"> </w:t>
      </w:r>
      <w:r w:rsidR="001A290F">
        <w:t>file</w:t>
      </w:r>
    </w:p>
    <w:p w14:paraId="576CBFB8" w14:textId="77777777" w:rsidR="009F54E5" w:rsidRDefault="009F54E5">
      <w:pPr>
        <w:sectPr w:rsidR="009F54E5">
          <w:pgSz w:w="12240" w:h="20160"/>
          <w:pgMar w:top="660" w:right="520" w:bottom="360" w:left="600" w:header="0" w:footer="161" w:gutter="0"/>
          <w:cols w:space="720"/>
        </w:sectPr>
      </w:pPr>
    </w:p>
    <w:p w14:paraId="0203E318" w14:textId="77777777" w:rsidR="009F54E5" w:rsidRDefault="001A290F">
      <w:pPr>
        <w:pStyle w:val="BodyText"/>
        <w:spacing w:before="29"/>
        <w:ind w:left="239"/>
        <w:rPr>
          <w:rFonts w:ascii="Courier New"/>
        </w:rPr>
      </w:pPr>
      <w:r>
        <w:rPr>
          <w:rFonts w:ascii="Courier New"/>
          <w:w w:val="95"/>
        </w:rPr>
        <w:t>-c,</w:t>
      </w:r>
    </w:p>
    <w:p w14:paraId="6A2BBCC0" w14:textId="7BCC170A" w:rsidR="009F54E5" w:rsidRDefault="007A02DF">
      <w:pPr>
        <w:pStyle w:val="BodyText"/>
        <w:spacing w:before="22"/>
        <w:ind w:left="239"/>
        <w:rPr>
          <w:rFonts w:ascii="Courier New"/>
        </w:rPr>
      </w:pPr>
      <w:ins w:id="357" w:author="Yeyun Ouyang" w:date="2019-07-09T16:01:00Z">
        <w:r>
          <w:rPr>
            <w:noProof/>
          </w:rPr>
          <mc:AlternateContent>
            <mc:Choice Requires="wps">
              <w:drawing>
                <wp:anchor distT="0" distB="0" distL="114300" distR="114300" simplePos="0" relativeHeight="251991040" behindDoc="1" locked="0" layoutInCell="1" allowOverlap="1" wp14:anchorId="5F9CDCB5" wp14:editId="1FCBF22F">
                  <wp:simplePos x="0" y="0"/>
                  <wp:positionH relativeFrom="page">
                    <wp:posOffset>1705610</wp:posOffset>
                  </wp:positionH>
                  <wp:positionV relativeFrom="paragraph">
                    <wp:posOffset>127635</wp:posOffset>
                  </wp:positionV>
                  <wp:extent cx="43815" cy="0"/>
                  <wp:effectExtent l="0" t="0" r="0" b="0"/>
                  <wp:wrapNone/>
                  <wp:docPr id="507" name="Lin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9CEE49" id="Line 207"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3pt,10.05pt" to="137.75pt,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" strokeweight=".14042mm">
                  <o:lock v:ext="edit" shapetype="f"/>
                  <w10:wrap anchorx="page"/>
                </v:line>
              </w:pict>
            </mc:Fallback>
          </mc:AlternateContent>
        </w:r>
        <w:r>
          <w:rPr>
            <w:noProof/>
          </w:rPr>
          <mc:AlternateContent>
            <mc:Choice Requires="wps">
              <w:drawing>
                <wp:anchor distT="0" distB="0" distL="114300" distR="114300" simplePos="0" relativeHeight="251992064" behindDoc="1" locked="0" layoutInCell="1" allowOverlap="1" wp14:anchorId="6E16B429" wp14:editId="780A86D9">
                  <wp:simplePos x="0" y="0"/>
                  <wp:positionH relativeFrom="page">
                    <wp:posOffset>1196340</wp:posOffset>
                  </wp:positionH>
                  <wp:positionV relativeFrom="paragraph">
                    <wp:posOffset>304800</wp:posOffset>
                  </wp:positionV>
                  <wp:extent cx="43815" cy="0"/>
                  <wp:effectExtent l="0" t="0" r="0" b="0"/>
                  <wp:wrapNone/>
                  <wp:docPr id="508" name="Lin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19C43" id="Line 206"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4.2pt,24pt" to="97.65pt,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" strokeweight=".14042mm">
                  <o:lock v:ext="edit" shapetype="f"/>
                  <w10:wrap anchorx="page"/>
                </v:line>
              </w:pict>
            </mc:Fallback>
          </mc:AlternateContent>
        </w:r>
      </w:ins>
      <w:ins w:id="358" w:author="Jon Belyeu" w:date="2019-07-09T16:00:00Z">
        <w:r w:rsidR="007E195B">
          <w:rPr>
            <w:noProof/>
          </w:rPr>
          <mc:AlternateContent>
            <mc:Choice Requires="wps">
              <w:drawing>
                <wp:anchor distT="0" distB="0" distL="114300" distR="114300" simplePos="0" relativeHeight="251890688" behindDoc="1" locked="0" layoutInCell="1" allowOverlap="1" wp14:anchorId="3C7323AD" wp14:editId="282C81F6">
                  <wp:simplePos x="0" y="0"/>
                  <wp:positionH relativeFrom="page">
                    <wp:posOffset>1705610</wp:posOffset>
                  </wp:positionH>
                  <wp:positionV relativeFrom="paragraph">
                    <wp:posOffset>127635</wp:posOffset>
                  </wp:positionV>
                  <wp:extent cx="43815" cy="0"/>
                  <wp:effectExtent l="0" t="0" r="0" b="0"/>
                  <wp:wrapNone/>
                  <wp:docPr id="390"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3B20B5" id="Line 90"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3pt,10.05pt" to="137.75pt,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891712" behindDoc="1" locked="0" layoutInCell="1" allowOverlap="1" wp14:anchorId="4E82733D" wp14:editId="7D8BBFD3">
                  <wp:simplePos x="0" y="0"/>
                  <wp:positionH relativeFrom="page">
                    <wp:posOffset>1196340</wp:posOffset>
                  </wp:positionH>
                  <wp:positionV relativeFrom="paragraph">
                    <wp:posOffset>304800</wp:posOffset>
                  </wp:positionV>
                  <wp:extent cx="43815" cy="0"/>
                  <wp:effectExtent l="0" t="0" r="0" b="0"/>
                  <wp:wrapNone/>
                  <wp:docPr id="391"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C2AB3" id="Line 89"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4.2pt,24pt" to="97.65pt,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" strokeweight=".14042mm">
                  <o:lock v:ext="edit" shapetype="f"/>
                  <w10:wrap anchorx="page"/>
                </v:line>
              </w:pict>
            </mc:Fallback>
          </mc:AlternateContent>
        </w:r>
      </w:ins>
      <w:ins w:id="359" w:author="Aaron Quinlan" w:date="2019-07-09T15:58:00Z">
        <w:r w:rsidR="00195A70">
          <w:rPr>
            <w:noProof/>
          </w:rPr>
          <mc:AlternateContent>
            <mc:Choice Requires="wps">
              <w:drawing>
                <wp:anchor distT="0" distB="0" distL="114300" distR="114300" simplePos="0" relativeHeight="251790336" behindDoc="1" locked="0" layoutInCell="1" allowOverlap="1" wp14:anchorId="4DD03253" wp14:editId="4727860D">
                  <wp:simplePos x="0" y="0"/>
                  <wp:positionH relativeFrom="page">
                    <wp:posOffset>1705610</wp:posOffset>
                  </wp:positionH>
                  <wp:positionV relativeFrom="paragraph">
                    <wp:posOffset>127635</wp:posOffset>
                  </wp:positionV>
                  <wp:extent cx="43815" cy="0"/>
                  <wp:effectExtent l="0" t="0" r="0" b="0"/>
                  <wp:wrapNone/>
                  <wp:docPr id="271"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31EA73" id="Line 90"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3pt,10.05pt" to="137.75pt,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791360" behindDoc="1" locked="0" layoutInCell="1" allowOverlap="1" wp14:anchorId="524E69C7" wp14:editId="253CD4F5">
                  <wp:simplePos x="0" y="0"/>
                  <wp:positionH relativeFrom="page">
                    <wp:posOffset>1196340</wp:posOffset>
                  </wp:positionH>
                  <wp:positionV relativeFrom="paragraph">
                    <wp:posOffset>304800</wp:posOffset>
                  </wp:positionV>
                  <wp:extent cx="43815" cy="0"/>
                  <wp:effectExtent l="0" t="0" r="0" b="0"/>
                  <wp:wrapNone/>
                  <wp:docPr id="272"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ACE13" id="Line 89"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4.2pt,24pt" to="97.65pt,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" strokeweight=".14042mm">
                  <o:lock v:ext="edit" shapetype="f"/>
                  <w10:wrap anchorx="page"/>
                </v:line>
              </w:pict>
            </mc:Fallback>
          </mc:AlternateContent>
        </w:r>
      </w:ins>
      <w:ins w:id="360" w:author="Jeff Morgan" w:date="2019-07-09T15:57:00Z">
        <w:r w:rsidR="00A61948">
          <w:rPr>
            <w:noProof/>
          </w:rPr>
          <mc:AlternateContent>
            <mc:Choice Requires="wps">
              <w:drawing>
                <wp:anchor distT="0" distB="0" distL="114300" distR="114300" simplePos="0" relativeHeight="251689984" behindDoc="1" locked="0" layoutInCell="1" allowOverlap="1" wp14:anchorId="3475635C" wp14:editId="1671A128">
                  <wp:simplePos x="0" y="0"/>
                  <wp:positionH relativeFrom="page">
                    <wp:posOffset>1705610</wp:posOffset>
                  </wp:positionH>
                  <wp:positionV relativeFrom="paragraph">
                    <wp:posOffset>127635</wp:posOffset>
                  </wp:positionV>
                  <wp:extent cx="43180" cy="0"/>
                  <wp:effectExtent l="16510" t="13335" r="29210" b="24765"/>
                  <wp:wrapNone/>
                  <wp:docPr id="152"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90"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3pt,10.05pt" to="137.7pt,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691008" behindDoc="1" locked="0" layoutInCell="1" allowOverlap="1" wp14:anchorId="2040421E" wp14:editId="5C35306B">
                  <wp:simplePos x="0" y="0"/>
                  <wp:positionH relativeFrom="page">
                    <wp:posOffset>1196340</wp:posOffset>
                  </wp:positionH>
                  <wp:positionV relativeFrom="paragraph">
                    <wp:posOffset>304800</wp:posOffset>
                  </wp:positionV>
                  <wp:extent cx="43180" cy="0"/>
                  <wp:effectExtent l="15240" t="12700" r="30480" b="25400"/>
                  <wp:wrapNone/>
                  <wp:docPr id="153"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89"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4.2pt,24pt" to="97.6pt,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hw7R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" strokeweight="5054emu">
                  <w10:wrap anchorx="page"/>
                </v:line>
              </w:pict>
            </mc:Fallback>
          </mc:AlternateContent>
        </w:r>
      </w:ins>
      <w:del w:id="361" w:author="Jeff Morgan" w:date="2019-07-09T15:57:00Z">
        <w:r w:rsidR="00240831">
          <w:rPr>
            <w:noProof/>
          </w:rPr>
          <mc:AlternateContent>
            <mc:Choice Requires="wps">
              <w:drawing>
                <wp:anchor distT="0" distB="0" distL="114300" distR="114300" simplePos="0" relativeHeight="251622400" behindDoc="1" locked="0" layoutInCell="1" allowOverlap="1" wp14:anchorId="41068C4F" wp14:editId="32FE7B8F">
                  <wp:simplePos x="0" y="0"/>
                  <wp:positionH relativeFrom="page">
                    <wp:posOffset>1705610</wp:posOffset>
                  </wp:positionH>
                  <wp:positionV relativeFrom="paragraph">
                    <wp:posOffset>127635</wp:posOffset>
                  </wp:positionV>
                  <wp:extent cx="43815" cy="0"/>
                  <wp:effectExtent l="10160" t="5080" r="12700" b="13970"/>
                  <wp:wrapNone/>
                  <wp:docPr id="97"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10BB35" id="Line 90"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3pt,10.05pt" to="137.7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" strokeweight=".14042mm">
                  <w10:wrap anchorx="page"/>
                </v:line>
              </w:pict>
            </mc:Fallback>
          </mc:AlternateContent>
        </w:r>
        <w:r w:rsidR="00240831">
          <w:rPr>
            <w:noProof/>
          </w:rPr>
          <mc:AlternateContent>
            <mc:Choice Requires="wps">
              <w:drawing>
                <wp:anchor distT="0" distB="0" distL="114300" distR="114300" simplePos="0" relativeHeight="251623424" behindDoc="1" locked="0" layoutInCell="1" allowOverlap="1" wp14:anchorId="33419CA6" wp14:editId="7EF86D65">
                  <wp:simplePos x="0" y="0"/>
                  <wp:positionH relativeFrom="page">
                    <wp:posOffset>1196340</wp:posOffset>
                  </wp:positionH>
                  <wp:positionV relativeFrom="paragraph">
                    <wp:posOffset>304800</wp:posOffset>
                  </wp:positionV>
                  <wp:extent cx="43815" cy="0"/>
                  <wp:effectExtent l="5715" t="10795" r="7620" b="8255"/>
                  <wp:wrapNone/>
                  <wp:docPr id="96"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C5439E" id="Line 89"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4.2pt,24pt" to="97.6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AwWHAIAAEE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" strokeweight=".14042mm">
                  <w10:wrap anchorx="page"/>
                </v:line>
              </w:pict>
            </mc:Fallback>
          </mc:AlternateContent>
        </w:r>
      </w:del>
      <w:r w:rsidR="001A290F">
        <w:rPr>
          <w:rFonts w:ascii="Courier New"/>
          <w:w w:val="85"/>
        </w:rPr>
        <w:t>--quantification method</w:t>
      </w:r>
    </w:p>
    <w:p w14:paraId="2AF4F1F6" w14:textId="77777777" w:rsidR="009F54E5" w:rsidRDefault="001A290F">
      <w:pPr>
        <w:pStyle w:val="BodyText"/>
        <w:spacing w:before="6"/>
        <w:ind w:left="239"/>
      </w:pPr>
      <w:r>
        <w:br w:type="column"/>
      </w:r>
      <w:r>
        <w:t>Specify quantification method (default: Cufflinks (</w:t>
      </w:r>
      <w:r>
        <w:rPr>
          <w:i/>
        </w:rPr>
        <w:t>18</w:t>
      </w:r>
      <w:r>
        <w:t>))</w:t>
      </w:r>
    </w:p>
    <w:p w14:paraId="11F33D8A" w14:textId="77777777" w:rsidR="009F54E5" w:rsidRDefault="009F54E5">
      <w:pPr>
        <w:sectPr w:rsidR="009F54E5">
          <w:type w:val="continuous"/>
          <w:pgSz w:w="12240" w:h="20160"/>
          <w:pgMar w:top="1400" w:right="520" w:bottom="360" w:left="600" w:header="720" w:footer="720" w:gutter="0"/>
          <w:cols w:num="2" w:space="720" w:equalWidth="0">
            <w:col w:w="2883" w:space="191"/>
            <w:col w:w="8046"/>
          </w:cols>
        </w:sectPr>
      </w:pPr>
    </w:p>
    <w:p w14:paraId="46E419B5" w14:textId="77777777" w:rsidR="007838F1" w:rsidRDefault="007A02DF">
      <w:pPr>
        <w:pStyle w:val="BodyText"/>
        <w:spacing w:line="20" w:lineRule="exact"/>
        <w:ind w:left="116"/>
        <w:rPr>
          <w:ins w:id="362" w:author="Yeyun Ouyang" w:date="2019-07-09T16:01:00Z"/>
          <w:sz w:val="2"/>
        </w:rPr>
      </w:pPr>
      <w:ins w:id="363" w:author="Yeyun Ouyang" w:date="2019-07-09T16:01:00Z">
        <w:r>
          <w:rPr>
            <w:noProof/>
          </w:rPr>
          <mc:AlternateContent>
            <mc:Choice Requires="wps">
              <w:drawing>
                <wp:anchor distT="0" distB="0" distL="114300" distR="114300" simplePos="0" relativeHeight="251994112" behindDoc="1" locked="0" layoutInCell="1" allowOverlap="1" wp14:anchorId="207054C5" wp14:editId="1070C822">
                  <wp:simplePos x="0" y="0"/>
                  <wp:positionH relativeFrom="page">
                    <wp:posOffset>1123950</wp:posOffset>
                  </wp:positionH>
                  <wp:positionV relativeFrom="page">
                    <wp:posOffset>11837035</wp:posOffset>
                  </wp:positionV>
                  <wp:extent cx="43180" cy="0"/>
                  <wp:effectExtent l="0" t="0" r="0" b="0"/>
                  <wp:wrapNone/>
                  <wp:docPr id="509" name="Lin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11BBFA" id="Line 205"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932.05pt" to="91.9pt,9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0KEgIAAC0EAAAOAAAAZHJzL2Uyb0RvYy54bWysU8GO2yAQvVfqPyDuie2sk2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" strokeweight=".14042mm">
                  <o:lock v:ext="edit" shapetype="f"/>
                  <w10:wrap anchorx="page" anchory="page"/>
                </v:line>
              </w:pict>
            </mc:Fallback>
          </mc:AlternateContent>
        </w:r>
        <w:r>
          <w:rPr>
            <w:noProof/>
          </w:rPr>
          <mc:AlternateContent>
            <mc:Choice Requires="wps">
              <w:drawing>
                <wp:anchor distT="0" distB="0" distL="114300" distR="114300" simplePos="0" relativeHeight="251995136" behindDoc="1" locked="0" layoutInCell="1" allowOverlap="1" wp14:anchorId="51BA8D87" wp14:editId="7CD45153">
                  <wp:simplePos x="0" y="0"/>
                  <wp:positionH relativeFrom="page">
                    <wp:posOffset>1196340</wp:posOffset>
                  </wp:positionH>
                  <wp:positionV relativeFrom="page">
                    <wp:posOffset>12186285</wp:posOffset>
                  </wp:positionV>
                  <wp:extent cx="43815" cy="0"/>
                  <wp:effectExtent l="0" t="0" r="0" b="0"/>
                  <wp:wrapNone/>
                  <wp:docPr id="510" name="Lin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F0AB6D" id="Line 204"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4.2pt,959.55pt" to="97.65pt,95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" strokeweight=".14042mm">
                  <o:lock v:ext="edit" shapetype="f"/>
                  <w10:wrap anchorx="page" anchory="page"/>
                </v:line>
              </w:pict>
            </mc:Fallback>
          </mc:AlternateContent>
        </w:r>
        <w:r>
          <w:rPr>
            <w:noProof/>
            <w:sz w:val="2"/>
          </w:rPr>
          <mc:AlternateContent>
            <mc:Choice Requires="wpg">
              <w:drawing>
                <wp:inline distT="0" distB="0" distL="0" distR="0" wp14:anchorId="7840E2D2" wp14:editId="6C4A944A">
                  <wp:extent cx="6783705" cy="5080"/>
                  <wp:effectExtent l="0" t="0" r="0" b="0"/>
                  <wp:docPr id="511"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12" name="Line 20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6669F2B" id="Group 20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AdBJjPcwIAAIMFAAAOAAAAAAAA&#13;&#10;AAAAAAAAAC4CAABkcnMvZTJvRG9jLnhtbFBLAQItABQABgAIAAAAIQAKJ+Pv3gAAAAgBAAAPAAAA&#13;&#10;AAAAAAAAAAAAAM0EAABkcnMvZG93bnJldi54bWxQSwUGAAAAAAQABADzAAAA2AUAAAAA&#13;&#10;">
                  <v:line id="Line 20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" strokeweight=".14042mm">
                    <o:lock v:ext="edit" shapetype="f"/>
                  </v:line>
                  <w10:anchorlock/>
                </v:group>
              </w:pict>
            </mc:Fallback>
          </mc:AlternateContent>
        </w:r>
      </w:ins>
    </w:p>
    <w:p w14:paraId="754B0B98" w14:textId="37BB1DBB" w:rsidR="00071405" w:rsidRDefault="007A02DF">
      <w:pPr>
        <w:pStyle w:val="BodyText"/>
        <w:spacing w:line="20" w:lineRule="exact"/>
        <w:ind w:left="116"/>
        <w:rPr>
          <w:ins w:id="364" w:author="Jon Belyeu" w:date="2019-07-09T16:00:00Z"/>
          <w:sz w:val="2"/>
        </w:rPr>
      </w:pPr>
      <w:ins w:id="365" w:author="Yeyun Ouyang" w:date="2019-07-09T16:01:00Z">
        <w:r>
          <w:rPr>
            <w:noProof/>
          </w:rPr>
          <mc:AlternateContent>
            <mc:Choice Requires="wps">
              <w:drawing>
                <wp:anchor distT="0" distB="0" distL="0" distR="0" simplePos="0" relativeHeight="251996160" behindDoc="1" locked="0" layoutInCell="1" allowOverlap="1" wp14:anchorId="0427BA6C" wp14:editId="03276521">
                  <wp:simplePos x="0" y="0"/>
                  <wp:positionH relativeFrom="page">
                    <wp:posOffset>457200</wp:posOffset>
                  </wp:positionH>
                  <wp:positionV relativeFrom="paragraph">
                    <wp:posOffset>357505</wp:posOffset>
                  </wp:positionV>
                  <wp:extent cx="6783705" cy="0"/>
                  <wp:effectExtent l="0" t="0" r="0" b="0"/>
                  <wp:wrapTopAndBottom/>
                  <wp:docPr id="513" name="Lin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F187AF" id="Line 201"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" strokeweight=".14042mm">
                  <o:lock v:ext="edit" shapetype="f"/>
                  <w10:wrap type="topAndBottom" anchorx="page"/>
                </v:line>
              </w:pict>
            </mc:Fallback>
          </mc:AlternateContent>
        </w:r>
      </w:ins>
      <w:ins w:id="366" w:author="Jon Belyeu" w:date="2019-07-09T16:00:00Z">
        <w:r w:rsidR="007E195B">
          <w:rPr>
            <w:noProof/>
          </w:rPr>
          <mc:AlternateContent>
            <mc:Choice Requires="wps">
              <w:drawing>
                <wp:anchor distT="0" distB="0" distL="114300" distR="114300" simplePos="0" relativeHeight="251893760" behindDoc="1" locked="0" layoutInCell="1" allowOverlap="1" wp14:anchorId="7741568D" wp14:editId="20A26100">
                  <wp:simplePos x="0" y="0"/>
                  <wp:positionH relativeFrom="page">
                    <wp:posOffset>1123950</wp:posOffset>
                  </wp:positionH>
                  <wp:positionV relativeFrom="page">
                    <wp:posOffset>11837035</wp:posOffset>
                  </wp:positionV>
                  <wp:extent cx="43180" cy="0"/>
                  <wp:effectExtent l="0" t="0" r="0" b="0"/>
                  <wp:wrapNone/>
                  <wp:docPr id="392"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64B93" id="Line 88"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932.05pt" to="91.9pt,9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" strokeweight=".14042mm">
                  <o:lock v:ext="edit" shapetype="f"/>
                  <w10:wrap anchorx="page" anchory="page"/>
                </v:line>
              </w:pict>
            </mc:Fallback>
          </mc:AlternateContent>
        </w:r>
        <w:r w:rsidR="007E195B">
          <w:rPr>
            <w:noProof/>
          </w:rPr>
          <mc:AlternateContent>
            <mc:Choice Requires="wps">
              <w:drawing>
                <wp:anchor distT="0" distB="0" distL="114300" distR="114300" simplePos="0" relativeHeight="251894784" behindDoc="1" locked="0" layoutInCell="1" allowOverlap="1" wp14:anchorId="1070078F" wp14:editId="34DEA229">
                  <wp:simplePos x="0" y="0"/>
                  <wp:positionH relativeFrom="page">
                    <wp:posOffset>1196340</wp:posOffset>
                  </wp:positionH>
                  <wp:positionV relativeFrom="page">
                    <wp:posOffset>12186285</wp:posOffset>
                  </wp:positionV>
                  <wp:extent cx="43815" cy="0"/>
                  <wp:effectExtent l="0" t="0" r="0" b="0"/>
                  <wp:wrapNone/>
                  <wp:docPr id="393"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AE350D" id="Line 8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4.2pt,959.55pt" to="97.65pt,95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t9jEQIAACs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" strokeweight=".14042mm">
                  <o:lock v:ext="edit" shapetype="f"/>
                  <w10:wrap anchorx="page" anchory="page"/>
                </v:line>
              </w:pict>
            </mc:Fallback>
          </mc:AlternateContent>
        </w:r>
        <w:r w:rsidR="007E195B">
          <w:rPr>
            <w:noProof/>
            <w:sz w:val="2"/>
          </w:rPr>
          <mc:AlternateContent>
            <mc:Choice Requires="wpg">
              <w:drawing>
                <wp:inline distT="0" distB="0" distL="0" distR="0" wp14:anchorId="5BFFD4FC" wp14:editId="009ABC70">
                  <wp:extent cx="6783705" cy="5080"/>
                  <wp:effectExtent l="0" t="0" r="0" b="0"/>
                  <wp:docPr id="394"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95" name="Line 8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347DA5" id="Group 8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xo60lHECAAB/BQAADgAAAAAAAAAA&#13;&#10;AAAAAAAuAgAAZHJzL2Uyb0RvYy54bWxQSwECLQAUAAYACAAAACEACifj794AAAAIAQAADwAAAAAA&#13;&#10;AAAAAAAAAADLBAAAZHJzL2Rvd25yZXYueG1sUEsFBgAAAAAEAAQA8wAAANYFAAAAAA==&#13;&#10;">
                  <v:line id="Line 8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" strokeweight=".14042mm">
                    <o:lock v:ext="edit" shapetype="f"/>
                  </v:line>
                  <w10:anchorlock/>
                </v:group>
              </w:pict>
            </mc:Fallback>
          </mc:AlternateContent>
        </w:r>
      </w:ins>
    </w:p>
    <w:p w14:paraId="29C2706E" w14:textId="5B08AF7E" w:rsidR="006F619E" w:rsidRDefault="007E195B">
      <w:pPr>
        <w:pStyle w:val="BodyText"/>
        <w:spacing w:line="20" w:lineRule="exact"/>
        <w:ind w:left="116"/>
        <w:rPr>
          <w:ins w:id="367" w:author="Aaron Quinlan" w:date="2019-07-09T15:58:00Z"/>
          <w:sz w:val="2"/>
        </w:rPr>
      </w:pPr>
      <w:ins w:id="368" w:author="Jon Belyeu" w:date="2019-07-09T16:00:00Z">
        <w:r>
          <w:rPr>
            <w:noProof/>
          </w:rPr>
          <mc:AlternateContent>
            <mc:Choice Requires="wps">
              <w:drawing>
                <wp:anchor distT="0" distB="0" distL="0" distR="0" simplePos="0" relativeHeight="251895808" behindDoc="1" locked="0" layoutInCell="1" allowOverlap="1" wp14:anchorId="4B3BD5F3" wp14:editId="518BAD22">
                  <wp:simplePos x="0" y="0"/>
                  <wp:positionH relativeFrom="page">
                    <wp:posOffset>457200</wp:posOffset>
                  </wp:positionH>
                  <wp:positionV relativeFrom="paragraph">
                    <wp:posOffset>357505</wp:posOffset>
                  </wp:positionV>
                  <wp:extent cx="6783705" cy="0"/>
                  <wp:effectExtent l="0" t="0" r="0" b="0"/>
                  <wp:wrapTopAndBottom/>
                  <wp:docPr id="396"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653AB" id="Line 8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" strokeweight=".14042mm">
                  <o:lock v:ext="edit" shapetype="f"/>
                  <w10:wrap type="topAndBottom" anchorx="page"/>
                </v:line>
              </w:pict>
            </mc:Fallback>
          </mc:AlternateContent>
        </w:r>
      </w:ins>
      <w:ins w:id="369" w:author="Aaron Quinlan" w:date="2019-07-09T15:58:00Z">
        <w:r w:rsidR="00195A70">
          <w:rPr>
            <w:noProof/>
          </w:rPr>
          <mc:AlternateContent>
            <mc:Choice Requires="wps">
              <w:drawing>
                <wp:anchor distT="0" distB="0" distL="114300" distR="114300" simplePos="0" relativeHeight="251793408" behindDoc="1" locked="0" layoutInCell="1" allowOverlap="1" wp14:anchorId="32F9DB9B" wp14:editId="366AA146">
                  <wp:simplePos x="0" y="0"/>
                  <wp:positionH relativeFrom="page">
                    <wp:posOffset>1123950</wp:posOffset>
                  </wp:positionH>
                  <wp:positionV relativeFrom="page">
                    <wp:posOffset>11837035</wp:posOffset>
                  </wp:positionV>
                  <wp:extent cx="43180" cy="0"/>
                  <wp:effectExtent l="0" t="0" r="0" b="0"/>
                  <wp:wrapNone/>
                  <wp:docPr id="273"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0BC092" id="Line 88"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932.05pt" to="91.9pt,9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" strokeweight=".14042mm">
                  <o:lock v:ext="edit" shapetype="f"/>
                  <w10:wrap anchorx="page" anchory="page"/>
                </v:line>
              </w:pict>
            </mc:Fallback>
          </mc:AlternateContent>
        </w:r>
        <w:r w:rsidR="00195A70">
          <w:rPr>
            <w:noProof/>
          </w:rPr>
          <mc:AlternateContent>
            <mc:Choice Requires="wps">
              <w:drawing>
                <wp:anchor distT="0" distB="0" distL="114300" distR="114300" simplePos="0" relativeHeight="251794432" behindDoc="1" locked="0" layoutInCell="1" allowOverlap="1" wp14:anchorId="33B9DDB6" wp14:editId="7C7B5C71">
                  <wp:simplePos x="0" y="0"/>
                  <wp:positionH relativeFrom="page">
                    <wp:posOffset>1196340</wp:posOffset>
                  </wp:positionH>
                  <wp:positionV relativeFrom="page">
                    <wp:posOffset>12186285</wp:posOffset>
                  </wp:positionV>
                  <wp:extent cx="43815" cy="0"/>
                  <wp:effectExtent l="0" t="0" r="0" b="0"/>
                  <wp:wrapNone/>
                  <wp:docPr id="274"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F4188" id="Line 8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4.2pt,959.55pt" to="97.65pt,95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t9jEQIAACs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" strokeweight=".14042mm">
                  <o:lock v:ext="edit" shapetype="f"/>
                  <w10:wrap anchorx="page" anchory="page"/>
                </v:line>
              </w:pict>
            </mc:Fallback>
          </mc:AlternateContent>
        </w:r>
        <w:r w:rsidR="00195A70">
          <w:rPr>
            <w:noProof/>
            <w:sz w:val="2"/>
          </w:rPr>
          <mc:AlternateContent>
            <mc:Choice Requires="wpg">
              <w:drawing>
                <wp:inline distT="0" distB="0" distL="0" distR="0" wp14:anchorId="23964646" wp14:editId="5712C292">
                  <wp:extent cx="6783705" cy="5080"/>
                  <wp:effectExtent l="0" t="0" r="0" b="0"/>
                  <wp:docPr id="27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76" name="Line 8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E254CAD" id="Group 8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xo60lHECAAB/BQAADgAAAAAAAAAA&#13;&#10;AAAAAAAuAgAAZHJzL2Uyb0RvYy54bWxQSwECLQAUAAYACAAAACEACifj794AAAAIAQAADwAAAAAA&#13;&#10;AAAAAAAAAADLBAAAZHJzL2Rvd25yZXYueG1sUEsFBgAAAAAEAAQA8wAAANYFAAAAAA==&#13;&#10;">
                  <v:line id="Line 8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" strokeweight=".14042mm">
                    <o:lock v:ext="edit" shapetype="f"/>
                  </v:line>
                  <w10:anchorlock/>
                </v:group>
              </w:pict>
            </mc:Fallback>
          </mc:AlternateContent>
        </w:r>
      </w:ins>
    </w:p>
    <w:p w14:paraId="7F8F698F" w14:textId="235FF2FF" w:rsidR="006849AB" w:rsidRDefault="00195A70">
      <w:pPr>
        <w:pStyle w:val="BodyText"/>
        <w:spacing w:line="20" w:lineRule="exact"/>
        <w:ind w:left="116"/>
        <w:rPr>
          <w:ins w:id="370" w:author="Jeff Morgan" w:date="2019-07-09T15:57:00Z"/>
          <w:sz w:val="2"/>
        </w:rPr>
      </w:pPr>
      <w:ins w:id="371" w:author="Aaron Quinlan" w:date="2019-07-09T15:58:00Z">
        <w:r>
          <w:rPr>
            <w:noProof/>
          </w:rPr>
          <mc:AlternateContent>
            <mc:Choice Requires="wps">
              <w:drawing>
                <wp:anchor distT="0" distB="0" distL="0" distR="0" simplePos="0" relativeHeight="251795456" behindDoc="1" locked="0" layoutInCell="1" allowOverlap="1" wp14:anchorId="05BF3E66" wp14:editId="14C97CFD">
                  <wp:simplePos x="0" y="0"/>
                  <wp:positionH relativeFrom="page">
                    <wp:posOffset>457200</wp:posOffset>
                  </wp:positionH>
                  <wp:positionV relativeFrom="paragraph">
                    <wp:posOffset>357505</wp:posOffset>
                  </wp:positionV>
                  <wp:extent cx="6783705" cy="0"/>
                  <wp:effectExtent l="0" t="0" r="0" b="0"/>
                  <wp:wrapTopAndBottom/>
                  <wp:docPr id="277"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75D76" id="Line 8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" strokeweight=".14042mm">
                  <o:lock v:ext="edit" shapetype="f"/>
                  <w10:wrap type="topAndBottom" anchorx="page"/>
                </v:line>
              </w:pict>
            </mc:Fallback>
          </mc:AlternateContent>
        </w:r>
      </w:ins>
      <w:ins w:id="372" w:author="Jeff Morgan" w:date="2019-07-09T15:57:00Z">
        <w:r w:rsidR="00A61948">
          <w:rPr>
            <w:noProof/>
          </w:rPr>
          <mc:AlternateContent>
            <mc:Choice Requires="wps">
              <w:drawing>
                <wp:anchor distT="0" distB="0" distL="114300" distR="114300" simplePos="0" relativeHeight="251693056" behindDoc="1" locked="0" layoutInCell="1" allowOverlap="1" wp14:anchorId="731B047F" wp14:editId="6E8876DE">
                  <wp:simplePos x="0" y="0"/>
                  <wp:positionH relativeFrom="page">
                    <wp:posOffset>1123315</wp:posOffset>
                  </wp:positionH>
                  <wp:positionV relativeFrom="page">
                    <wp:posOffset>11836400</wp:posOffset>
                  </wp:positionV>
                  <wp:extent cx="43815" cy="0"/>
                  <wp:effectExtent l="18415" t="12700" r="26670" b="25400"/>
                  <wp:wrapNone/>
                  <wp:docPr id="154"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88"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45pt,932pt" to="91.9pt,93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" strokeweight="5054emu">
                  <w10:wrap anchorx="page" anchory="page"/>
                </v:line>
              </w:pict>
            </mc:Fallback>
          </mc:AlternateContent>
        </w:r>
        <w:r w:rsidR="00A61948">
          <w:rPr>
            <w:noProof/>
          </w:rPr>
          <mc:AlternateContent>
            <mc:Choice Requires="wps">
              <w:drawing>
                <wp:anchor distT="0" distB="0" distL="114300" distR="114300" simplePos="0" relativeHeight="251694080" behindDoc="1" locked="0" layoutInCell="1" allowOverlap="1" wp14:anchorId="044510DF" wp14:editId="68A4F5FA">
                  <wp:simplePos x="0" y="0"/>
                  <wp:positionH relativeFrom="page">
                    <wp:posOffset>1196340</wp:posOffset>
                  </wp:positionH>
                  <wp:positionV relativeFrom="page">
                    <wp:posOffset>12185650</wp:posOffset>
                  </wp:positionV>
                  <wp:extent cx="43180" cy="0"/>
                  <wp:effectExtent l="15240" t="19050" r="30480" b="19050"/>
                  <wp:wrapNone/>
                  <wp:docPr id="155"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8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4.2pt,959.5pt" to="97.6pt,95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LhxwCAABBBAAADgAAAGRycy9lMm9Eb2MueG1srFPBjtowEL1X6j9YvkMSNrA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" strokeweight="5054emu">
                  <w10:wrap anchorx="page" anchory="page"/>
                </v:line>
              </w:pict>
            </mc:Fallback>
          </mc:AlternateContent>
        </w:r>
        <w:r w:rsidR="00A61948">
          <w:rPr>
            <w:noProof/>
            <w:sz w:val="2"/>
          </w:rPr>
          <mc:AlternateContent>
            <mc:Choice Requires="wpg">
              <w:drawing>
                <wp:inline distT="0" distB="0" distL="0" distR="0" wp14:anchorId="1B7D7627" wp14:editId="372A7316">
                  <wp:extent cx="6783705" cy="5080"/>
                  <wp:effectExtent l="0" t="0" r="10795" b="7620"/>
                  <wp:docPr id="156"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57" name="Line 86"/>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85"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">
                  <v:line id="Line 86"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WXksIAAADbAAAADwAAAGRycy9kb3ducmV2LnhtbESPUWvCQBCE3wX/w7GFvumlLUhNvQQR&#10;hEIfSqw/YM1tk+DdbshdTeqv7xUEH4eZ+YbZlJN36kJD6IQNPC0zUMS12I4bA8ev/eIVVIjIFp0w&#10;GfilAGUxn20wtzJyRZdDbFSCcMjRQBtjn2sd6pY8hqX0xMn7lsFjTHJotB1wTHDv9HOWrbTHjtNC&#10;iz3tWqrPhx9voBpl39cfFYn9vIq7ntA6tzLm8WHavoGKNMV7+NZ+twbWL/D/Jf0AXf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LWXksIAAADbAAAADwAAAAAAAAAAAAAA&#10;AAChAgAAZHJzL2Rvd25yZXYueG1sUEsFBgAAAAAEAAQA+QAAAJADAAAAAA==&#10;" strokeweight="5054emu"/>
                  <w10:anchorlock/>
                </v:group>
              </w:pict>
            </mc:Fallback>
          </mc:AlternateContent>
        </w:r>
      </w:ins>
    </w:p>
    <w:p w14:paraId="3B8CA270" w14:textId="3BD19A58" w:rsidR="009F54E5" w:rsidRDefault="00A61948">
      <w:pPr>
        <w:pStyle w:val="BodyText"/>
        <w:spacing w:line="20" w:lineRule="exact"/>
        <w:ind w:left="116"/>
        <w:rPr>
          <w:del w:id="373" w:author="Jeff Morgan" w:date="2019-07-09T15:57:00Z"/>
          <w:sz w:val="2"/>
        </w:rPr>
      </w:pPr>
      <w:ins w:id="374" w:author="Jeff Morgan" w:date="2019-07-09T15:57:00Z">
        <w:r>
          <w:rPr>
            <w:noProof/>
          </w:rPr>
          <mc:AlternateContent>
            <mc:Choice Requires="wps">
              <w:drawing>
                <wp:anchor distT="0" distB="0" distL="0" distR="0" simplePos="0" relativeHeight="251695104" behindDoc="1" locked="0" layoutInCell="1" allowOverlap="1" wp14:anchorId="728DE051" wp14:editId="47E36EA6">
                  <wp:simplePos x="0" y="0"/>
                  <wp:positionH relativeFrom="page">
                    <wp:posOffset>457200</wp:posOffset>
                  </wp:positionH>
                  <wp:positionV relativeFrom="paragraph">
                    <wp:posOffset>356870</wp:posOffset>
                  </wp:positionV>
                  <wp:extent cx="6783070" cy="0"/>
                  <wp:effectExtent l="12700" t="13970" r="24130" b="24130"/>
                  <wp:wrapTopAndBottom/>
                  <wp:docPr id="158"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8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pt" to="570.1pt,2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" strokeweight="5054emu">
                  <w10:wrap type="topAndBottom" anchorx="page"/>
                </v:line>
              </w:pict>
            </mc:Fallback>
          </mc:AlternateContent>
        </w:r>
      </w:ins>
      <w:del w:id="375" w:author="Jeff Morgan" w:date="2019-07-09T15:57:00Z">
        <w:r w:rsidR="00240831">
          <w:rPr>
            <w:noProof/>
          </w:rPr>
          <mc:AlternateContent>
            <mc:Choice Requires="wps">
              <w:drawing>
                <wp:anchor distT="0" distB="0" distL="114300" distR="114300" simplePos="0" relativeHeight="251624448" behindDoc="1" locked="0" layoutInCell="1" allowOverlap="1" wp14:anchorId="77235FFF" wp14:editId="0583046F">
                  <wp:simplePos x="0" y="0"/>
                  <wp:positionH relativeFrom="page">
                    <wp:posOffset>1123950</wp:posOffset>
                  </wp:positionH>
                  <wp:positionV relativeFrom="page">
                    <wp:posOffset>11837035</wp:posOffset>
                  </wp:positionV>
                  <wp:extent cx="43180" cy="0"/>
                  <wp:effectExtent l="9525" t="6985" r="13970" b="12065"/>
                  <wp:wrapNone/>
                  <wp:docPr id="95"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D5DB26" id="Line 88"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932.05pt" to="91.9pt,9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" strokeweight=".14042mm">
                  <w10:wrap anchorx="page" anchory="page"/>
                </v:line>
              </w:pict>
            </mc:Fallback>
          </mc:AlternateContent>
        </w:r>
        <w:r w:rsidR="00240831">
          <w:rPr>
            <w:noProof/>
          </w:rPr>
          <mc:AlternateContent>
            <mc:Choice Requires="wps">
              <w:drawing>
                <wp:anchor distT="0" distB="0" distL="114300" distR="114300" simplePos="0" relativeHeight="251625472" behindDoc="1" locked="0" layoutInCell="1" allowOverlap="1" wp14:anchorId="2326B5B8" wp14:editId="3BA1B76C">
                  <wp:simplePos x="0" y="0"/>
                  <wp:positionH relativeFrom="page">
                    <wp:posOffset>1196340</wp:posOffset>
                  </wp:positionH>
                  <wp:positionV relativeFrom="page">
                    <wp:posOffset>12186285</wp:posOffset>
                  </wp:positionV>
                  <wp:extent cx="43815" cy="0"/>
                  <wp:effectExtent l="5715" t="13335" r="7620" b="5715"/>
                  <wp:wrapNone/>
                  <wp:docPr id="94"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99EDCF" id="Line 8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4.2pt,959.55pt" to="97.65pt,95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Td8HQIAAEE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" strokeweight=".14042mm">
                  <w10:wrap anchorx="page" anchory="page"/>
                </v:line>
              </w:pict>
            </mc:Fallback>
          </mc:AlternateContent>
        </w:r>
        <w:r w:rsidR="00240831">
          <w:rPr>
            <w:noProof/>
            <w:sz w:val="2"/>
          </w:rPr>
          <mc:AlternateContent>
            <mc:Choice Requires="wpg">
              <w:drawing>
                <wp:inline distT="0" distB="0" distL="0" distR="0" wp14:anchorId="1F1625E4" wp14:editId="1D7528B8">
                  <wp:extent cx="6783705" cy="5080"/>
                  <wp:effectExtent l="6985" t="2540" r="10160" b="11430"/>
                  <wp:docPr id="92"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93" name="Line 86"/>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0D1BB4" id="Group 85"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">
                  <v:line id="Line 86"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" strokeweight=".14042mm"/>
                  <w10:anchorlock/>
                </v:group>
              </w:pict>
            </mc:Fallback>
          </mc:AlternateContent>
        </w:r>
      </w:del>
    </w:p>
    <w:p w14:paraId="1D406B38" w14:textId="1EF43873" w:rsidR="009F54E5" w:rsidRDefault="00240831">
      <w:pPr>
        <w:pStyle w:val="BodyText"/>
        <w:tabs>
          <w:tab w:val="left" w:pos="3313"/>
        </w:tabs>
        <w:ind w:left="3313" w:right="523" w:hanging="3074"/>
      </w:pPr>
      <w:del w:id="376" w:author="Jeff Morgan" w:date="2019-07-09T15:57:00Z">
        <w:r>
          <w:rPr>
            <w:noProof/>
          </w:rPr>
          <mc:AlternateContent>
            <mc:Choice Requires="wps">
              <w:drawing>
                <wp:anchor distT="0" distB="0" distL="0" distR="0" simplePos="0" relativeHeight="251668480" behindDoc="1" locked="0" layoutInCell="1" allowOverlap="1" wp14:anchorId="51EE99A5" wp14:editId="76907562">
                  <wp:simplePos x="0" y="0"/>
                  <wp:positionH relativeFrom="page">
                    <wp:posOffset>457200</wp:posOffset>
                  </wp:positionH>
                  <wp:positionV relativeFrom="paragraph">
                    <wp:posOffset>357505</wp:posOffset>
                  </wp:positionV>
                  <wp:extent cx="6783705" cy="0"/>
                  <wp:effectExtent l="9525" t="10160" r="7620" b="8890"/>
                  <wp:wrapTopAndBottom/>
                  <wp:docPr id="91"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713EB9" id="Line 8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" strokeweight=".14042mm">
                  <w10:wrap type="topAndBottom" anchorx="page"/>
                </v:line>
              </w:pict>
            </mc:Fallback>
          </mc:AlternateContent>
        </w:r>
      </w:del>
      <w:r w:rsidR="001A290F">
        <w:rPr>
          <w:rFonts w:ascii="Courier New"/>
          <w:w w:val="95"/>
        </w:rPr>
        <w:t>--feature</w:t>
      </w:r>
      <w:r w:rsidR="001A290F">
        <w:rPr>
          <w:rFonts w:ascii="Courier New"/>
          <w:spacing w:val="-95"/>
          <w:w w:val="95"/>
        </w:rPr>
        <w:t xml:space="preserve"> </w:t>
      </w:r>
      <w:r w:rsidR="001A290F">
        <w:rPr>
          <w:rFonts w:ascii="Courier New"/>
          <w:w w:val="95"/>
        </w:rPr>
        <w:t>type</w:t>
      </w:r>
      <w:r w:rsidR="001A290F">
        <w:rPr>
          <w:rFonts w:ascii="Courier New"/>
          <w:w w:val="95"/>
        </w:rPr>
        <w:tab/>
      </w:r>
      <w:r w:rsidR="001A290F">
        <w:t xml:space="preserve">Specify feature type (3rd column in GFF file) to be used if quantifying </w:t>
      </w:r>
      <w:r w:rsidR="001A290F">
        <w:rPr>
          <w:spacing w:val="-4"/>
        </w:rPr>
        <w:t xml:space="preserve">with </w:t>
      </w:r>
      <w:proofErr w:type="spellStart"/>
      <w:r w:rsidR="001A290F">
        <w:t>htseq</w:t>
      </w:r>
      <w:proofErr w:type="spellEnd"/>
      <w:r w:rsidR="001A290F">
        <w:t xml:space="preserve"> (default:</w:t>
      </w:r>
      <w:r w:rsidR="001A290F">
        <w:rPr>
          <w:spacing w:val="11"/>
        </w:rPr>
        <w:t xml:space="preserve"> </w:t>
      </w:r>
      <w:r w:rsidR="001A290F">
        <w:t>CDS)</w:t>
      </w:r>
    </w:p>
    <w:p w14:paraId="4B5E1697" w14:textId="77777777" w:rsidR="009F54E5" w:rsidRDefault="001A290F">
      <w:pPr>
        <w:pStyle w:val="BodyText"/>
        <w:tabs>
          <w:tab w:val="left" w:pos="3313"/>
        </w:tabs>
        <w:spacing w:after="33"/>
        <w:ind w:left="3313" w:right="434" w:hanging="3074"/>
      </w:pPr>
      <w:r>
        <w:rPr>
          <w:rFonts w:ascii="Courier New" w:hAnsi="Courier New"/>
          <w:w w:val="90"/>
        </w:rPr>
        <w:t>--stranded</w:t>
      </w:r>
      <w:r>
        <w:rPr>
          <w:rFonts w:ascii="Courier New" w:hAnsi="Courier New"/>
          <w:w w:val="90"/>
        </w:rPr>
        <w:tab/>
      </w:r>
      <w:r>
        <w:t>Specify</w:t>
      </w:r>
      <w:r>
        <w:rPr>
          <w:spacing w:val="-14"/>
        </w:rPr>
        <w:t xml:space="preserve"> </w:t>
      </w:r>
      <w:r>
        <w:t>whether</w:t>
      </w:r>
      <w:r>
        <w:rPr>
          <w:spacing w:val="-14"/>
        </w:rPr>
        <w:t xml:space="preserve"> </w:t>
      </w:r>
      <w:r>
        <w:t>library</w:t>
      </w:r>
      <w:r>
        <w:rPr>
          <w:spacing w:val="-13"/>
        </w:rPr>
        <w:t xml:space="preserve"> </w:t>
      </w:r>
      <w:r>
        <w:t>preparation</w:t>
      </w:r>
      <w:r>
        <w:rPr>
          <w:spacing w:val="-13"/>
        </w:rPr>
        <w:t xml:space="preserve"> </w:t>
      </w:r>
      <w:r>
        <w:t>was</w:t>
      </w:r>
      <w:r>
        <w:rPr>
          <w:spacing w:val="-14"/>
        </w:rPr>
        <w:t xml:space="preserve"> </w:t>
      </w:r>
      <w:r>
        <w:t>stranded</w:t>
      </w:r>
      <w:r>
        <w:rPr>
          <w:spacing w:val="-14"/>
        </w:rPr>
        <w:t xml:space="preserve"> </w:t>
      </w:r>
      <w:r>
        <w:t>(Options</w:t>
      </w:r>
      <w:r>
        <w:rPr>
          <w:spacing w:val="-14"/>
        </w:rPr>
        <w:t xml:space="preserve"> </w:t>
      </w:r>
      <w:r>
        <w:t>before</w:t>
      </w:r>
      <w:r>
        <w:rPr>
          <w:spacing w:val="-14"/>
        </w:rPr>
        <w:t xml:space="preserve"> </w:t>
      </w:r>
      <w:r>
        <w:t>——</w:t>
      </w:r>
      <w:r>
        <w:rPr>
          <w:spacing w:val="-13"/>
        </w:rPr>
        <w:t xml:space="preserve"> </w:t>
      </w:r>
      <w:proofErr w:type="spellStart"/>
      <w:r>
        <w:t>corre</w:t>
      </w:r>
      <w:proofErr w:type="spellEnd"/>
      <w:r>
        <w:t xml:space="preserve">- </w:t>
      </w:r>
      <w:proofErr w:type="spellStart"/>
      <w:r>
        <w:t>spond</w:t>
      </w:r>
      <w:proofErr w:type="spellEnd"/>
      <w:r>
        <w:t xml:space="preserve"> with Cufflinks inputs, options after </w:t>
      </w:r>
      <w:proofErr w:type="gramStart"/>
      <w:r>
        <w:t>correspond</w:t>
      </w:r>
      <w:proofErr w:type="gramEnd"/>
      <w:r>
        <w:t xml:space="preserve"> with </w:t>
      </w:r>
      <w:proofErr w:type="spellStart"/>
      <w:r>
        <w:t>htseq</w:t>
      </w:r>
      <w:proofErr w:type="spellEnd"/>
      <w:r>
        <w:rPr>
          <w:spacing w:val="-37"/>
        </w:rPr>
        <w:t xml:space="preserve"> </w:t>
      </w:r>
      <w:r>
        <w:t>inputs)</w:t>
      </w:r>
    </w:p>
    <w:p w14:paraId="195F56B1" w14:textId="77777777" w:rsidR="007838F1" w:rsidRDefault="007A02DF">
      <w:pPr>
        <w:pStyle w:val="BodyText"/>
        <w:spacing w:line="20" w:lineRule="exact"/>
        <w:ind w:left="116"/>
        <w:rPr>
          <w:ins w:id="377" w:author="Yeyun Ouyang" w:date="2019-07-09T16:01:00Z"/>
          <w:sz w:val="2"/>
        </w:rPr>
      </w:pPr>
      <w:ins w:id="378" w:author="Yeyun Ouyang" w:date="2019-07-09T16:01:00Z">
        <w:r>
          <w:rPr>
            <w:noProof/>
            <w:sz w:val="2"/>
          </w:rPr>
          <mc:AlternateContent>
            <mc:Choice Requires="wpg">
              <w:drawing>
                <wp:inline distT="0" distB="0" distL="0" distR="0" wp14:anchorId="798D8483" wp14:editId="45219FFB">
                  <wp:extent cx="6783705" cy="5080"/>
                  <wp:effectExtent l="0" t="0" r="0" b="0"/>
                  <wp:docPr id="514"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15" name="Line 20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D5D3635" id="Group 19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FRenA9yAgAAgwUAAA4AAAAAAAAA&#13;&#10;AAAAAAAALgIAAGRycy9lMm9Eb2MueG1sUEsBAi0AFAAGAAgAAAAhAAon4+/eAAAACAEAAA8AAAAA&#13;&#10;AAAAAAAAAAAAzAQAAGRycy9kb3ducmV2LnhtbFBLBQYAAAAABAAEAPMAAADXBQAAAAA=&#13;&#10;">
                  <v:line id="Line 20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" strokeweight=".14042mm">
                    <o:lock v:ext="edit" shapetype="f"/>
                  </v:line>
                  <w10:anchorlock/>
                </v:group>
              </w:pict>
            </mc:Fallback>
          </mc:AlternateContent>
        </w:r>
      </w:ins>
    </w:p>
    <w:p w14:paraId="767DDF32" w14:textId="77777777" w:rsidR="00071405" w:rsidRDefault="007E195B">
      <w:pPr>
        <w:pStyle w:val="BodyText"/>
        <w:spacing w:line="20" w:lineRule="exact"/>
        <w:ind w:left="116"/>
        <w:rPr>
          <w:ins w:id="379" w:author="Jon Belyeu" w:date="2019-07-09T16:00:00Z"/>
          <w:sz w:val="2"/>
        </w:rPr>
      </w:pPr>
      <w:ins w:id="380" w:author="Jon Belyeu" w:date="2019-07-09T16:00:00Z">
        <w:r>
          <w:rPr>
            <w:noProof/>
            <w:sz w:val="2"/>
          </w:rPr>
          <mc:AlternateContent>
            <mc:Choice Requires="wpg">
              <w:drawing>
                <wp:inline distT="0" distB="0" distL="0" distR="0" wp14:anchorId="55E865F1" wp14:editId="4F9BB43A">
                  <wp:extent cx="6783705" cy="5080"/>
                  <wp:effectExtent l="0" t="0" r="0" b="0"/>
                  <wp:docPr id="397"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98" name="Line 8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E3864A3" id="Group 8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ttbpCHECAAB/BQAADgAAAAAAAAAA&#13;&#10;AAAAAAAuAgAAZHJzL2Uyb0RvYy54bWxQSwECLQAUAAYACAAAACEACifj794AAAAIAQAADwAAAAAA&#13;&#10;AAAAAAAAAADLBAAAZHJzL2Rvd25yZXYueG1sUEsFBgAAAAAEAAQA8wAAANYFAAAAAA==&#13;&#10;">
                  <v:line id="Line 8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" strokeweight=".14042mm">
                    <o:lock v:ext="edit" shapetype="f"/>
                  </v:line>
                  <w10:anchorlock/>
                </v:group>
              </w:pict>
            </mc:Fallback>
          </mc:AlternateContent>
        </w:r>
      </w:ins>
    </w:p>
    <w:p w14:paraId="10CCB6A7" w14:textId="77777777" w:rsidR="006F619E" w:rsidRDefault="00195A70">
      <w:pPr>
        <w:pStyle w:val="BodyText"/>
        <w:spacing w:line="20" w:lineRule="exact"/>
        <w:ind w:left="116"/>
        <w:rPr>
          <w:ins w:id="381" w:author="Aaron Quinlan" w:date="2019-07-09T15:58:00Z"/>
          <w:sz w:val="2"/>
        </w:rPr>
      </w:pPr>
      <w:ins w:id="382" w:author="Aaron Quinlan" w:date="2019-07-09T15:58:00Z">
        <w:r>
          <w:rPr>
            <w:noProof/>
            <w:sz w:val="2"/>
          </w:rPr>
          <mc:AlternateContent>
            <mc:Choice Requires="wpg">
              <w:drawing>
                <wp:inline distT="0" distB="0" distL="0" distR="0" wp14:anchorId="1887D5C0" wp14:editId="2E1FD941">
                  <wp:extent cx="6783705" cy="5080"/>
                  <wp:effectExtent l="0" t="0" r="0" b="0"/>
                  <wp:docPr id="278"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79" name="Line 8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8AB6E3D" id="Group 8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ttbpCHECAAB/BQAADgAAAAAAAAAA&#13;&#10;AAAAAAAuAgAAZHJzL2Uyb0RvYy54bWxQSwECLQAUAAYACAAAACEACifj794AAAAIAQAADwAAAAAA&#13;&#10;AAAAAAAAAADLBAAAZHJzL2Rvd25yZXYueG1sUEsFBgAAAAAEAAQA8wAAANYFAAAAAA==&#13;&#10;">
                  <v:line id="Line 8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" strokeweight=".14042mm">
                    <o:lock v:ext="edit" shapetype="f"/>
                  </v:line>
                  <w10:anchorlock/>
                </v:group>
              </w:pict>
            </mc:Fallback>
          </mc:AlternateContent>
        </w:r>
      </w:ins>
    </w:p>
    <w:p w14:paraId="7B18AD71" w14:textId="77777777" w:rsidR="006849AB" w:rsidRDefault="00A61948">
      <w:pPr>
        <w:pStyle w:val="BodyText"/>
        <w:spacing w:line="20" w:lineRule="exact"/>
        <w:ind w:left="116"/>
        <w:rPr>
          <w:ins w:id="383" w:author="Jeff Morgan" w:date="2019-07-09T15:57:00Z"/>
          <w:sz w:val="2"/>
        </w:rPr>
      </w:pPr>
      <w:ins w:id="384" w:author="Jeff Morgan" w:date="2019-07-09T15:57:00Z">
        <w:r>
          <w:rPr>
            <w:noProof/>
            <w:sz w:val="2"/>
          </w:rPr>
          <mc:AlternateContent>
            <mc:Choice Requires="wpg">
              <w:drawing>
                <wp:inline distT="0" distB="0" distL="0" distR="0" wp14:anchorId="7CC2D1C4" wp14:editId="58F64702">
                  <wp:extent cx="6783705" cy="5080"/>
                  <wp:effectExtent l="0" t="0" r="10795" b="7620"/>
                  <wp:docPr id="159"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60" name="Line 8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8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fT5zC2sCAABjBQAADgAAAAAAAAAAAAAAAAAsAgAAZHJz&#10;L2Uyb0RvYy54bWxQSwECLQAUAAYACAAAACEAuUc7Y9oAAAADAQAADwAAAAAAAAAAAAAAAADDBAAA&#10;ZHJzL2Rvd25yZXYueG1sUEsFBgAAAAAEAAQA8wAAAMoFAAAAAA==&#10;">
                  <v:line id="Line 8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GcJ5b8AAADbAAAADwAAAGRycy9kb3ducmV2LnhtbERPzUrDQBC+F3yHZQRvzaYegsZsSykU&#10;BA+Stg8wzY5J6O5MyK5NzNO7B8Hjx/df7Wbv1J3G0Asb2GQ5KOJGbM+tgcv5uH4BFSKyRSdMBn4o&#10;wG77sKqwtDJxTfdTbFUK4VCigS7GodQ6NB15DJkMxIn7ktFjTHBstR1xSuHe6ec8L7THnlNDhwMd&#10;Ompup29voJ7kODQfNYn9XMQtV7TOFcY8Pc77N1CR5vgv/nO/WwOvaX36kn6A3v4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YGcJ5b8AAADbAAAADwAAAAAAAAAAAAAAAACh&#10;AgAAZHJzL2Rvd25yZXYueG1sUEsFBgAAAAAEAAQA+QAAAI0DAAAAAA==&#10;" strokeweight="5054emu"/>
                  <w10:anchorlock/>
                </v:group>
              </w:pict>
            </mc:Fallback>
          </mc:AlternateContent>
        </w:r>
      </w:ins>
    </w:p>
    <w:p w14:paraId="73957120" w14:textId="51E273B3" w:rsidR="009F54E5" w:rsidRDefault="00240831">
      <w:pPr>
        <w:pStyle w:val="BodyText"/>
        <w:spacing w:line="20" w:lineRule="exact"/>
        <w:ind w:left="116"/>
        <w:rPr>
          <w:del w:id="385" w:author="Jeff Morgan" w:date="2019-07-09T15:57:00Z"/>
          <w:sz w:val="2"/>
        </w:rPr>
      </w:pPr>
      <w:del w:id="386" w:author="Jeff Morgan" w:date="2019-07-09T15:57:00Z">
        <w:r>
          <w:rPr>
            <w:noProof/>
            <w:sz w:val="2"/>
          </w:rPr>
          <mc:AlternateContent>
            <mc:Choice Requires="wpg">
              <w:drawing>
                <wp:inline distT="0" distB="0" distL="0" distR="0" wp14:anchorId="498942EE" wp14:editId="18D22BAE">
                  <wp:extent cx="6783705" cy="5080"/>
                  <wp:effectExtent l="6985" t="7620" r="10160" b="6350"/>
                  <wp:docPr id="89"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90" name="Line 83"/>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CEEA6F" id="Group 8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">
                  <v:line id="Line 8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" strokeweight=".14042mm"/>
                  <w10:anchorlock/>
                </v:group>
              </w:pict>
            </mc:Fallback>
          </mc:AlternateContent>
        </w:r>
      </w:del>
    </w:p>
    <w:p w14:paraId="4721C366" w14:textId="7B0F0CD6" w:rsidR="009F54E5" w:rsidRDefault="001A290F">
      <w:pPr>
        <w:pStyle w:val="BodyText"/>
        <w:tabs>
          <w:tab w:val="left" w:pos="3313"/>
        </w:tabs>
        <w:spacing w:after="15"/>
        <w:ind w:left="239"/>
      </w:pPr>
      <w:commentRangeStart w:id="387"/>
      <w:r>
        <w:rPr>
          <w:rFonts w:ascii="Courier New" w:hAnsi="Courier New"/>
          <w:w w:val="95"/>
        </w:rPr>
        <w:t>--method</w:t>
      </w:r>
      <w:r>
        <w:rPr>
          <w:rFonts w:ascii="Courier New" w:hAnsi="Courier New"/>
          <w:w w:val="95"/>
        </w:rPr>
        <w:tab/>
      </w:r>
      <w:r>
        <w:t>Normalization</w:t>
      </w:r>
      <w:r>
        <w:rPr>
          <w:spacing w:val="-8"/>
        </w:rPr>
        <w:t xml:space="preserve"> </w:t>
      </w:r>
      <w:r>
        <w:t>method</w:t>
      </w:r>
      <w:r>
        <w:rPr>
          <w:spacing w:val="-8"/>
        </w:rPr>
        <w:t xml:space="preserve"> </w:t>
      </w:r>
      <w:r>
        <w:t>to</w:t>
      </w:r>
      <w:r>
        <w:rPr>
          <w:spacing w:val="-7"/>
        </w:rPr>
        <w:t xml:space="preserve"> </w:t>
      </w:r>
      <w:r>
        <w:t>perform</w:t>
      </w:r>
      <w:r>
        <w:rPr>
          <w:spacing w:val="-8"/>
        </w:rPr>
        <w:t xml:space="preserve"> </w:t>
      </w:r>
      <w:r>
        <w:t>(options:</w:t>
      </w:r>
      <w:r>
        <w:rPr>
          <w:spacing w:val="5"/>
        </w:rPr>
        <w:t xml:space="preserve"> </w:t>
      </w:r>
      <w:r>
        <w:t>“RPM”,</w:t>
      </w:r>
      <w:r>
        <w:rPr>
          <w:spacing w:val="-8"/>
        </w:rPr>
        <w:t xml:space="preserve"> </w:t>
      </w:r>
      <w:r>
        <w:t>“TPM”,</w:t>
      </w:r>
      <w:r>
        <w:rPr>
          <w:spacing w:val="-7"/>
        </w:rPr>
        <w:t xml:space="preserve"> </w:t>
      </w:r>
      <w:r>
        <w:t>“RPKM”,</w:t>
      </w:r>
      <w:r>
        <w:rPr>
          <w:spacing w:val="-8"/>
        </w:rPr>
        <w:t xml:space="preserve"> </w:t>
      </w:r>
      <w:r>
        <w:t>“FPKM”)</w:t>
      </w:r>
      <w:commentRangeEnd w:id="387"/>
      <w:r w:rsidR="006E6038">
        <w:rPr>
          <w:rStyle w:val="CommentReference"/>
        </w:rPr>
        <w:commentReference w:id="387"/>
      </w:r>
    </w:p>
    <w:p w14:paraId="36034CE8" w14:textId="77777777" w:rsidR="007838F1" w:rsidRDefault="007A02DF">
      <w:pPr>
        <w:pStyle w:val="BodyText"/>
        <w:spacing w:line="20" w:lineRule="exact"/>
        <w:ind w:left="116"/>
        <w:rPr>
          <w:ins w:id="388" w:author="Yeyun Ouyang" w:date="2019-07-09T16:01:00Z"/>
          <w:sz w:val="2"/>
        </w:rPr>
      </w:pPr>
      <w:ins w:id="389" w:author="Yeyun Ouyang" w:date="2019-07-09T16:01:00Z">
        <w:r>
          <w:rPr>
            <w:noProof/>
            <w:sz w:val="2"/>
          </w:rPr>
          <mc:AlternateContent>
            <mc:Choice Requires="wpg">
              <w:drawing>
                <wp:inline distT="0" distB="0" distL="0" distR="0" wp14:anchorId="37AA2943" wp14:editId="15FDC609">
                  <wp:extent cx="6783705" cy="5080"/>
                  <wp:effectExtent l="0" t="0" r="0" b="0"/>
                  <wp:docPr id="516"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17" name="Line 198"/>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2D8E25D" id="Group 197"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">
                  <v:line id="Line 198"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" strokeweight=".14042mm">
                    <o:lock v:ext="edit" shapetype="f"/>
                  </v:line>
                  <w10:anchorlock/>
                </v:group>
              </w:pict>
            </mc:Fallback>
          </mc:AlternateContent>
        </w:r>
      </w:ins>
    </w:p>
    <w:p w14:paraId="235E0192" w14:textId="77777777" w:rsidR="00071405" w:rsidRDefault="007E195B">
      <w:pPr>
        <w:pStyle w:val="BodyText"/>
        <w:spacing w:line="20" w:lineRule="exact"/>
        <w:ind w:left="116"/>
        <w:rPr>
          <w:ins w:id="390" w:author="Jon Belyeu" w:date="2019-07-09T16:00:00Z"/>
          <w:sz w:val="2"/>
        </w:rPr>
      </w:pPr>
      <w:ins w:id="391" w:author="Jon Belyeu" w:date="2019-07-09T16:00:00Z">
        <w:r>
          <w:rPr>
            <w:noProof/>
            <w:sz w:val="2"/>
          </w:rPr>
          <mc:AlternateContent>
            <mc:Choice Requires="wpg">
              <w:drawing>
                <wp:inline distT="0" distB="0" distL="0" distR="0" wp14:anchorId="686EF21D" wp14:editId="034B2598">
                  <wp:extent cx="6783705" cy="5080"/>
                  <wp:effectExtent l="0" t="0" r="0" b="0"/>
                  <wp:docPr id="399"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00" name="Line 8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1048CEE" id="Group 8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DWnW8ycwIAAH8FAAAOAAAAAAAA&#13;&#10;AAAAAAAAAC4CAABkcnMvZTJvRG9jLnhtbFBLAQItABQABgAIAAAAIQAKJ+Pv3gAAAAgBAAAPAAAA&#13;&#10;AAAAAAAAAAAAAM0EAABkcnMvZG93bnJldi54bWxQSwUGAAAAAAQABADzAAAA2AUAAAAA&#13;&#10;">
                  <v:line id="Line 8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" strokeweight=".14042mm">
                    <o:lock v:ext="edit" shapetype="f"/>
                  </v:line>
                  <w10:anchorlock/>
                </v:group>
              </w:pict>
            </mc:Fallback>
          </mc:AlternateContent>
        </w:r>
      </w:ins>
    </w:p>
    <w:p w14:paraId="16DE566D" w14:textId="77777777" w:rsidR="006F619E" w:rsidRDefault="00195A70">
      <w:pPr>
        <w:pStyle w:val="BodyText"/>
        <w:spacing w:line="20" w:lineRule="exact"/>
        <w:ind w:left="116"/>
        <w:rPr>
          <w:ins w:id="392" w:author="Aaron Quinlan" w:date="2019-07-09T15:58:00Z"/>
          <w:sz w:val="2"/>
        </w:rPr>
      </w:pPr>
      <w:ins w:id="393" w:author="Aaron Quinlan" w:date="2019-07-09T15:58:00Z">
        <w:r>
          <w:rPr>
            <w:noProof/>
            <w:sz w:val="2"/>
          </w:rPr>
          <mc:AlternateContent>
            <mc:Choice Requires="wpg">
              <w:drawing>
                <wp:inline distT="0" distB="0" distL="0" distR="0" wp14:anchorId="6AA655D5" wp14:editId="0A37BC1A">
                  <wp:extent cx="6783705" cy="5080"/>
                  <wp:effectExtent l="0" t="0" r="0" b="0"/>
                  <wp:docPr id="2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81" name="Line 8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9B9DA35" id="Group 8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DWnW8ycwIAAH8FAAAOAAAAAAAA&#13;&#10;AAAAAAAAAC4CAABkcnMvZTJvRG9jLnhtbFBLAQItABQABgAIAAAAIQAKJ+Pv3gAAAAgBAAAPAAAA&#13;&#10;AAAAAAAAAAAAAM0EAABkcnMvZG93bnJldi54bWxQSwUGAAAAAAQABADzAAAA2AUAAAAA&#13;&#10;">
                  <v:line id="Line 8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" strokeweight=".14042mm">
                    <o:lock v:ext="edit" shapetype="f"/>
                  </v:line>
                  <w10:anchorlock/>
                </v:group>
              </w:pict>
            </mc:Fallback>
          </mc:AlternateContent>
        </w:r>
      </w:ins>
    </w:p>
    <w:p w14:paraId="5935D512" w14:textId="77777777" w:rsidR="006849AB" w:rsidRDefault="00A61948">
      <w:pPr>
        <w:pStyle w:val="BodyText"/>
        <w:spacing w:line="20" w:lineRule="exact"/>
        <w:ind w:left="116"/>
        <w:rPr>
          <w:ins w:id="394" w:author="Jeff Morgan" w:date="2019-07-09T15:57:00Z"/>
          <w:sz w:val="2"/>
        </w:rPr>
      </w:pPr>
      <w:ins w:id="395" w:author="Jeff Morgan" w:date="2019-07-09T15:57:00Z">
        <w:r>
          <w:rPr>
            <w:noProof/>
            <w:sz w:val="2"/>
          </w:rPr>
          <mc:AlternateContent>
            <mc:Choice Requires="wpg">
              <w:drawing>
                <wp:inline distT="0" distB="0" distL="0" distR="0" wp14:anchorId="013C04FC" wp14:editId="7697EB2B">
                  <wp:extent cx="6783705" cy="5080"/>
                  <wp:effectExtent l="0" t="0" r="10795" b="7620"/>
                  <wp:docPr id="161"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62" name="Line 81"/>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80"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CCVvP24CAABjBQAADgAAAAAAAAAAAAAAAAAsAgAA&#10;ZHJzL2Uyb0RvYy54bWxQSwECLQAUAAYACAAAACEAuUc7Y9oAAAADAQAADwAAAAAAAAAAAAAAAADG&#10;BAAAZHJzL2Rvd25yZXYueG1sUEsFBgAAAAAEAAQA8wAAAM0FAAAAAA==&#10;">
                  <v:line id="Line 81"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8iTPr8AAADbAAAADwAAAGRycy9kb3ducmV2LnhtbERPS2rDMBDdF3oHMYXuGjldmOBYDiUQ&#10;CHQR7PYAE2tim0ozxlJiJ6evFoUuH+9f7hbv1I2mMAgbWK8yUMSt2IE7A99fh7cNqBCRLTphMnCn&#10;ALvq+anEwsrMNd2a2KkUwqFAA32MY6F1aHvyGFYyEifuIpPHmODUaTvhnMK90+9ZlmuPA6eGHkfa&#10;99T+NFdvoJ7lMLafNYk9PcQ9zmidy415fVk+tqAiLfFf/Oc+WgObNDZ9ST9AV7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G8iTPr8AAADbAAAADwAAAAAAAAAAAAAAAACh&#10;AgAAZHJzL2Rvd25yZXYueG1sUEsFBgAAAAAEAAQA+QAAAI0DAAAAAA==&#10;" strokeweight="5054emu"/>
                  <w10:anchorlock/>
                </v:group>
              </w:pict>
            </mc:Fallback>
          </mc:AlternateContent>
        </w:r>
      </w:ins>
    </w:p>
    <w:p w14:paraId="7551F3BF" w14:textId="1EACCED8" w:rsidR="009F54E5" w:rsidRDefault="00240831">
      <w:pPr>
        <w:pStyle w:val="BodyText"/>
        <w:spacing w:line="20" w:lineRule="exact"/>
        <w:ind w:left="116"/>
        <w:rPr>
          <w:del w:id="396" w:author="Jeff Morgan" w:date="2019-07-09T15:57:00Z"/>
          <w:sz w:val="2"/>
        </w:rPr>
      </w:pPr>
      <w:del w:id="397" w:author="Jeff Morgan" w:date="2019-07-09T15:57:00Z">
        <w:r>
          <w:rPr>
            <w:noProof/>
            <w:sz w:val="2"/>
          </w:rPr>
          <mc:AlternateContent>
            <mc:Choice Requires="wpg">
              <w:drawing>
                <wp:inline distT="0" distB="0" distL="0" distR="0" wp14:anchorId="00D795C0" wp14:editId="320C5886">
                  <wp:extent cx="6783705" cy="5080"/>
                  <wp:effectExtent l="6985" t="3175" r="10160" b="10795"/>
                  <wp:docPr id="87"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88" name="Line 81"/>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6E475A4" id="Group 80"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">
                  <v:line id="Line 81"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" strokeweight=".14042mm"/>
                  <w10:anchorlock/>
                </v:group>
              </w:pict>
            </mc:Fallback>
          </mc:AlternateContent>
        </w:r>
      </w:del>
    </w:p>
    <w:p w14:paraId="6400E277" w14:textId="77777777" w:rsidR="009F54E5" w:rsidRDefault="001A290F">
      <w:pPr>
        <w:pStyle w:val="BodyText"/>
        <w:tabs>
          <w:tab w:val="left" w:pos="3313"/>
        </w:tabs>
        <w:spacing w:after="15"/>
        <w:ind w:left="239"/>
      </w:pPr>
      <w:r>
        <w:rPr>
          <w:rFonts w:ascii="Courier New"/>
          <w:w w:val="95"/>
        </w:rPr>
        <w:t>--batch</w:t>
      </w:r>
      <w:r>
        <w:rPr>
          <w:rFonts w:ascii="Courier New"/>
          <w:w w:val="95"/>
        </w:rPr>
        <w:tab/>
      </w:r>
      <w:r>
        <w:t>Include</w:t>
      </w:r>
      <w:r>
        <w:rPr>
          <w:spacing w:val="-8"/>
        </w:rPr>
        <w:t xml:space="preserve"> </w:t>
      </w:r>
      <w:r>
        <w:t>path</w:t>
      </w:r>
      <w:r>
        <w:rPr>
          <w:spacing w:val="-8"/>
        </w:rPr>
        <w:t xml:space="preserve"> </w:t>
      </w:r>
      <w:r>
        <w:t>and</w:t>
      </w:r>
      <w:r>
        <w:rPr>
          <w:spacing w:val="-7"/>
        </w:rPr>
        <w:t xml:space="preserve"> </w:t>
      </w:r>
      <w:r>
        <w:t>filename</w:t>
      </w:r>
      <w:r>
        <w:rPr>
          <w:spacing w:val="-8"/>
        </w:rPr>
        <w:t xml:space="preserve"> </w:t>
      </w:r>
      <w:r>
        <w:t>of</w:t>
      </w:r>
      <w:r>
        <w:rPr>
          <w:spacing w:val="-7"/>
        </w:rPr>
        <w:t xml:space="preserve"> </w:t>
      </w:r>
      <w:proofErr w:type="spellStart"/>
      <w:r>
        <w:t>dataframe</w:t>
      </w:r>
      <w:proofErr w:type="spellEnd"/>
      <w:r>
        <w:rPr>
          <w:spacing w:val="-8"/>
        </w:rPr>
        <w:t xml:space="preserve"> </w:t>
      </w:r>
      <w:r>
        <w:t>with</w:t>
      </w:r>
      <w:r>
        <w:rPr>
          <w:spacing w:val="-7"/>
        </w:rPr>
        <w:t xml:space="preserve"> </w:t>
      </w:r>
      <w:r>
        <w:t>batch</w:t>
      </w:r>
      <w:r>
        <w:rPr>
          <w:spacing w:val="-8"/>
        </w:rPr>
        <w:t xml:space="preserve"> </w:t>
      </w:r>
      <w:r>
        <w:t>normalization</w:t>
      </w:r>
      <w:r>
        <w:rPr>
          <w:spacing w:val="-7"/>
        </w:rPr>
        <w:t xml:space="preserve"> </w:t>
      </w:r>
      <w:r>
        <w:t>parameters</w:t>
      </w:r>
    </w:p>
    <w:p w14:paraId="43A300D1" w14:textId="77777777" w:rsidR="007838F1" w:rsidRDefault="007A02DF">
      <w:pPr>
        <w:pStyle w:val="BodyText"/>
        <w:spacing w:line="20" w:lineRule="exact"/>
        <w:ind w:left="116"/>
        <w:rPr>
          <w:ins w:id="398" w:author="Yeyun Ouyang" w:date="2019-07-09T16:01:00Z"/>
          <w:sz w:val="2"/>
        </w:rPr>
      </w:pPr>
      <w:ins w:id="399" w:author="Yeyun Ouyang" w:date="2019-07-09T16:01:00Z">
        <w:r>
          <w:rPr>
            <w:noProof/>
            <w:sz w:val="2"/>
          </w:rPr>
          <mc:AlternateContent>
            <mc:Choice Requires="wpg">
              <w:drawing>
                <wp:inline distT="0" distB="0" distL="0" distR="0" wp14:anchorId="77B2F0FB" wp14:editId="26D3B9C2">
                  <wp:extent cx="6783705" cy="5080"/>
                  <wp:effectExtent l="0" t="0" r="0" b="0"/>
                  <wp:docPr id="518"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19" name="Line 19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C933C0D" id="Group 19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BliFbicwIAAIMFAAAOAAAAAAAA&#13;&#10;AAAAAAAAAC4CAABkcnMvZTJvRG9jLnhtbFBLAQItABQABgAIAAAAIQAKJ+Pv3gAAAAgBAAAPAAAA&#13;&#10;AAAAAAAAAAAAAM0EAABkcnMvZG93bnJldi54bWxQSwUGAAAAAAQABADzAAAA2AUAAAAA&#13;&#10;">
                  <v:line id="Line 19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" strokeweight=".14042mm">
                    <o:lock v:ext="edit" shapetype="f"/>
                  </v:line>
                  <w10:anchorlock/>
                </v:group>
              </w:pict>
            </mc:Fallback>
          </mc:AlternateContent>
        </w:r>
      </w:ins>
    </w:p>
    <w:p w14:paraId="74EDF0A3" w14:textId="5F631895" w:rsidR="00071405" w:rsidRDefault="007A02DF">
      <w:pPr>
        <w:pStyle w:val="BodyText"/>
        <w:spacing w:line="20" w:lineRule="exact"/>
        <w:ind w:left="116"/>
        <w:rPr>
          <w:ins w:id="400" w:author="Jon Belyeu" w:date="2019-07-09T16:00:00Z"/>
          <w:sz w:val="2"/>
        </w:rPr>
      </w:pPr>
      <w:ins w:id="401" w:author="Yeyun Ouyang" w:date="2019-07-09T16:01:00Z">
        <w:r>
          <w:rPr>
            <w:noProof/>
          </w:rPr>
          <mc:AlternateContent>
            <mc:Choice Requires="wps">
              <w:drawing>
                <wp:anchor distT="0" distB="0" distL="0" distR="0" simplePos="0" relativeHeight="251998208" behindDoc="1" locked="0" layoutInCell="1" allowOverlap="1" wp14:anchorId="238A0299" wp14:editId="00926720">
                  <wp:simplePos x="0" y="0"/>
                  <wp:positionH relativeFrom="page">
                    <wp:posOffset>457200</wp:posOffset>
                  </wp:positionH>
                  <wp:positionV relativeFrom="paragraph">
                    <wp:posOffset>357505</wp:posOffset>
                  </wp:positionV>
                  <wp:extent cx="6783705" cy="0"/>
                  <wp:effectExtent l="0" t="0" r="0" b="0"/>
                  <wp:wrapTopAndBottom/>
                  <wp:docPr id="520" name="Lin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B39174" id="Line 194"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" strokeweight=".14042mm">
                  <o:lock v:ext="edit" shapetype="f"/>
                  <w10:wrap type="topAndBottom" anchorx="page"/>
                </v:line>
              </w:pict>
            </mc:Fallback>
          </mc:AlternateContent>
        </w:r>
      </w:ins>
      <w:ins w:id="402" w:author="Jon Belyeu" w:date="2019-07-09T16:00:00Z">
        <w:r w:rsidR="007E195B">
          <w:rPr>
            <w:noProof/>
            <w:sz w:val="2"/>
          </w:rPr>
          <mc:AlternateContent>
            <mc:Choice Requires="wpg">
              <w:drawing>
                <wp:inline distT="0" distB="0" distL="0" distR="0" wp14:anchorId="0D9A697F" wp14:editId="77CDEBA0">
                  <wp:extent cx="6783705" cy="5080"/>
                  <wp:effectExtent l="0" t="0" r="0" b="0"/>
                  <wp:docPr id="401"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02" name="Line 7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F46F390" id="Group 78"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NlOp+xyAgAAfwUAAA4AAAAAAAAA&#13;&#10;AAAAAAAALgIAAGRycy9lMm9Eb2MueG1sUEsBAi0AFAAGAAgAAAAhAAon4+/eAAAACAEAAA8AAAAA&#13;&#10;AAAAAAAAAAAAzAQAAGRycy9kb3ducmV2LnhtbFBLBQYAAAAABAAEAPMAAADXBQAAAAA=&#13;&#10;">
                  <v:line id="Line 79"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" strokeweight=".14042mm">
                    <o:lock v:ext="edit" shapetype="f"/>
                  </v:line>
                  <w10:anchorlock/>
                </v:group>
              </w:pict>
            </mc:Fallback>
          </mc:AlternateContent>
        </w:r>
      </w:ins>
    </w:p>
    <w:p w14:paraId="1737DE41" w14:textId="673594CD" w:rsidR="006F619E" w:rsidRDefault="007E195B">
      <w:pPr>
        <w:pStyle w:val="BodyText"/>
        <w:spacing w:line="20" w:lineRule="exact"/>
        <w:ind w:left="116"/>
        <w:rPr>
          <w:ins w:id="403" w:author="Aaron Quinlan" w:date="2019-07-09T15:58:00Z"/>
          <w:sz w:val="2"/>
        </w:rPr>
      </w:pPr>
      <w:ins w:id="404" w:author="Jon Belyeu" w:date="2019-07-09T16:00:00Z">
        <w:r>
          <w:rPr>
            <w:noProof/>
          </w:rPr>
          <mc:AlternateContent>
            <mc:Choice Requires="wps">
              <w:drawing>
                <wp:anchor distT="0" distB="0" distL="0" distR="0" simplePos="0" relativeHeight="251897856" behindDoc="1" locked="0" layoutInCell="1" allowOverlap="1" wp14:anchorId="31D545B3" wp14:editId="5DDF9F25">
                  <wp:simplePos x="0" y="0"/>
                  <wp:positionH relativeFrom="page">
                    <wp:posOffset>457200</wp:posOffset>
                  </wp:positionH>
                  <wp:positionV relativeFrom="paragraph">
                    <wp:posOffset>357505</wp:posOffset>
                  </wp:positionV>
                  <wp:extent cx="6783705" cy="0"/>
                  <wp:effectExtent l="0" t="0" r="0" b="0"/>
                  <wp:wrapTopAndBottom/>
                  <wp:docPr id="403"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2161BF" id="Line 77"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Tc6EwIAAC0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" strokeweight=".14042mm">
                  <o:lock v:ext="edit" shapetype="f"/>
                  <w10:wrap type="topAndBottom" anchorx="page"/>
                </v:line>
              </w:pict>
            </mc:Fallback>
          </mc:AlternateContent>
        </w:r>
      </w:ins>
      <w:ins w:id="405" w:author="Aaron Quinlan" w:date="2019-07-09T15:58:00Z">
        <w:r w:rsidR="00195A70">
          <w:rPr>
            <w:noProof/>
            <w:sz w:val="2"/>
          </w:rPr>
          <mc:AlternateContent>
            <mc:Choice Requires="wpg">
              <w:drawing>
                <wp:inline distT="0" distB="0" distL="0" distR="0" wp14:anchorId="6652B5E6" wp14:editId="0E19322B">
                  <wp:extent cx="6783705" cy="5080"/>
                  <wp:effectExtent l="0" t="0" r="0" b="0"/>
                  <wp:docPr id="282"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83" name="Line 7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4E797E5" id="Group 78"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NlOp+xyAgAAfwUAAA4AAAAAAAAA&#13;&#10;AAAAAAAALgIAAGRycy9lMm9Eb2MueG1sUEsBAi0AFAAGAAgAAAAhAAon4+/eAAAACAEAAA8AAAAA&#13;&#10;AAAAAAAAAAAAzAQAAGRycy9kb3ducmV2LnhtbFBLBQYAAAAABAAEAPMAAADXBQAAAAA=&#13;&#10;">
                  <v:line id="Line 79"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" strokeweight=".14042mm">
                    <o:lock v:ext="edit" shapetype="f"/>
                  </v:line>
                  <w10:anchorlock/>
                </v:group>
              </w:pict>
            </mc:Fallback>
          </mc:AlternateContent>
        </w:r>
      </w:ins>
    </w:p>
    <w:p w14:paraId="3D25D698" w14:textId="55562EEA" w:rsidR="006849AB" w:rsidRDefault="00195A70">
      <w:pPr>
        <w:pStyle w:val="BodyText"/>
        <w:spacing w:line="20" w:lineRule="exact"/>
        <w:ind w:left="116"/>
        <w:rPr>
          <w:ins w:id="406" w:author="Jeff Morgan" w:date="2019-07-09T15:57:00Z"/>
          <w:sz w:val="2"/>
        </w:rPr>
      </w:pPr>
      <w:ins w:id="407" w:author="Aaron Quinlan" w:date="2019-07-09T15:58:00Z">
        <w:r>
          <w:rPr>
            <w:noProof/>
          </w:rPr>
          <mc:AlternateContent>
            <mc:Choice Requires="wps">
              <w:drawing>
                <wp:anchor distT="0" distB="0" distL="0" distR="0" simplePos="0" relativeHeight="251797504" behindDoc="1" locked="0" layoutInCell="1" allowOverlap="1" wp14:anchorId="77A64787" wp14:editId="4112F0D1">
                  <wp:simplePos x="0" y="0"/>
                  <wp:positionH relativeFrom="page">
                    <wp:posOffset>457200</wp:posOffset>
                  </wp:positionH>
                  <wp:positionV relativeFrom="paragraph">
                    <wp:posOffset>357505</wp:posOffset>
                  </wp:positionV>
                  <wp:extent cx="6783705" cy="0"/>
                  <wp:effectExtent l="0" t="0" r="0" b="0"/>
                  <wp:wrapTopAndBottom/>
                  <wp:docPr id="284"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45E2EB" id="Line 77"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Tc6EwIAAC0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" strokeweight=".14042mm">
                  <o:lock v:ext="edit" shapetype="f"/>
                  <w10:wrap type="topAndBottom" anchorx="page"/>
                </v:line>
              </w:pict>
            </mc:Fallback>
          </mc:AlternateContent>
        </w:r>
      </w:ins>
      <w:ins w:id="408" w:author="Jeff Morgan" w:date="2019-07-09T15:57:00Z">
        <w:r w:rsidR="00A61948">
          <w:rPr>
            <w:noProof/>
            <w:sz w:val="2"/>
          </w:rPr>
          <mc:AlternateContent>
            <mc:Choice Requires="wpg">
              <w:drawing>
                <wp:inline distT="0" distB="0" distL="0" distR="0" wp14:anchorId="5D06CF35" wp14:editId="6947FA7F">
                  <wp:extent cx="6783705" cy="5080"/>
                  <wp:effectExtent l="0" t="0" r="10795" b="7620"/>
                  <wp:docPr id="163"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64" name="Line 79"/>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78"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kJWDq24CAABjBQAADgAAAAAAAAAAAAAAAAAsAgAA&#10;ZHJzL2Uyb0RvYy54bWxQSwECLQAUAAYACAAAACEAuUc7Y9oAAAADAQAADwAAAAAAAAAAAAAAAADG&#10;BAAAZHJzL2Rvd25yZXYueG1sUEsFBgAAAAAEAAQA8wAAAM0FAAAAAA==&#10;">
                  <v:line id="Line 79"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ui18EAAADbAAAADwAAAGRycy9kb3ducmV2LnhtbESPQWvCQBSE74L/YXmCN93YQ5DUVUQQ&#10;Cj1IbH/Aa/aZBHffC9nVpP56Vyj0OMzMN8xmN3qn7tSHVtjAapmBIq7Etlwb+P46LtagQkS26ITJ&#10;wC8F2G2nkw0WVgYu6X6OtUoQDgUaaGLsCq1D1ZDHsJSOOHkX6T3GJPta2x6HBPdOv2VZrj22nBYa&#10;7OjQUHU937yBcpBjV32WJPb0EPf4Qetcbsx8Nu7fQUUa43/4r/1hDaxzeH1JP0Bv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FG6LXwQAAANsAAAAPAAAAAAAAAAAAAAAA&#10;AKECAABkcnMvZG93bnJldi54bWxQSwUGAAAAAAQABAD5AAAAjwMAAAAA&#10;" strokeweight="5054emu"/>
                  <w10:anchorlock/>
                </v:group>
              </w:pict>
            </mc:Fallback>
          </mc:AlternateContent>
        </w:r>
      </w:ins>
    </w:p>
    <w:p w14:paraId="10FCE7A5" w14:textId="6FA661E7" w:rsidR="009F54E5" w:rsidRDefault="00A61948">
      <w:pPr>
        <w:pStyle w:val="BodyText"/>
        <w:spacing w:line="20" w:lineRule="exact"/>
        <w:ind w:left="116"/>
        <w:rPr>
          <w:del w:id="409" w:author="Jeff Morgan" w:date="2019-07-09T15:57:00Z"/>
          <w:sz w:val="2"/>
        </w:rPr>
      </w:pPr>
      <w:ins w:id="410" w:author="Jeff Morgan" w:date="2019-07-09T15:57:00Z">
        <w:r>
          <w:rPr>
            <w:noProof/>
          </w:rPr>
          <mc:AlternateContent>
            <mc:Choice Requires="wps">
              <w:drawing>
                <wp:anchor distT="0" distB="0" distL="0" distR="0" simplePos="0" relativeHeight="251697152" behindDoc="1" locked="0" layoutInCell="1" allowOverlap="1" wp14:anchorId="0961B69A" wp14:editId="04A6EAF8">
                  <wp:simplePos x="0" y="0"/>
                  <wp:positionH relativeFrom="page">
                    <wp:posOffset>457200</wp:posOffset>
                  </wp:positionH>
                  <wp:positionV relativeFrom="paragraph">
                    <wp:posOffset>356870</wp:posOffset>
                  </wp:positionV>
                  <wp:extent cx="6783070" cy="0"/>
                  <wp:effectExtent l="12700" t="13970" r="24130" b="24130"/>
                  <wp:wrapTopAndBottom/>
                  <wp:docPr id="165"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77"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pt" to="570.1pt,2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" strokeweight="5054emu">
                  <w10:wrap type="topAndBottom" anchorx="page"/>
                </v:line>
              </w:pict>
            </mc:Fallback>
          </mc:AlternateContent>
        </w:r>
      </w:ins>
      <w:del w:id="411" w:author="Jeff Morgan" w:date="2019-07-09T15:57:00Z">
        <w:r w:rsidR="00240831">
          <w:rPr>
            <w:noProof/>
            <w:sz w:val="2"/>
          </w:rPr>
          <mc:AlternateContent>
            <mc:Choice Requires="wpg">
              <w:drawing>
                <wp:inline distT="0" distB="0" distL="0" distR="0" wp14:anchorId="1EFCADC3" wp14:editId="32959F41">
                  <wp:extent cx="6783705" cy="5080"/>
                  <wp:effectExtent l="6985" t="7620" r="10160" b="6350"/>
                  <wp:docPr id="85"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86" name="Line 79"/>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E3152E" id="Group 78"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">
                  <v:line id="Line 79"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" strokeweight=".14042mm"/>
                  <w10:anchorlock/>
                </v:group>
              </w:pict>
            </mc:Fallback>
          </mc:AlternateContent>
        </w:r>
      </w:del>
    </w:p>
    <w:p w14:paraId="514F5472" w14:textId="0886EF09" w:rsidR="009F54E5" w:rsidRDefault="00240831">
      <w:pPr>
        <w:pStyle w:val="BodyText"/>
        <w:tabs>
          <w:tab w:val="left" w:pos="3313"/>
        </w:tabs>
        <w:ind w:left="3313" w:right="434" w:hanging="3074"/>
      </w:pPr>
      <w:del w:id="412" w:author="Jeff Morgan" w:date="2019-07-09T15:57:00Z">
        <w:r>
          <w:rPr>
            <w:noProof/>
          </w:rPr>
          <mc:AlternateContent>
            <mc:Choice Requires="wps">
              <w:drawing>
                <wp:anchor distT="0" distB="0" distL="0" distR="0" simplePos="0" relativeHeight="251669504" behindDoc="1" locked="0" layoutInCell="1" allowOverlap="1" wp14:anchorId="284445E6" wp14:editId="62B65926">
                  <wp:simplePos x="0" y="0"/>
                  <wp:positionH relativeFrom="page">
                    <wp:posOffset>457200</wp:posOffset>
                  </wp:positionH>
                  <wp:positionV relativeFrom="paragraph">
                    <wp:posOffset>357505</wp:posOffset>
                  </wp:positionV>
                  <wp:extent cx="6783705" cy="0"/>
                  <wp:effectExtent l="9525" t="5715" r="7620" b="13335"/>
                  <wp:wrapTopAndBottom/>
                  <wp:docPr id="84"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F793A" id="Line 77"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" strokeweight=".14042mm">
                  <w10:wrap type="topAndBottom" anchorx="page"/>
                </v:line>
              </w:pict>
            </mc:Fallback>
          </mc:AlternateContent>
        </w:r>
      </w:del>
      <w:r w:rsidR="001A290F">
        <w:rPr>
          <w:rFonts w:ascii="Courier New"/>
          <w:w w:val="90"/>
        </w:rPr>
        <w:t>--</w:t>
      </w:r>
      <w:proofErr w:type="spellStart"/>
      <w:r w:rsidR="001A290F">
        <w:rPr>
          <w:rFonts w:ascii="Courier New"/>
          <w:w w:val="90"/>
        </w:rPr>
        <w:t>sjdbOverhang</w:t>
      </w:r>
      <w:proofErr w:type="spellEnd"/>
      <w:r w:rsidR="001A290F">
        <w:rPr>
          <w:rFonts w:ascii="Courier New"/>
          <w:w w:val="90"/>
        </w:rPr>
        <w:tab/>
      </w:r>
      <w:r w:rsidR="001A290F">
        <w:t>Sequencing</w:t>
      </w:r>
      <w:r w:rsidR="001A290F">
        <w:rPr>
          <w:spacing w:val="-17"/>
        </w:rPr>
        <w:t xml:space="preserve"> </w:t>
      </w:r>
      <w:r w:rsidR="001A290F">
        <w:t>platform</w:t>
      </w:r>
      <w:r w:rsidR="001A290F">
        <w:rPr>
          <w:spacing w:val="-17"/>
        </w:rPr>
        <w:t xml:space="preserve"> </w:t>
      </w:r>
      <w:r w:rsidR="001A290F">
        <w:t>read-length</w:t>
      </w:r>
      <w:r w:rsidR="001A290F">
        <w:rPr>
          <w:spacing w:val="-18"/>
        </w:rPr>
        <w:t xml:space="preserve"> </w:t>
      </w:r>
      <w:r w:rsidR="001A290F">
        <w:rPr>
          <w:spacing w:val="-3"/>
        </w:rPr>
        <w:t>for</w:t>
      </w:r>
      <w:r w:rsidR="001A290F">
        <w:rPr>
          <w:spacing w:val="-17"/>
        </w:rPr>
        <w:t xml:space="preserve"> </w:t>
      </w:r>
      <w:r w:rsidR="001A290F">
        <w:t>constructing</w:t>
      </w:r>
      <w:r w:rsidR="001A290F">
        <w:rPr>
          <w:spacing w:val="-16"/>
        </w:rPr>
        <w:t xml:space="preserve"> </w:t>
      </w:r>
      <w:r w:rsidR="001A290F">
        <w:t>splice-aware</w:t>
      </w:r>
      <w:r w:rsidR="001A290F">
        <w:rPr>
          <w:spacing w:val="-17"/>
        </w:rPr>
        <w:t xml:space="preserve"> </w:t>
      </w:r>
      <w:r w:rsidR="001A290F">
        <w:t>reference</w:t>
      </w:r>
      <w:r w:rsidR="001A290F">
        <w:rPr>
          <w:spacing w:val="-17"/>
        </w:rPr>
        <w:t xml:space="preserve"> </w:t>
      </w:r>
      <w:r w:rsidR="001A290F">
        <w:rPr>
          <w:spacing w:val="-3"/>
        </w:rPr>
        <w:t>pre</w:t>
      </w:r>
      <w:del w:id="413" w:author="Aaron Quinlan" w:date="2019-07-07T14:41:00Z">
        <w:r w:rsidR="001A290F">
          <w:rPr>
            <w:spacing w:val="-3"/>
          </w:rPr>
          <w:delText xml:space="preserve">- </w:delText>
        </w:r>
      </w:del>
      <w:r w:rsidR="001A290F">
        <w:t xml:space="preserve">viously (see </w:t>
      </w:r>
      <w:r w:rsidR="001A290F">
        <w:rPr>
          <w:spacing w:val="-7"/>
        </w:rPr>
        <w:t xml:space="preserve">STAR </w:t>
      </w:r>
      <w:r w:rsidR="001A290F">
        <w:t xml:space="preserve">documentation </w:t>
      </w:r>
      <w:r w:rsidR="001A290F">
        <w:rPr>
          <w:spacing w:val="-3"/>
        </w:rPr>
        <w:t xml:space="preserve">for </w:t>
      </w:r>
      <w:r w:rsidR="001A290F">
        <w:t>more</w:t>
      </w:r>
      <w:r w:rsidR="001A290F">
        <w:rPr>
          <w:spacing w:val="-3"/>
        </w:rPr>
        <w:t xml:space="preserve"> </w:t>
      </w:r>
      <w:r w:rsidR="001A290F">
        <w:t>information)</w:t>
      </w:r>
    </w:p>
    <w:p w14:paraId="6B677965" w14:textId="77777777" w:rsidR="009F54E5" w:rsidRDefault="001A290F" w:rsidP="00917CE1">
      <w:pPr>
        <w:pStyle w:val="BodyText"/>
        <w:tabs>
          <w:tab w:val="left" w:pos="3313"/>
        </w:tabs>
        <w:spacing w:after="33"/>
        <w:ind w:left="3313" w:right="434" w:hanging="3074"/>
      </w:pPr>
      <w:r>
        <w:rPr>
          <w:rFonts w:ascii="Courier New"/>
          <w:w w:val="90"/>
        </w:rPr>
        <w:t>--</w:t>
      </w:r>
      <w:proofErr w:type="spellStart"/>
      <w:r>
        <w:rPr>
          <w:rFonts w:ascii="Courier New"/>
          <w:w w:val="90"/>
        </w:rPr>
        <w:t>mismatchRatio</w:t>
      </w:r>
      <w:proofErr w:type="spellEnd"/>
      <w:r>
        <w:rPr>
          <w:rFonts w:ascii="Courier New"/>
          <w:w w:val="90"/>
        </w:rPr>
        <w:tab/>
      </w:r>
      <w:r>
        <w:t xml:space="preserve">Alignment ratio of mismatches to mapped length is less than this value (see </w:t>
      </w:r>
      <w:r>
        <w:rPr>
          <w:spacing w:val="-7"/>
        </w:rPr>
        <w:t xml:space="preserve">STAR </w:t>
      </w:r>
      <w:r>
        <w:t xml:space="preserve">documentation </w:t>
      </w:r>
      <w:r>
        <w:rPr>
          <w:spacing w:val="-3"/>
        </w:rPr>
        <w:t xml:space="preserve">for </w:t>
      </w:r>
      <w:r>
        <w:t>more</w:t>
      </w:r>
      <w:r>
        <w:rPr>
          <w:spacing w:val="3"/>
        </w:rPr>
        <w:t xml:space="preserve"> </w:t>
      </w:r>
      <w:r>
        <w:t>information)</w:t>
      </w:r>
    </w:p>
    <w:p w14:paraId="0B8AEB4E" w14:textId="77777777" w:rsidR="007838F1" w:rsidRDefault="007A02DF">
      <w:pPr>
        <w:pStyle w:val="BodyText"/>
        <w:spacing w:line="20" w:lineRule="exact"/>
        <w:ind w:left="116"/>
        <w:rPr>
          <w:ins w:id="414" w:author="Yeyun Ouyang" w:date="2019-07-09T16:01:00Z"/>
          <w:sz w:val="2"/>
        </w:rPr>
      </w:pPr>
      <w:ins w:id="415" w:author="Yeyun Ouyang" w:date="2019-07-09T16:01:00Z">
        <w:r>
          <w:rPr>
            <w:noProof/>
            <w:sz w:val="2"/>
          </w:rPr>
          <mc:AlternateContent>
            <mc:Choice Requires="wpg">
              <w:drawing>
                <wp:inline distT="0" distB="0" distL="0" distR="0" wp14:anchorId="0488370B" wp14:editId="78B45D9C">
                  <wp:extent cx="6783705" cy="5080"/>
                  <wp:effectExtent l="0" t="0" r="0" b="0"/>
                  <wp:docPr id="521"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22" name="Line 19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6BD4097" id="Group 19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CEsYB0cwIAAIMFAAAOAAAAAAAA&#13;&#10;AAAAAAAAAC4CAABkcnMvZTJvRG9jLnhtbFBLAQItABQABgAIAAAAIQAKJ+Pv3gAAAAgBAAAPAAAA&#13;&#10;AAAAAAAAAAAAAM0EAABkcnMvZG93bnJldi54bWxQSwUGAAAAAAQABADzAAAA2AUAAAAA&#13;&#10;">
                  <v:line id="Line 19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" strokeweight=".14042mm">
                    <o:lock v:ext="edit" shapetype="f"/>
                  </v:line>
                  <w10:anchorlock/>
                </v:group>
              </w:pict>
            </mc:Fallback>
          </mc:AlternateContent>
        </w:r>
      </w:ins>
    </w:p>
    <w:p w14:paraId="66E93458" w14:textId="6B71B70C" w:rsidR="00071405" w:rsidRDefault="007A02DF">
      <w:pPr>
        <w:pStyle w:val="BodyText"/>
        <w:spacing w:line="20" w:lineRule="exact"/>
        <w:ind w:left="116"/>
        <w:rPr>
          <w:ins w:id="416" w:author="Jon Belyeu" w:date="2019-07-09T16:00:00Z"/>
          <w:sz w:val="2"/>
        </w:rPr>
      </w:pPr>
      <w:ins w:id="417" w:author="Yeyun Ouyang" w:date="2019-07-09T16:01:00Z">
        <w:r>
          <w:rPr>
            <w:noProof/>
          </w:rPr>
          <mc:AlternateContent>
            <mc:Choice Requires="wps">
              <w:drawing>
                <wp:anchor distT="0" distB="0" distL="0" distR="0" simplePos="0" relativeHeight="252000256" behindDoc="1" locked="0" layoutInCell="1" allowOverlap="1" wp14:anchorId="3A7827DA" wp14:editId="2E9DAB8A">
                  <wp:simplePos x="0" y="0"/>
                  <wp:positionH relativeFrom="page">
                    <wp:posOffset>457200</wp:posOffset>
                  </wp:positionH>
                  <wp:positionV relativeFrom="paragraph">
                    <wp:posOffset>529590</wp:posOffset>
                  </wp:positionV>
                  <wp:extent cx="6783705" cy="0"/>
                  <wp:effectExtent l="0" t="0" r="0" b="0"/>
                  <wp:wrapTopAndBottom/>
                  <wp:docPr id="523"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6A2C55" id="Line 191" o:spid="_x0000_s1026" style="position:absolute;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t/gfFAIAAC8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" strokeweight=".14042mm">
                  <o:lock v:ext="edit" shapetype="f"/>
                  <w10:wrap type="topAndBottom" anchorx="page"/>
                </v:line>
              </w:pict>
            </mc:Fallback>
          </mc:AlternateContent>
        </w:r>
      </w:ins>
      <w:ins w:id="418" w:author="Jon Belyeu" w:date="2019-07-09T16:00:00Z">
        <w:r w:rsidR="007E195B">
          <w:rPr>
            <w:noProof/>
            <w:sz w:val="2"/>
          </w:rPr>
          <mc:AlternateContent>
            <mc:Choice Requires="wpg">
              <w:drawing>
                <wp:inline distT="0" distB="0" distL="0" distR="0" wp14:anchorId="15A2EDCE" wp14:editId="2689B5A7">
                  <wp:extent cx="6783705" cy="5080"/>
                  <wp:effectExtent l="0" t="0" r="0" b="0"/>
                  <wp:docPr id="404"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05" name="Line 7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9A08A58" id="Group 7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X1ysuXECAAB/BQAADgAAAAAAAAAA&#13;&#10;AAAAAAAuAgAAZHJzL2Uyb0RvYy54bWxQSwECLQAUAAYACAAAACEACifj794AAAAIAQAADwAAAAAA&#13;&#10;AAAAAAAAAADLBAAAZHJzL2Rvd25yZXYueG1sUEsFBgAAAAAEAAQA8wAAANYFAAAAAA==&#13;&#10;">
                  <v:line id="Line 7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" strokeweight=".14042mm">
                    <o:lock v:ext="edit" shapetype="f"/>
                  </v:line>
                  <w10:anchorlock/>
                </v:group>
              </w:pict>
            </mc:Fallback>
          </mc:AlternateContent>
        </w:r>
      </w:ins>
    </w:p>
    <w:p w14:paraId="0EAD55A0" w14:textId="1B89EF02" w:rsidR="006F619E" w:rsidRDefault="007E195B">
      <w:pPr>
        <w:pStyle w:val="BodyText"/>
        <w:spacing w:line="20" w:lineRule="exact"/>
        <w:ind w:left="116"/>
        <w:rPr>
          <w:ins w:id="419" w:author="Aaron Quinlan" w:date="2019-07-09T15:58:00Z"/>
          <w:sz w:val="2"/>
        </w:rPr>
      </w:pPr>
      <w:ins w:id="420" w:author="Jon Belyeu" w:date="2019-07-09T16:00:00Z">
        <w:r>
          <w:rPr>
            <w:noProof/>
          </w:rPr>
          <mc:AlternateContent>
            <mc:Choice Requires="wps">
              <w:drawing>
                <wp:anchor distT="0" distB="0" distL="0" distR="0" simplePos="0" relativeHeight="251899904" behindDoc="1" locked="0" layoutInCell="1" allowOverlap="1" wp14:anchorId="0C0A9BE4" wp14:editId="0E0B339A">
                  <wp:simplePos x="0" y="0"/>
                  <wp:positionH relativeFrom="page">
                    <wp:posOffset>457200</wp:posOffset>
                  </wp:positionH>
                  <wp:positionV relativeFrom="paragraph">
                    <wp:posOffset>529590</wp:posOffset>
                  </wp:positionV>
                  <wp:extent cx="6783705" cy="0"/>
                  <wp:effectExtent l="0" t="0" r="0" b="0"/>
                  <wp:wrapTopAndBottom/>
                  <wp:docPr id="406"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19224" id="Line 74" o:spid="_x0000_s1026" style="position:absolute;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" strokeweight=".14042mm">
                  <o:lock v:ext="edit" shapetype="f"/>
                  <w10:wrap type="topAndBottom" anchorx="page"/>
                </v:line>
              </w:pict>
            </mc:Fallback>
          </mc:AlternateContent>
        </w:r>
      </w:ins>
      <w:ins w:id="421" w:author="Aaron Quinlan" w:date="2019-07-09T15:58:00Z">
        <w:r w:rsidR="00195A70">
          <w:rPr>
            <w:noProof/>
            <w:sz w:val="2"/>
          </w:rPr>
          <mc:AlternateContent>
            <mc:Choice Requires="wpg">
              <w:drawing>
                <wp:inline distT="0" distB="0" distL="0" distR="0" wp14:anchorId="515F62BB" wp14:editId="535B75CD">
                  <wp:extent cx="6783705" cy="5080"/>
                  <wp:effectExtent l="0" t="0" r="0" b="0"/>
                  <wp:docPr id="28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86" name="Line 7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DE2732C" id="Group 7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X1ysuXECAAB/BQAADgAAAAAAAAAA&#13;&#10;AAAAAAAuAgAAZHJzL2Uyb0RvYy54bWxQSwECLQAUAAYACAAAACEACifj794AAAAIAQAADwAAAAAA&#13;&#10;AAAAAAAAAADLBAAAZHJzL2Rvd25yZXYueG1sUEsFBgAAAAAEAAQA8wAAANYFAAAAAA==&#13;&#10;">
                  <v:line id="Line 7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" strokeweight=".14042mm">
                    <o:lock v:ext="edit" shapetype="f"/>
                  </v:line>
                  <w10:anchorlock/>
                </v:group>
              </w:pict>
            </mc:Fallback>
          </mc:AlternateContent>
        </w:r>
      </w:ins>
    </w:p>
    <w:p w14:paraId="1290E857" w14:textId="2ABA8A7B" w:rsidR="006849AB" w:rsidRDefault="00195A70">
      <w:pPr>
        <w:pStyle w:val="BodyText"/>
        <w:spacing w:line="20" w:lineRule="exact"/>
        <w:ind w:left="116"/>
        <w:rPr>
          <w:ins w:id="422" w:author="Jeff Morgan" w:date="2019-07-09T15:57:00Z"/>
          <w:sz w:val="2"/>
        </w:rPr>
      </w:pPr>
      <w:ins w:id="423" w:author="Aaron Quinlan" w:date="2019-07-09T15:58:00Z">
        <w:r>
          <w:rPr>
            <w:noProof/>
          </w:rPr>
          <mc:AlternateContent>
            <mc:Choice Requires="wps">
              <w:drawing>
                <wp:anchor distT="0" distB="0" distL="0" distR="0" simplePos="0" relativeHeight="251799552" behindDoc="1" locked="0" layoutInCell="1" allowOverlap="1" wp14:anchorId="76C31974" wp14:editId="35B46B21">
                  <wp:simplePos x="0" y="0"/>
                  <wp:positionH relativeFrom="page">
                    <wp:posOffset>457200</wp:posOffset>
                  </wp:positionH>
                  <wp:positionV relativeFrom="paragraph">
                    <wp:posOffset>529590</wp:posOffset>
                  </wp:positionV>
                  <wp:extent cx="6783705" cy="0"/>
                  <wp:effectExtent l="0" t="0" r="0" b="0"/>
                  <wp:wrapTopAndBottom/>
                  <wp:docPr id="287"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2170A1" id="Line 74" o:spid="_x0000_s1026" style="position:absolute;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" strokeweight=".14042mm">
                  <o:lock v:ext="edit" shapetype="f"/>
                  <w10:wrap type="topAndBottom" anchorx="page"/>
                </v:line>
              </w:pict>
            </mc:Fallback>
          </mc:AlternateContent>
        </w:r>
      </w:ins>
      <w:ins w:id="424" w:author="Jeff Morgan" w:date="2019-07-09T15:57:00Z">
        <w:r w:rsidR="00A61948">
          <w:rPr>
            <w:noProof/>
            <w:sz w:val="2"/>
          </w:rPr>
          <mc:AlternateContent>
            <mc:Choice Requires="wpg">
              <w:drawing>
                <wp:inline distT="0" distB="0" distL="0" distR="0" wp14:anchorId="6CBF45B6" wp14:editId="00E2512E">
                  <wp:extent cx="6783705" cy="5080"/>
                  <wp:effectExtent l="0" t="0" r="10795" b="7620"/>
                  <wp:docPr id="16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67" name="Line 76"/>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75"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">
                  <v:line id="Line 76"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WwBT8EAAADbAAAADwAAAGRycy9kb3ducmV2LnhtbESPUWvCQBCE34X+h2MLfTOXtiASPaUU&#10;BKEPJeoPWHNrEnq3G3KnSf31niD4OMzMN8xyPXqnLtSHVtjAe5aDIq7EtlwbOOw30zmoEJEtOmEy&#10;8E8B1quXyRILKwOXdNnFWiUIhwINNDF2hdahashjyKQjTt5Jeo8xyb7Wtschwb3TH3k+0x5bTgsN&#10;dvTdUPW3O3sD5SCbrvopSezvVdz1iNa5mTFvr+PXAlSkMT7Dj/bWGph/wv1L+gF6d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VbAFPwQAAANsAAAAPAAAAAAAAAAAAAAAA&#10;AKECAABkcnMvZG93bnJldi54bWxQSwUGAAAAAAQABAD5AAAAjwMAAAAA&#10;" strokeweight="5054emu"/>
                  <w10:anchorlock/>
                </v:group>
              </w:pict>
            </mc:Fallback>
          </mc:AlternateContent>
        </w:r>
      </w:ins>
    </w:p>
    <w:p w14:paraId="7BA90BAD" w14:textId="5C2E0694" w:rsidR="009F54E5" w:rsidRDefault="00A61948">
      <w:pPr>
        <w:pStyle w:val="BodyText"/>
        <w:spacing w:line="20" w:lineRule="exact"/>
        <w:ind w:left="116"/>
        <w:rPr>
          <w:del w:id="425" w:author="Jeff Morgan" w:date="2019-07-09T15:57:00Z"/>
          <w:sz w:val="2"/>
        </w:rPr>
      </w:pPr>
      <w:ins w:id="426" w:author="Jeff Morgan" w:date="2019-07-09T15:57:00Z">
        <w:r>
          <w:rPr>
            <w:noProof/>
          </w:rPr>
          <w:lastRenderedPageBreak/>
          <mc:AlternateContent>
            <mc:Choice Requires="wps">
              <w:drawing>
                <wp:anchor distT="0" distB="0" distL="0" distR="0" simplePos="0" relativeHeight="251699200" behindDoc="1" locked="0" layoutInCell="1" allowOverlap="1" wp14:anchorId="05510125" wp14:editId="0FA59B19">
                  <wp:simplePos x="0" y="0"/>
                  <wp:positionH relativeFrom="page">
                    <wp:posOffset>457200</wp:posOffset>
                  </wp:positionH>
                  <wp:positionV relativeFrom="paragraph">
                    <wp:posOffset>528955</wp:posOffset>
                  </wp:positionV>
                  <wp:extent cx="6783070" cy="0"/>
                  <wp:effectExtent l="12700" t="8255" r="24130" b="29845"/>
                  <wp:wrapTopAndBottom/>
                  <wp:docPr id="168"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74" o:spid="_x0000_s1026" style="position:absolute;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65pt" to="570.1pt,4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" strokeweight="5054emu">
                  <w10:wrap type="topAndBottom" anchorx="page"/>
                </v:line>
              </w:pict>
            </mc:Fallback>
          </mc:AlternateContent>
        </w:r>
      </w:ins>
      <w:del w:id="427" w:author="Jeff Morgan" w:date="2019-07-09T15:57:00Z">
        <w:r w:rsidR="00240831">
          <w:rPr>
            <w:noProof/>
            <w:sz w:val="2"/>
          </w:rPr>
          <mc:AlternateContent>
            <mc:Choice Requires="wpg">
              <w:drawing>
                <wp:inline distT="0" distB="0" distL="0" distR="0" wp14:anchorId="5E3A453F" wp14:editId="7ECA9454">
                  <wp:extent cx="6783705" cy="5080"/>
                  <wp:effectExtent l="6985" t="3175" r="10160" b="10795"/>
                  <wp:docPr id="82"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83" name="Line 76"/>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52D611B" id="Group 75"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">
                  <v:line id="Line 76"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" strokeweight=".14042mm"/>
                  <w10:anchorlock/>
                </v:group>
              </w:pict>
            </mc:Fallback>
          </mc:AlternateContent>
        </w:r>
      </w:del>
    </w:p>
    <w:p w14:paraId="1F31F2F2" w14:textId="12FFF8C1" w:rsidR="009F54E5" w:rsidRDefault="00240831" w:rsidP="00917CE1">
      <w:pPr>
        <w:pStyle w:val="BodyText"/>
        <w:spacing w:line="247" w:lineRule="auto"/>
        <w:ind w:left="3313" w:right="434" w:hanging="3074"/>
        <w:jc w:val="both"/>
      </w:pPr>
      <w:del w:id="428" w:author="Jeff Morgan" w:date="2019-07-09T15:57:00Z">
        <w:r>
          <w:rPr>
            <w:noProof/>
          </w:rPr>
          <mc:AlternateContent>
            <mc:Choice Requires="wps">
              <w:drawing>
                <wp:anchor distT="0" distB="0" distL="0" distR="0" simplePos="0" relativeHeight="251670528" behindDoc="1" locked="0" layoutInCell="1" allowOverlap="1" wp14:anchorId="3DAC77B5" wp14:editId="65F355BF">
                  <wp:simplePos x="0" y="0"/>
                  <wp:positionH relativeFrom="page">
                    <wp:posOffset>457200</wp:posOffset>
                  </wp:positionH>
                  <wp:positionV relativeFrom="paragraph">
                    <wp:posOffset>529590</wp:posOffset>
                  </wp:positionV>
                  <wp:extent cx="6783705" cy="0"/>
                  <wp:effectExtent l="9525" t="11430" r="7620" b="7620"/>
                  <wp:wrapTopAndBottom/>
                  <wp:docPr id="81"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078A0C" id="Line 74" o:spid="_x0000_s1026" style="position:absolute;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" strokeweight=".14042mm">
                  <w10:wrap type="topAndBottom" anchorx="page"/>
                </v:line>
              </w:pict>
            </mc:Fallback>
          </mc:AlternateContent>
        </w:r>
      </w:del>
      <w:r w:rsidR="001A290F">
        <w:rPr>
          <w:rFonts w:ascii="Courier New"/>
        </w:rPr>
        <w:t>--</w:t>
      </w:r>
      <w:proofErr w:type="spellStart"/>
      <w:r w:rsidR="001A290F">
        <w:rPr>
          <w:rFonts w:ascii="Courier New"/>
        </w:rPr>
        <w:t>seedSearchStartLmax</w:t>
      </w:r>
      <w:proofErr w:type="spellEnd"/>
      <w:del w:id="429" w:author="Jeff Morgan" w:date="2019-07-02T20:18:00Z">
        <w:r w:rsidR="001A290F">
          <w:rPr>
            <w:rFonts w:ascii="Courier New"/>
          </w:rPr>
          <w:delText xml:space="preserve"> </w:delText>
        </w:r>
      </w:del>
      <w:ins w:id="430" w:author="Jeff Morgan" w:date="2019-07-02T20:17:00Z">
        <w:r w:rsidR="009A6A22">
          <w:rPr>
            <w:rFonts w:ascii="Courier New"/>
          </w:rPr>
          <w:tab/>
        </w:r>
      </w:ins>
      <w:r w:rsidR="001A290F">
        <w:t>Adjust</w:t>
      </w:r>
      <w:del w:id="431" w:author="Jeff Morgan" w:date="2019-07-02T20:16:00Z">
        <w:r w:rsidR="001A290F">
          <w:delText>ing</w:delText>
        </w:r>
      </w:del>
      <w:r w:rsidR="001A290F">
        <w:t xml:space="preserve"> this parameter </w:t>
      </w:r>
      <w:r w:rsidR="001A290F">
        <w:rPr>
          <w:spacing w:val="-3"/>
        </w:rPr>
        <w:t xml:space="preserve">by </w:t>
      </w:r>
      <w:r w:rsidR="001A290F">
        <w:t xml:space="preserve">providing a lower number </w:t>
      </w:r>
      <w:del w:id="432" w:author="Jeff Morgan" w:date="2019-07-02T20:17:00Z">
        <w:r w:rsidR="001A290F">
          <w:delText>will</w:delText>
        </w:r>
        <w:r w:rsidR="004D1738" w:rsidDel="009A6A22">
          <w:delText xml:space="preserve"> </w:delText>
        </w:r>
      </w:del>
      <w:ins w:id="433" w:author="Jeff Morgan" w:date="2019-07-02T20:17:00Z">
        <w:r w:rsidR="009A6A22">
          <w:t>to</w:t>
        </w:r>
        <w:r w:rsidR="001A290F">
          <w:t xml:space="preserve"> </w:t>
        </w:r>
      </w:ins>
      <w:r w:rsidR="001A290F">
        <w:t>improve</w:t>
      </w:r>
      <w:r w:rsidR="001A290F">
        <w:rPr>
          <w:spacing w:val="-34"/>
        </w:rPr>
        <w:t xml:space="preserve"> </w:t>
      </w:r>
      <w:r w:rsidR="001A290F">
        <w:t xml:space="preserve">mapping sensitivity (recommended value = 15 </w:t>
      </w:r>
      <w:r w:rsidR="001A290F">
        <w:rPr>
          <w:spacing w:val="-3"/>
        </w:rPr>
        <w:t xml:space="preserve">for </w:t>
      </w:r>
      <w:r w:rsidR="001A290F">
        <w:t>reads</w:t>
      </w:r>
      <w:r w:rsidR="001A290F">
        <w:rPr>
          <w:spacing w:val="-15"/>
        </w:rPr>
        <w:t xml:space="preserve"> </w:t>
      </w:r>
      <w:r w:rsidR="001A290F">
        <w:t xml:space="preserve">25 </w:t>
      </w:r>
      <w:proofErr w:type="spellStart"/>
      <w:r w:rsidR="001A290F">
        <w:t>nts</w:t>
      </w:r>
      <w:proofErr w:type="spellEnd"/>
      <w:r w:rsidR="001A290F">
        <w:t xml:space="preserve">) (see </w:t>
      </w:r>
      <w:r w:rsidR="001A290F">
        <w:rPr>
          <w:spacing w:val="-7"/>
        </w:rPr>
        <w:t xml:space="preserve">STAR </w:t>
      </w:r>
      <w:r w:rsidR="001A290F">
        <w:t>documen</w:t>
      </w:r>
      <w:del w:id="434" w:author="Aaron Quinlan" w:date="2019-07-07T14:41:00Z">
        <w:r w:rsidR="001A290F">
          <w:delText xml:space="preserve">- </w:delText>
        </w:r>
      </w:del>
      <w:r w:rsidR="001A290F">
        <w:t xml:space="preserve">tation </w:t>
      </w:r>
      <w:r w:rsidR="001A290F">
        <w:rPr>
          <w:spacing w:val="-3"/>
        </w:rPr>
        <w:t xml:space="preserve">for </w:t>
      </w:r>
      <w:r w:rsidR="001A290F">
        <w:t>more</w:t>
      </w:r>
      <w:r w:rsidR="001A290F">
        <w:rPr>
          <w:spacing w:val="-1"/>
        </w:rPr>
        <w:t xml:space="preserve"> </w:t>
      </w:r>
      <w:r w:rsidR="001A290F">
        <w:t>information)</w:t>
      </w:r>
    </w:p>
    <w:p w14:paraId="5A41F492" w14:textId="132D5632" w:rsidR="009F54E5" w:rsidRDefault="001A290F">
      <w:pPr>
        <w:pStyle w:val="BodyText"/>
        <w:tabs>
          <w:tab w:val="left" w:pos="3313"/>
        </w:tabs>
        <w:spacing w:after="33"/>
        <w:ind w:left="3313" w:right="434" w:hanging="3074"/>
      </w:pPr>
      <w:r>
        <w:rPr>
          <w:rFonts w:ascii="Courier New"/>
          <w:w w:val="95"/>
        </w:rPr>
        <w:t>--genome</w:t>
      </w:r>
      <w:r>
        <w:rPr>
          <w:rFonts w:ascii="Courier New"/>
          <w:spacing w:val="-91"/>
          <w:w w:val="95"/>
        </w:rPr>
        <w:t xml:space="preserve"> </w:t>
      </w:r>
      <w:r>
        <w:rPr>
          <w:rFonts w:ascii="Courier New"/>
          <w:w w:val="95"/>
        </w:rPr>
        <w:t>size</w:t>
      </w:r>
      <w:r>
        <w:rPr>
          <w:rFonts w:ascii="Courier New"/>
          <w:w w:val="95"/>
        </w:rPr>
        <w:tab/>
      </w:r>
      <w:del w:id="435" w:author="Jeff Morgan" w:date="2019-07-02T20:19:00Z">
        <w:r>
          <w:delText>Only</w:delText>
        </w:r>
        <w:r>
          <w:rPr>
            <w:spacing w:val="-16"/>
          </w:rPr>
          <w:delText xml:space="preserve"> </w:delText>
        </w:r>
        <w:r>
          <w:delText>needs</w:delText>
        </w:r>
        <w:r>
          <w:rPr>
            <w:spacing w:val="-16"/>
          </w:rPr>
          <w:delText xml:space="preserve"> </w:delText>
        </w:r>
        <w:r>
          <w:delText>to</w:delText>
        </w:r>
        <w:r>
          <w:rPr>
            <w:spacing w:val="-17"/>
          </w:rPr>
          <w:delText xml:space="preserve"> </w:delText>
        </w:r>
        <w:r>
          <w:delText>be</w:delText>
        </w:r>
        <w:r>
          <w:rPr>
            <w:spacing w:val="-16"/>
          </w:rPr>
          <w:delText xml:space="preserve"> </w:delText>
        </w:r>
        <w:r>
          <w:delText>changed</w:delText>
        </w:r>
      </w:del>
      <w:ins w:id="436" w:author="Jeff Morgan" w:date="2019-07-02T20:19:00Z">
        <w:r w:rsidR="009A6A22">
          <w:t>Change</w:t>
        </w:r>
      </w:ins>
      <w:r>
        <w:rPr>
          <w:spacing w:val="-16"/>
        </w:rPr>
        <w:t xml:space="preserve"> </w:t>
      </w:r>
      <w:r>
        <w:t>if</w:t>
      </w:r>
      <w:del w:id="437" w:author="Jeff Morgan" w:date="2019-07-02T20:19:00Z">
        <w:r>
          <w:rPr>
            <w:spacing w:val="-16"/>
          </w:rPr>
          <w:delText xml:space="preserve"> </w:delText>
        </w:r>
        <w:r>
          <w:delText>provided</w:delText>
        </w:r>
      </w:del>
      <w:r>
        <w:rPr>
          <w:spacing w:val="-17"/>
        </w:rPr>
        <w:t xml:space="preserve"> </w:t>
      </w:r>
      <w:r>
        <w:t>argument</w:t>
      </w:r>
      <w:ins w:id="438" w:author="Jeff Morgan" w:date="2019-07-09T15:57:00Z">
        <w:r w:rsidR="004D1738">
          <w:rPr>
            <w:spacing w:val="-16"/>
          </w:rPr>
          <w:t xml:space="preserve"> </w:t>
        </w:r>
      </w:ins>
      <w:ins w:id="439" w:author="Jeff Morgan" w:date="2019-07-02T20:19:00Z">
        <w:r w:rsidR="009A6A22">
          <w:rPr>
            <w:spacing w:val="-16"/>
          </w:rPr>
          <w:t>is provided</w:t>
        </w:r>
        <w:r>
          <w:rPr>
            <w:spacing w:val="-16"/>
          </w:rPr>
          <w:t xml:space="preserve"> </w:t>
        </w:r>
      </w:ins>
      <w:r>
        <w:t>during</w:t>
      </w:r>
      <w:r>
        <w:rPr>
          <w:spacing w:val="-16"/>
        </w:rPr>
        <w:t xml:space="preserve"> </w:t>
      </w:r>
      <w:r>
        <w:t>reference</w:t>
      </w:r>
      <w:r>
        <w:rPr>
          <w:spacing w:val="-16"/>
        </w:rPr>
        <w:t xml:space="preserve"> </w:t>
      </w:r>
      <w:r>
        <w:t>building</w:t>
      </w:r>
      <w:r>
        <w:rPr>
          <w:spacing w:val="-17"/>
        </w:rPr>
        <w:t xml:space="preserve"> </w:t>
      </w:r>
      <w:r>
        <w:rPr>
          <w:spacing w:val="-4"/>
        </w:rPr>
        <w:t xml:space="preserve">and </w:t>
      </w:r>
      <w:r>
        <w:t>using a two-pass</w:t>
      </w:r>
      <w:r>
        <w:rPr>
          <w:spacing w:val="-4"/>
        </w:rPr>
        <w:t xml:space="preserve"> </w:t>
      </w:r>
      <w:r>
        <w:t>alignment</w:t>
      </w:r>
    </w:p>
    <w:p w14:paraId="71CAA2B3" w14:textId="77777777" w:rsidR="007838F1" w:rsidRDefault="007A02DF">
      <w:pPr>
        <w:pStyle w:val="BodyText"/>
        <w:spacing w:line="20" w:lineRule="exact"/>
        <w:ind w:left="116"/>
        <w:rPr>
          <w:ins w:id="440" w:author="Yeyun Ouyang" w:date="2019-07-09T16:01:00Z"/>
          <w:sz w:val="2"/>
        </w:rPr>
      </w:pPr>
      <w:ins w:id="441" w:author="Yeyun Ouyang" w:date="2019-07-09T16:01:00Z">
        <w:r>
          <w:rPr>
            <w:noProof/>
            <w:sz w:val="2"/>
          </w:rPr>
          <mc:AlternateContent>
            <mc:Choice Requires="wpg">
              <w:drawing>
                <wp:inline distT="0" distB="0" distL="0" distR="0" wp14:anchorId="05D09781" wp14:editId="2E50E7B0">
                  <wp:extent cx="6783705" cy="5080"/>
                  <wp:effectExtent l="0" t="0" r="0" b="0"/>
                  <wp:docPr id="524"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25" name="Line 19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44DD301" id="Group 18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MmocwIAAIMFAAAOAAAAZHJzL2Uyb0RvYy54bWykVE1v4yAQva+0/wH5ntpundSx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BeVMmocwIAAIMFAAAOAAAAAAAA&#13;&#10;AAAAAAAAAC4CAABkcnMvZTJvRG9jLnhtbFBLAQItABQABgAIAAAAIQAKJ+Pv3gAAAAgBAAAPAAAA&#13;&#10;AAAAAAAAAAAAAM0EAABkcnMvZG93bnJldi54bWxQSwUGAAAAAAQABADzAAAA2AUAAAAA&#13;&#10;">
                  <v:line id="Line 19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" strokeweight=".14042mm">
                    <o:lock v:ext="edit" shapetype="f"/>
                  </v:line>
                  <w10:anchorlock/>
                </v:group>
              </w:pict>
            </mc:Fallback>
          </mc:AlternateContent>
        </w:r>
      </w:ins>
    </w:p>
    <w:p w14:paraId="5EC75025" w14:textId="77777777" w:rsidR="00071405" w:rsidRDefault="007E195B">
      <w:pPr>
        <w:pStyle w:val="BodyText"/>
        <w:spacing w:line="20" w:lineRule="exact"/>
        <w:ind w:left="116"/>
        <w:rPr>
          <w:ins w:id="442" w:author="Jon Belyeu" w:date="2019-07-09T16:00:00Z"/>
          <w:sz w:val="2"/>
        </w:rPr>
      </w:pPr>
      <w:ins w:id="443" w:author="Jon Belyeu" w:date="2019-07-09T16:00:00Z">
        <w:r>
          <w:rPr>
            <w:noProof/>
            <w:sz w:val="2"/>
          </w:rPr>
          <mc:AlternateContent>
            <mc:Choice Requires="wpg">
              <w:drawing>
                <wp:inline distT="0" distB="0" distL="0" distR="0" wp14:anchorId="1F5A73EF" wp14:editId="6C1E5F27">
                  <wp:extent cx="6783705" cy="5080"/>
                  <wp:effectExtent l="0" t="0" r="0" b="0"/>
                  <wp:docPr id="407"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08" name="Line 7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02E4E7" id="Group 7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O1XaCnECAAB/BQAADgAAAAAAAAAA&#13;&#10;AAAAAAAuAgAAZHJzL2Uyb0RvYy54bWxQSwECLQAUAAYACAAAACEACifj794AAAAIAQAADwAAAAAA&#13;&#10;AAAAAAAAAADLBAAAZHJzL2Rvd25yZXYueG1sUEsFBgAAAAAEAAQA8wAAANYFAAAAAA==&#13;&#10;">
                  <v:line id="Line 7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" strokeweight=".14042mm">
                    <o:lock v:ext="edit" shapetype="f"/>
                  </v:line>
                  <w10:anchorlock/>
                </v:group>
              </w:pict>
            </mc:Fallback>
          </mc:AlternateContent>
        </w:r>
      </w:ins>
    </w:p>
    <w:p w14:paraId="657EB1B8" w14:textId="77777777" w:rsidR="006F619E" w:rsidRDefault="00195A70">
      <w:pPr>
        <w:pStyle w:val="BodyText"/>
        <w:spacing w:line="20" w:lineRule="exact"/>
        <w:ind w:left="116"/>
        <w:rPr>
          <w:ins w:id="444" w:author="Aaron Quinlan" w:date="2019-07-09T15:58:00Z"/>
          <w:sz w:val="2"/>
        </w:rPr>
      </w:pPr>
      <w:ins w:id="445" w:author="Aaron Quinlan" w:date="2019-07-09T15:58:00Z">
        <w:r>
          <w:rPr>
            <w:noProof/>
            <w:sz w:val="2"/>
          </w:rPr>
          <mc:AlternateContent>
            <mc:Choice Requires="wpg">
              <w:drawing>
                <wp:inline distT="0" distB="0" distL="0" distR="0" wp14:anchorId="4874CCCA" wp14:editId="43E13F45">
                  <wp:extent cx="6783705" cy="5080"/>
                  <wp:effectExtent l="0" t="0" r="0" b="0"/>
                  <wp:docPr id="288"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89" name="Line 7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9AED48" id="Group 7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O1XaCnECAAB/BQAADgAAAAAAAAAA&#13;&#10;AAAAAAAuAgAAZHJzL2Uyb0RvYy54bWxQSwECLQAUAAYACAAAACEACifj794AAAAIAQAADwAAAAAA&#13;&#10;AAAAAAAAAADLBAAAZHJzL2Rvd25yZXYueG1sUEsFBgAAAAAEAAQA8wAAANYFAAAAAA==&#13;&#10;">
                  <v:line id="Line 7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" strokeweight=".14042mm">
                    <o:lock v:ext="edit" shapetype="f"/>
                  </v:line>
                  <w10:anchorlock/>
                </v:group>
              </w:pict>
            </mc:Fallback>
          </mc:AlternateContent>
        </w:r>
      </w:ins>
    </w:p>
    <w:p w14:paraId="4D5076C2" w14:textId="77777777" w:rsidR="006849AB" w:rsidRDefault="00A61948">
      <w:pPr>
        <w:pStyle w:val="BodyText"/>
        <w:spacing w:line="20" w:lineRule="exact"/>
        <w:ind w:left="116"/>
        <w:rPr>
          <w:ins w:id="446" w:author="Jeff Morgan" w:date="2019-07-09T15:57:00Z"/>
          <w:sz w:val="2"/>
        </w:rPr>
      </w:pPr>
      <w:ins w:id="447" w:author="Jeff Morgan" w:date="2019-07-09T15:57:00Z">
        <w:r>
          <w:rPr>
            <w:noProof/>
            <w:sz w:val="2"/>
          </w:rPr>
          <mc:AlternateContent>
            <mc:Choice Requires="wpg">
              <w:drawing>
                <wp:inline distT="0" distB="0" distL="0" distR="0" wp14:anchorId="22E8D778" wp14:editId="599ED070">
                  <wp:extent cx="6783705" cy="5080"/>
                  <wp:effectExtent l="0" t="0" r="10795" b="7620"/>
                  <wp:docPr id="169"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70" name="Line 7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7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VQsF1GsCAABjBQAADgAAAAAAAAAAAAAAAAAsAgAAZHJz&#10;L2Uyb0RvYy54bWxQSwECLQAUAAYACAAAACEAuUc7Y9oAAAADAQAADwAAAAAAAAAAAAAAAADDBAAA&#10;ZHJzL2Rvd25yZXYueG1sUEsFBgAAAAAEAAQA8wAAAMoFAAAAAA==&#10;">
                  <v:line id="Line 7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b6fOL8AAADbAAAADwAAAGRycy9kb3ducmV2LnhtbERPS2rDMBDdF3oHMYXuGjldmOBYDiUQ&#10;CHQR7PYAE2tim0ozxlJiJ6evFoUuH+9f7hbv1I2mMAgbWK8yUMSt2IE7A99fh7cNqBCRLTphMnCn&#10;ALvq+anEwsrMNd2a2KkUwqFAA32MY6F1aHvyGFYyEifuIpPHmODUaTvhnMK90+9ZlmuPA6eGHkfa&#10;99T+NFdvoJ7lMLafNYk9PcQ9zmidy415fVk+tqAiLfFf/Oc+WgObtD59ST9AV7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5b6fOL8AAADbAAAADwAAAAAAAAAAAAAAAACh&#10;AgAAZHJzL2Rvd25yZXYueG1sUEsFBgAAAAAEAAQA+QAAAI0DAAAAAA==&#10;" strokeweight="5054emu"/>
                  <w10:anchorlock/>
                </v:group>
              </w:pict>
            </mc:Fallback>
          </mc:AlternateContent>
        </w:r>
      </w:ins>
    </w:p>
    <w:p w14:paraId="2F5069E5" w14:textId="4CC85551" w:rsidR="009F54E5" w:rsidRDefault="00240831">
      <w:pPr>
        <w:pStyle w:val="BodyText"/>
        <w:spacing w:line="20" w:lineRule="exact"/>
        <w:ind w:left="116"/>
        <w:rPr>
          <w:del w:id="448" w:author="Jeff Morgan" w:date="2019-07-09T15:57:00Z"/>
          <w:sz w:val="2"/>
        </w:rPr>
      </w:pPr>
      <w:del w:id="449" w:author="Jeff Morgan" w:date="2019-07-09T15:57:00Z">
        <w:r>
          <w:rPr>
            <w:noProof/>
            <w:sz w:val="2"/>
          </w:rPr>
          <mc:AlternateContent>
            <mc:Choice Requires="wpg">
              <w:drawing>
                <wp:inline distT="0" distB="0" distL="0" distR="0" wp14:anchorId="1C7930B3" wp14:editId="1174E6D6">
                  <wp:extent cx="6783705" cy="5080"/>
                  <wp:effectExtent l="6985" t="8255" r="10160" b="5715"/>
                  <wp:docPr id="79"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80" name="Line 73"/>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7772122" id="Group 7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">
                  <v:line id="Line 7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" strokeweight=".14042mm"/>
                  <w10:anchorlock/>
                </v:group>
              </w:pict>
            </mc:Fallback>
          </mc:AlternateContent>
        </w:r>
      </w:del>
    </w:p>
    <w:p w14:paraId="3AFB3C66" w14:textId="3CAF3B38" w:rsidR="009F54E5" w:rsidRDefault="001A290F">
      <w:pPr>
        <w:pStyle w:val="BodyText"/>
        <w:tabs>
          <w:tab w:val="left" w:pos="3313"/>
        </w:tabs>
        <w:ind w:left="239"/>
      </w:pPr>
      <w:r>
        <w:rPr>
          <w:rFonts w:ascii="Courier New"/>
          <w:w w:val="95"/>
        </w:rPr>
        <w:t>-m,</w:t>
      </w:r>
      <w:r>
        <w:rPr>
          <w:rFonts w:ascii="Courier New"/>
          <w:spacing w:val="-77"/>
          <w:w w:val="95"/>
        </w:rPr>
        <w:t xml:space="preserve"> </w:t>
      </w:r>
      <w:r>
        <w:rPr>
          <w:rFonts w:ascii="Courier New"/>
          <w:w w:val="95"/>
        </w:rPr>
        <w:t>--max</w:t>
      </w:r>
      <w:r>
        <w:rPr>
          <w:rFonts w:ascii="Courier New"/>
          <w:spacing w:val="-91"/>
          <w:w w:val="95"/>
        </w:rPr>
        <w:t xml:space="preserve"> </w:t>
      </w:r>
      <w:r>
        <w:rPr>
          <w:rFonts w:ascii="Courier New"/>
          <w:w w:val="95"/>
        </w:rPr>
        <w:t>processors</w:t>
      </w:r>
      <w:r>
        <w:rPr>
          <w:rFonts w:ascii="Courier New"/>
          <w:w w:val="95"/>
        </w:rPr>
        <w:tab/>
      </w:r>
      <w:ins w:id="450" w:author="Jeff Morgan" w:date="2019-07-02T20:19:00Z">
        <w:r w:rsidR="009A6A22">
          <w:t>Specify n</w:t>
        </w:r>
      </w:ins>
      <w:del w:id="451" w:author="Jeff Morgan" w:date="2019-07-02T20:19:00Z">
        <w:r>
          <w:delText>N</w:delText>
        </w:r>
      </w:del>
      <w:r>
        <w:t xml:space="preserve">umber of </w:t>
      </w:r>
      <w:del w:id="452" w:author="Jeff Morgan" w:date="2019-07-02T20:19:00Z">
        <w:r>
          <w:delText xml:space="preserve">max </w:delText>
        </w:r>
      </w:del>
      <w:r>
        <w:t xml:space="preserve">processors to use </w:t>
      </w:r>
      <w:r>
        <w:rPr>
          <w:spacing w:val="-3"/>
        </w:rPr>
        <w:t xml:space="preserve">for </w:t>
      </w:r>
      <w:r>
        <w:t>tasks (default: No</w:t>
      </w:r>
      <w:r>
        <w:rPr>
          <w:spacing w:val="-5"/>
        </w:rPr>
        <w:t xml:space="preserve"> </w:t>
      </w:r>
      <w:r>
        <w:t>limit)</w:t>
      </w:r>
    </w:p>
    <w:p w14:paraId="5348F676" w14:textId="77777777" w:rsidR="009F54E5" w:rsidRDefault="009F54E5">
      <w:pPr>
        <w:sectPr w:rsidR="009F54E5">
          <w:type w:val="continuous"/>
          <w:pgSz w:w="12240" w:h="20160"/>
          <w:pgMar w:top="1400" w:right="520" w:bottom="360" w:left="600" w:header="720" w:footer="720" w:gutter="0"/>
          <w:cols w:space="720"/>
        </w:sectPr>
      </w:pPr>
    </w:p>
    <w:p w14:paraId="3123EBCD" w14:textId="77777777" w:rsidR="009F54E5" w:rsidRDefault="001A290F">
      <w:pPr>
        <w:pStyle w:val="Heading3"/>
        <w:numPr>
          <w:ilvl w:val="2"/>
          <w:numId w:val="40"/>
        </w:numPr>
        <w:tabs>
          <w:tab w:val="left" w:pos="823"/>
          <w:tab w:val="left" w:pos="824"/>
        </w:tabs>
        <w:spacing w:before="73"/>
        <w:ind w:hanging="703"/>
        <w:pPrChange w:id="453" w:author="Yeyun Ouyang" w:date="2019-07-09T16:01:00Z">
          <w:pPr>
            <w:pStyle w:val="Heading3"/>
            <w:numPr>
              <w:ilvl w:val="2"/>
              <w:numId w:val="32"/>
            </w:numPr>
            <w:tabs>
              <w:tab w:val="left" w:pos="823"/>
              <w:tab w:val="left" w:pos="824"/>
            </w:tabs>
            <w:spacing w:before="73"/>
          </w:pPr>
        </w:pPrChange>
      </w:pPr>
      <w:r>
        <w:lastRenderedPageBreak/>
        <w:t>Installation</w:t>
      </w:r>
    </w:p>
    <w:p w14:paraId="4A19F6A2" w14:textId="77777777" w:rsidR="009F54E5" w:rsidRDefault="009F54E5">
      <w:pPr>
        <w:pStyle w:val="BodyText"/>
        <w:spacing w:before="5"/>
        <w:rPr>
          <w:b/>
          <w:sz w:val="34"/>
        </w:rPr>
      </w:pPr>
    </w:p>
    <w:p w14:paraId="6117728D" w14:textId="77777777" w:rsidR="009F54E5" w:rsidRDefault="001A290F">
      <w:pPr>
        <w:pStyle w:val="BodyText"/>
        <w:spacing w:line="453" w:lineRule="auto"/>
        <w:ind w:left="120"/>
      </w:pPr>
      <w:proofErr w:type="spellStart"/>
      <w:r>
        <w:t>XPRESSpipe</w:t>
      </w:r>
      <w:proofErr w:type="spellEnd"/>
      <w:r>
        <w:t xml:space="preserve"> can be compiled from source (https://github.com/XPRESSyourself/XPRESSpipe) or a version- controlled Docker image </w:t>
      </w:r>
      <w:hyperlink r:id="rId14">
        <w:r>
          <w:t>(https://www</w:t>
        </w:r>
      </w:hyperlink>
      <w:r>
        <w:t>.docker</w:t>
      </w:r>
      <w:hyperlink r:id="rId15">
        <w:r>
          <w:t xml:space="preserve">.com/) </w:t>
        </w:r>
      </w:hyperlink>
      <w:commentRangeStart w:id="454"/>
      <w:r>
        <w:t>can be loaded using the following commands:</w:t>
      </w:r>
    </w:p>
    <w:p w14:paraId="5B9272EC" w14:textId="70D50AC6" w:rsidR="009F54E5" w:rsidRDefault="007A02DF">
      <w:pPr>
        <w:spacing w:before="41"/>
        <w:ind w:left="473" w:right="550"/>
        <w:jc w:val="center"/>
        <w:rPr>
          <w:sz w:val="20"/>
        </w:rPr>
      </w:pPr>
      <w:ins w:id="455" w:author="Yeyun Ouyang" w:date="2019-07-09T16:01:00Z">
        <w:r>
          <w:rPr>
            <w:noProof/>
          </w:rPr>
          <mc:AlternateContent>
            <mc:Choice Requires="wps">
              <w:drawing>
                <wp:anchor distT="0" distB="0" distL="0" distR="0" simplePos="0" relativeHeight="252002304" behindDoc="1" locked="0" layoutInCell="1" allowOverlap="1" wp14:anchorId="380B44D7" wp14:editId="235CD023">
                  <wp:simplePos x="0" y="0"/>
                  <wp:positionH relativeFrom="page">
                    <wp:posOffset>457200</wp:posOffset>
                  </wp:positionH>
                  <wp:positionV relativeFrom="paragraph">
                    <wp:posOffset>198120</wp:posOffset>
                  </wp:positionV>
                  <wp:extent cx="6858000" cy="0"/>
                  <wp:effectExtent l="0" t="0" r="0" b="0"/>
                  <wp:wrapTopAndBottom/>
                  <wp:docPr id="526" name="Lin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DAC86" id="Line 188" o:spid="_x0000_s1026" style="position:absolute;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6pt" to="8in,1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" strokeweight=".14042mm">
                  <o:lock v:ext="edit" shapetype="f"/>
                  <w10:wrap type="topAndBottom" anchorx="page"/>
                </v:line>
              </w:pict>
            </mc:Fallback>
          </mc:AlternateContent>
        </w:r>
      </w:ins>
      <w:ins w:id="456" w:author="Jon Belyeu" w:date="2019-07-09T16:00:00Z">
        <w:r w:rsidR="007E195B">
          <w:rPr>
            <w:noProof/>
          </w:rPr>
          <mc:AlternateContent>
            <mc:Choice Requires="wps">
              <w:drawing>
                <wp:anchor distT="0" distB="0" distL="0" distR="0" simplePos="0" relativeHeight="251901952" behindDoc="1" locked="0" layoutInCell="1" allowOverlap="1" wp14:anchorId="6D8C226E" wp14:editId="3411C1B5">
                  <wp:simplePos x="0" y="0"/>
                  <wp:positionH relativeFrom="page">
                    <wp:posOffset>457200</wp:posOffset>
                  </wp:positionH>
                  <wp:positionV relativeFrom="paragraph">
                    <wp:posOffset>198120</wp:posOffset>
                  </wp:positionV>
                  <wp:extent cx="6858000" cy="0"/>
                  <wp:effectExtent l="0" t="0" r="0" b="0"/>
                  <wp:wrapTopAndBottom/>
                  <wp:docPr id="409"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390FED" id="Line 71" o:spid="_x0000_s1026" style="position:absolute;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6pt" to="8in,1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" strokeweight=".14042mm">
                  <o:lock v:ext="edit" shapetype="f"/>
                  <w10:wrap type="topAndBottom" anchorx="page"/>
                </v:line>
              </w:pict>
            </mc:Fallback>
          </mc:AlternateContent>
        </w:r>
      </w:ins>
      <w:ins w:id="457" w:author="Aaron Quinlan" w:date="2019-07-09T15:58:00Z">
        <w:r w:rsidR="00195A70">
          <w:rPr>
            <w:noProof/>
          </w:rPr>
          <mc:AlternateContent>
            <mc:Choice Requires="wps">
              <w:drawing>
                <wp:anchor distT="0" distB="0" distL="0" distR="0" simplePos="0" relativeHeight="251801600" behindDoc="1" locked="0" layoutInCell="1" allowOverlap="1" wp14:anchorId="79C677B8" wp14:editId="4DEBD6AA">
                  <wp:simplePos x="0" y="0"/>
                  <wp:positionH relativeFrom="page">
                    <wp:posOffset>457200</wp:posOffset>
                  </wp:positionH>
                  <wp:positionV relativeFrom="paragraph">
                    <wp:posOffset>198120</wp:posOffset>
                  </wp:positionV>
                  <wp:extent cx="6858000" cy="0"/>
                  <wp:effectExtent l="0" t="0" r="0" b="0"/>
                  <wp:wrapTopAndBottom/>
                  <wp:docPr id="290"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E58BE" id="Line 71" o:spid="_x0000_s1026" style="position:absolute;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6pt" to="8in,1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" strokeweight=".14042mm">
                  <o:lock v:ext="edit" shapetype="f"/>
                  <w10:wrap type="topAndBottom" anchorx="page"/>
                </v:line>
              </w:pict>
            </mc:Fallback>
          </mc:AlternateContent>
        </w:r>
      </w:ins>
      <w:ins w:id="458" w:author="Jeff Morgan" w:date="2019-07-09T15:57:00Z">
        <w:r w:rsidR="00A61948">
          <w:rPr>
            <w:noProof/>
          </w:rPr>
          <mc:AlternateContent>
            <mc:Choice Requires="wps">
              <w:drawing>
                <wp:anchor distT="0" distB="0" distL="0" distR="0" simplePos="0" relativeHeight="251701248" behindDoc="1" locked="0" layoutInCell="1" allowOverlap="1" wp14:anchorId="2151DF30" wp14:editId="5CEC07C2">
                  <wp:simplePos x="0" y="0"/>
                  <wp:positionH relativeFrom="page">
                    <wp:posOffset>457200</wp:posOffset>
                  </wp:positionH>
                  <wp:positionV relativeFrom="paragraph">
                    <wp:posOffset>198120</wp:posOffset>
                  </wp:positionV>
                  <wp:extent cx="6858000" cy="0"/>
                  <wp:effectExtent l="12700" t="7620" r="25400" b="30480"/>
                  <wp:wrapTopAndBottom/>
                  <wp:docPr id="171"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71" o:spid="_x0000_s1026" style="position:absolute;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6pt" to="8in,1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" strokeweight="5054emu">
                  <w10:wrap type="topAndBottom" anchorx="page"/>
                </v:line>
              </w:pict>
            </mc:Fallback>
          </mc:AlternateContent>
        </w:r>
      </w:ins>
      <w:del w:id="459" w:author="Jeff Morgan" w:date="2019-07-09T15:57:00Z">
        <w:r w:rsidR="00240831">
          <w:rPr>
            <w:noProof/>
          </w:rPr>
          <mc:AlternateContent>
            <mc:Choice Requires="wps">
              <w:drawing>
                <wp:anchor distT="0" distB="0" distL="0" distR="0" simplePos="0" relativeHeight="251671552" behindDoc="1" locked="0" layoutInCell="1" allowOverlap="1" wp14:anchorId="7BED8DE6" wp14:editId="7EEB6C96">
                  <wp:simplePos x="0" y="0"/>
                  <wp:positionH relativeFrom="page">
                    <wp:posOffset>457200</wp:posOffset>
                  </wp:positionH>
                  <wp:positionV relativeFrom="paragraph">
                    <wp:posOffset>198120</wp:posOffset>
                  </wp:positionV>
                  <wp:extent cx="6858000" cy="0"/>
                  <wp:effectExtent l="9525" t="5715" r="9525" b="13335"/>
                  <wp:wrapTopAndBottom/>
                  <wp:docPr id="78"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E6809" id="Line 71" o:spid="_x0000_s1026" style="position:absolute;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6pt" to="8in,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" strokeweight=".14042mm">
                  <w10:wrap type="topAndBottom" anchorx="page"/>
                </v:line>
              </w:pict>
            </mc:Fallback>
          </mc:AlternateContent>
        </w:r>
      </w:del>
      <w:r w:rsidR="001A290F">
        <w:rPr>
          <w:sz w:val="20"/>
        </w:rPr>
        <w:t>Listing 1: Source installation.</w:t>
      </w:r>
    </w:p>
    <w:p w14:paraId="1C4FB090" w14:textId="77777777" w:rsidR="009F54E5" w:rsidRDefault="001A290F">
      <w:pPr>
        <w:spacing w:before="31" w:line="185" w:lineRule="exact"/>
        <w:ind w:left="120"/>
        <w:rPr>
          <w:rFonts w:ascii="Courier New"/>
          <w:sz w:val="20"/>
        </w:rPr>
      </w:pPr>
      <w:r>
        <w:rPr>
          <w:rFonts w:ascii="Courier New"/>
          <w:color w:val="009900"/>
          <w:w w:val="95"/>
          <w:sz w:val="20"/>
        </w:rPr>
        <w:t>#</w:t>
      </w:r>
      <w:r>
        <w:rPr>
          <w:rFonts w:ascii="Courier New"/>
          <w:color w:val="009900"/>
          <w:spacing w:val="-62"/>
          <w:w w:val="95"/>
          <w:sz w:val="20"/>
        </w:rPr>
        <w:t xml:space="preserve"> </w:t>
      </w:r>
      <w:r>
        <w:rPr>
          <w:rFonts w:ascii="Courier New"/>
          <w:color w:val="009900"/>
          <w:w w:val="95"/>
          <w:sz w:val="20"/>
        </w:rPr>
        <w:t>Download</w:t>
      </w:r>
      <w:r>
        <w:rPr>
          <w:rFonts w:ascii="Courier New"/>
          <w:color w:val="009900"/>
          <w:spacing w:val="-62"/>
          <w:w w:val="95"/>
          <w:sz w:val="20"/>
        </w:rPr>
        <w:t xml:space="preserve"> </w:t>
      </w:r>
      <w:r>
        <w:rPr>
          <w:rFonts w:ascii="Courier New"/>
          <w:color w:val="009900"/>
          <w:w w:val="95"/>
          <w:sz w:val="20"/>
        </w:rPr>
        <w:t>and</w:t>
      </w:r>
      <w:r>
        <w:rPr>
          <w:rFonts w:ascii="Courier New"/>
          <w:color w:val="009900"/>
          <w:spacing w:val="-61"/>
          <w:w w:val="95"/>
          <w:sz w:val="20"/>
        </w:rPr>
        <w:t xml:space="preserve"> </w:t>
      </w:r>
      <w:r>
        <w:rPr>
          <w:rFonts w:ascii="Courier New"/>
          <w:color w:val="009900"/>
          <w:w w:val="95"/>
          <w:sz w:val="20"/>
        </w:rPr>
        <w:t>unzip</w:t>
      </w:r>
      <w:r>
        <w:rPr>
          <w:rFonts w:ascii="Courier New"/>
          <w:color w:val="009900"/>
          <w:spacing w:val="-62"/>
          <w:w w:val="95"/>
          <w:sz w:val="20"/>
        </w:rPr>
        <w:t xml:space="preserve"> </w:t>
      </w:r>
      <w:r>
        <w:rPr>
          <w:rFonts w:ascii="Courier New"/>
          <w:color w:val="009900"/>
          <w:w w:val="95"/>
          <w:sz w:val="20"/>
        </w:rPr>
        <w:t>archived</w:t>
      </w:r>
      <w:r>
        <w:rPr>
          <w:rFonts w:ascii="Courier New"/>
          <w:color w:val="009900"/>
          <w:spacing w:val="-61"/>
          <w:w w:val="95"/>
          <w:sz w:val="20"/>
        </w:rPr>
        <w:t xml:space="preserve"> </w:t>
      </w:r>
      <w:r>
        <w:rPr>
          <w:rFonts w:ascii="Courier New"/>
          <w:color w:val="009900"/>
          <w:w w:val="95"/>
          <w:sz w:val="20"/>
        </w:rPr>
        <w:t>version</w:t>
      </w:r>
      <w:r>
        <w:rPr>
          <w:rFonts w:ascii="Courier New"/>
          <w:color w:val="009900"/>
          <w:spacing w:val="-62"/>
          <w:w w:val="95"/>
          <w:sz w:val="20"/>
        </w:rPr>
        <w:t xml:space="preserve"> </w:t>
      </w:r>
      <w:r>
        <w:rPr>
          <w:rFonts w:ascii="Courier New"/>
          <w:color w:val="009900"/>
          <w:w w:val="95"/>
          <w:sz w:val="20"/>
        </w:rPr>
        <w:t>from</w:t>
      </w:r>
      <w:r>
        <w:rPr>
          <w:rFonts w:ascii="Courier New"/>
          <w:color w:val="009900"/>
          <w:spacing w:val="-61"/>
          <w:w w:val="95"/>
          <w:sz w:val="20"/>
        </w:rPr>
        <w:t xml:space="preserve"> </w:t>
      </w:r>
      <w:r>
        <w:rPr>
          <w:rFonts w:ascii="Courier New"/>
          <w:color w:val="009900"/>
          <w:w w:val="95"/>
          <w:sz w:val="20"/>
        </w:rPr>
        <w:t>https://github.com/XPRESSyourself/XPRESSpipe/releases</w:t>
      </w:r>
    </w:p>
    <w:p w14:paraId="38353C36" w14:textId="77777777" w:rsidR="009F54E5" w:rsidRDefault="001A290F">
      <w:pPr>
        <w:spacing w:line="299" w:lineRule="exact"/>
        <w:ind w:left="120"/>
        <w:rPr>
          <w:rFonts w:ascii="Courier New"/>
          <w:sz w:val="20"/>
        </w:rPr>
      </w:pPr>
      <w:r>
        <w:rPr>
          <w:rFonts w:ascii="Monaco"/>
          <w:w w:val="95"/>
          <w:sz w:val="20"/>
        </w:rPr>
        <w:t xml:space="preserve">$ </w:t>
      </w:r>
      <w:r>
        <w:rPr>
          <w:rFonts w:ascii="Courier New"/>
          <w:color w:val="0000FF"/>
          <w:w w:val="95"/>
          <w:sz w:val="20"/>
        </w:rPr>
        <w:t xml:space="preserve">cd </w:t>
      </w:r>
      <w:proofErr w:type="spellStart"/>
      <w:r>
        <w:rPr>
          <w:rFonts w:ascii="Courier New"/>
          <w:w w:val="95"/>
          <w:sz w:val="20"/>
        </w:rPr>
        <w:t>XPRESSpipe</w:t>
      </w:r>
      <w:proofErr w:type="spellEnd"/>
    </w:p>
    <w:p w14:paraId="6D53AA6C" w14:textId="77777777" w:rsidR="009F54E5" w:rsidRDefault="001A290F">
      <w:pPr>
        <w:spacing w:line="180" w:lineRule="exact"/>
        <w:ind w:left="120"/>
        <w:rPr>
          <w:rFonts w:ascii="Courier New"/>
          <w:sz w:val="20"/>
        </w:rPr>
      </w:pPr>
      <w:r>
        <w:rPr>
          <w:rFonts w:ascii="Courier New"/>
          <w:color w:val="009900"/>
          <w:w w:val="95"/>
          <w:sz w:val="20"/>
        </w:rPr>
        <w:t># Dependencies can be downloaded as follows:</w:t>
      </w:r>
    </w:p>
    <w:p w14:paraId="3DBDE406" w14:textId="77777777" w:rsidR="009F54E5" w:rsidRDefault="001A290F">
      <w:pPr>
        <w:spacing w:line="251" w:lineRule="exact"/>
        <w:ind w:left="120"/>
        <w:rPr>
          <w:rFonts w:ascii="Courier New"/>
          <w:sz w:val="20"/>
        </w:rPr>
      </w:pPr>
      <w:r>
        <w:rPr>
          <w:rFonts w:ascii="Monaco"/>
          <w:w w:val="95"/>
          <w:sz w:val="20"/>
        </w:rPr>
        <w:t xml:space="preserve">$ </w:t>
      </w:r>
      <w:proofErr w:type="spellStart"/>
      <w:r>
        <w:rPr>
          <w:rFonts w:ascii="Courier New"/>
          <w:w w:val="95"/>
          <w:sz w:val="20"/>
        </w:rPr>
        <w:t>conda</w:t>
      </w:r>
      <w:proofErr w:type="spellEnd"/>
      <w:r>
        <w:rPr>
          <w:rFonts w:ascii="Courier New"/>
          <w:w w:val="95"/>
          <w:sz w:val="20"/>
        </w:rPr>
        <w:t xml:space="preserve"> </w:t>
      </w:r>
      <w:r>
        <w:rPr>
          <w:rFonts w:ascii="Courier New"/>
          <w:color w:val="0000FF"/>
          <w:w w:val="95"/>
          <w:sz w:val="20"/>
        </w:rPr>
        <w:t xml:space="preserve">env </w:t>
      </w:r>
      <w:r>
        <w:rPr>
          <w:rFonts w:ascii="Courier New"/>
          <w:w w:val="95"/>
          <w:sz w:val="20"/>
        </w:rPr>
        <w:t xml:space="preserve">create -v -n </w:t>
      </w:r>
      <w:proofErr w:type="spellStart"/>
      <w:r>
        <w:rPr>
          <w:rFonts w:ascii="Courier New"/>
          <w:w w:val="95"/>
          <w:sz w:val="20"/>
        </w:rPr>
        <w:t>xpresspipe</w:t>
      </w:r>
      <w:proofErr w:type="spellEnd"/>
      <w:r>
        <w:rPr>
          <w:rFonts w:ascii="Courier New"/>
          <w:w w:val="95"/>
          <w:sz w:val="20"/>
        </w:rPr>
        <w:t xml:space="preserve"> -f </w:t>
      </w:r>
      <w:proofErr w:type="spellStart"/>
      <w:r>
        <w:rPr>
          <w:rFonts w:ascii="Courier New"/>
          <w:w w:val="95"/>
          <w:sz w:val="20"/>
        </w:rPr>
        <w:t>requirements.yml</w:t>
      </w:r>
      <w:proofErr w:type="spellEnd"/>
    </w:p>
    <w:p w14:paraId="38E19E82" w14:textId="77777777" w:rsidR="009F54E5" w:rsidRDefault="001A290F">
      <w:pPr>
        <w:spacing w:line="286" w:lineRule="exact"/>
        <w:ind w:left="120"/>
        <w:rPr>
          <w:rFonts w:ascii="Courier New"/>
          <w:sz w:val="20"/>
        </w:rPr>
      </w:pPr>
      <w:r>
        <w:rPr>
          <w:rFonts w:ascii="Monaco"/>
          <w:w w:val="95"/>
          <w:sz w:val="20"/>
        </w:rPr>
        <w:t>$</w:t>
      </w:r>
      <w:r>
        <w:rPr>
          <w:rFonts w:ascii="Monaco"/>
          <w:spacing w:val="-40"/>
          <w:w w:val="95"/>
          <w:sz w:val="20"/>
        </w:rPr>
        <w:t xml:space="preserve"> </w:t>
      </w:r>
      <w:r>
        <w:rPr>
          <w:rFonts w:ascii="Courier New"/>
          <w:color w:val="0000FF"/>
          <w:w w:val="95"/>
          <w:sz w:val="20"/>
        </w:rPr>
        <w:t>source</w:t>
      </w:r>
      <w:r>
        <w:rPr>
          <w:rFonts w:ascii="Courier New"/>
          <w:color w:val="0000FF"/>
          <w:spacing w:val="-40"/>
          <w:w w:val="95"/>
          <w:sz w:val="20"/>
        </w:rPr>
        <w:t xml:space="preserve"> </w:t>
      </w:r>
      <w:r>
        <w:rPr>
          <w:rFonts w:ascii="Courier New"/>
          <w:w w:val="95"/>
          <w:sz w:val="20"/>
        </w:rPr>
        <w:t>activate</w:t>
      </w:r>
      <w:r>
        <w:rPr>
          <w:rFonts w:ascii="Courier New"/>
          <w:spacing w:val="-40"/>
          <w:w w:val="95"/>
          <w:sz w:val="20"/>
        </w:rPr>
        <w:t xml:space="preserve"> </w:t>
      </w:r>
      <w:proofErr w:type="spellStart"/>
      <w:r>
        <w:rPr>
          <w:rFonts w:ascii="Courier New"/>
          <w:w w:val="95"/>
          <w:sz w:val="20"/>
        </w:rPr>
        <w:t>xpresspipe</w:t>
      </w:r>
      <w:proofErr w:type="spellEnd"/>
      <w:r>
        <w:rPr>
          <w:rFonts w:ascii="Courier New"/>
          <w:spacing w:val="-40"/>
          <w:w w:val="95"/>
          <w:sz w:val="20"/>
        </w:rPr>
        <w:t xml:space="preserve"> </w:t>
      </w:r>
      <w:r>
        <w:rPr>
          <w:rFonts w:ascii="Courier New"/>
          <w:color w:val="009900"/>
          <w:w w:val="95"/>
          <w:sz w:val="20"/>
        </w:rPr>
        <w:t>#</w:t>
      </w:r>
      <w:r>
        <w:rPr>
          <w:rFonts w:ascii="Courier New"/>
          <w:color w:val="009900"/>
          <w:spacing w:val="-39"/>
          <w:w w:val="95"/>
          <w:sz w:val="20"/>
        </w:rPr>
        <w:t xml:space="preserve"> </w:t>
      </w:r>
      <w:r>
        <w:rPr>
          <w:rFonts w:ascii="Courier New"/>
          <w:color w:val="009900"/>
          <w:w w:val="95"/>
          <w:sz w:val="20"/>
        </w:rPr>
        <w:t>This</w:t>
      </w:r>
      <w:r>
        <w:rPr>
          <w:rFonts w:ascii="Courier New"/>
          <w:color w:val="009900"/>
          <w:spacing w:val="-40"/>
          <w:w w:val="95"/>
          <w:sz w:val="20"/>
        </w:rPr>
        <w:t xml:space="preserve"> </w:t>
      </w:r>
      <w:r>
        <w:rPr>
          <w:rFonts w:ascii="Courier New"/>
          <w:color w:val="009900"/>
          <w:w w:val="95"/>
          <w:sz w:val="20"/>
        </w:rPr>
        <w:t>will</w:t>
      </w:r>
      <w:r>
        <w:rPr>
          <w:rFonts w:ascii="Courier New"/>
          <w:color w:val="009900"/>
          <w:spacing w:val="-40"/>
          <w:w w:val="95"/>
          <w:sz w:val="20"/>
        </w:rPr>
        <w:t xml:space="preserve"> </w:t>
      </w:r>
      <w:r>
        <w:rPr>
          <w:rFonts w:ascii="Courier New"/>
          <w:color w:val="009900"/>
          <w:w w:val="95"/>
          <w:sz w:val="20"/>
        </w:rPr>
        <w:t>be</w:t>
      </w:r>
      <w:r>
        <w:rPr>
          <w:rFonts w:ascii="Courier New"/>
          <w:color w:val="009900"/>
          <w:spacing w:val="-40"/>
          <w:w w:val="95"/>
          <w:sz w:val="20"/>
        </w:rPr>
        <w:t xml:space="preserve"> </w:t>
      </w:r>
      <w:r>
        <w:rPr>
          <w:rFonts w:ascii="Courier New"/>
          <w:color w:val="009900"/>
          <w:w w:val="95"/>
          <w:sz w:val="20"/>
        </w:rPr>
        <w:t>executed</w:t>
      </w:r>
      <w:r>
        <w:rPr>
          <w:rFonts w:ascii="Courier New"/>
          <w:color w:val="009900"/>
          <w:spacing w:val="-39"/>
          <w:w w:val="95"/>
          <w:sz w:val="20"/>
        </w:rPr>
        <w:t xml:space="preserve"> </w:t>
      </w:r>
      <w:r>
        <w:rPr>
          <w:rFonts w:ascii="Courier New"/>
          <w:color w:val="009900"/>
          <w:w w:val="95"/>
          <w:sz w:val="20"/>
        </w:rPr>
        <w:t>each</w:t>
      </w:r>
      <w:r>
        <w:rPr>
          <w:rFonts w:ascii="Courier New"/>
          <w:color w:val="009900"/>
          <w:spacing w:val="-40"/>
          <w:w w:val="95"/>
          <w:sz w:val="20"/>
        </w:rPr>
        <w:t xml:space="preserve"> </w:t>
      </w:r>
      <w:r>
        <w:rPr>
          <w:rFonts w:ascii="Courier New"/>
          <w:color w:val="009900"/>
          <w:w w:val="95"/>
          <w:sz w:val="20"/>
        </w:rPr>
        <w:t>time</w:t>
      </w:r>
      <w:r>
        <w:rPr>
          <w:rFonts w:ascii="Courier New"/>
          <w:color w:val="009900"/>
          <w:spacing w:val="-40"/>
          <w:w w:val="95"/>
          <w:sz w:val="20"/>
        </w:rPr>
        <w:t xml:space="preserve"> </w:t>
      </w:r>
      <w:r>
        <w:rPr>
          <w:rFonts w:ascii="Courier New"/>
          <w:color w:val="009900"/>
          <w:w w:val="95"/>
          <w:sz w:val="20"/>
        </w:rPr>
        <w:t>you</w:t>
      </w:r>
      <w:r>
        <w:rPr>
          <w:rFonts w:ascii="Courier New"/>
          <w:color w:val="009900"/>
          <w:spacing w:val="-40"/>
          <w:w w:val="95"/>
          <w:sz w:val="20"/>
        </w:rPr>
        <w:t xml:space="preserve"> </w:t>
      </w:r>
      <w:r>
        <w:rPr>
          <w:rFonts w:ascii="Courier New"/>
          <w:color w:val="009900"/>
          <w:w w:val="95"/>
          <w:sz w:val="20"/>
        </w:rPr>
        <w:t>log</w:t>
      </w:r>
      <w:r>
        <w:rPr>
          <w:rFonts w:ascii="Courier New"/>
          <w:color w:val="009900"/>
          <w:spacing w:val="-39"/>
          <w:w w:val="95"/>
          <w:sz w:val="20"/>
        </w:rPr>
        <w:t xml:space="preserve"> </w:t>
      </w:r>
      <w:r>
        <w:rPr>
          <w:rFonts w:ascii="Courier New"/>
          <w:color w:val="009900"/>
          <w:w w:val="95"/>
          <w:sz w:val="20"/>
        </w:rPr>
        <w:t>back</w:t>
      </w:r>
      <w:r>
        <w:rPr>
          <w:rFonts w:ascii="Courier New"/>
          <w:color w:val="009900"/>
          <w:spacing w:val="-40"/>
          <w:w w:val="95"/>
          <w:sz w:val="20"/>
        </w:rPr>
        <w:t xml:space="preserve"> </w:t>
      </w:r>
      <w:r>
        <w:rPr>
          <w:rFonts w:ascii="Courier New"/>
          <w:color w:val="009900"/>
          <w:w w:val="95"/>
          <w:sz w:val="20"/>
        </w:rPr>
        <w:t>into</w:t>
      </w:r>
      <w:r>
        <w:rPr>
          <w:rFonts w:ascii="Courier New"/>
          <w:color w:val="009900"/>
          <w:spacing w:val="-40"/>
          <w:w w:val="95"/>
          <w:sz w:val="20"/>
        </w:rPr>
        <w:t xml:space="preserve"> </w:t>
      </w:r>
      <w:r>
        <w:rPr>
          <w:rFonts w:ascii="Courier New"/>
          <w:color w:val="009900"/>
          <w:w w:val="95"/>
          <w:sz w:val="20"/>
        </w:rPr>
        <w:t>the</w:t>
      </w:r>
      <w:r>
        <w:rPr>
          <w:rFonts w:ascii="Courier New"/>
          <w:color w:val="009900"/>
          <w:spacing w:val="-40"/>
          <w:w w:val="95"/>
          <w:sz w:val="20"/>
        </w:rPr>
        <w:t xml:space="preserve"> </w:t>
      </w:r>
      <w:r>
        <w:rPr>
          <w:rFonts w:ascii="Courier New"/>
          <w:color w:val="009900"/>
          <w:w w:val="95"/>
          <w:sz w:val="20"/>
        </w:rPr>
        <w:t>command</w:t>
      </w:r>
      <w:r>
        <w:rPr>
          <w:rFonts w:ascii="Courier New"/>
          <w:color w:val="009900"/>
          <w:spacing w:val="-39"/>
          <w:w w:val="95"/>
          <w:sz w:val="20"/>
        </w:rPr>
        <w:t xml:space="preserve"> </w:t>
      </w:r>
      <w:r>
        <w:rPr>
          <w:rFonts w:ascii="Courier New"/>
          <w:color w:val="009900"/>
          <w:w w:val="95"/>
          <w:sz w:val="20"/>
        </w:rPr>
        <w:t>line</w:t>
      </w:r>
    </w:p>
    <w:p w14:paraId="428AC362" w14:textId="77777777" w:rsidR="009F54E5" w:rsidRDefault="001A290F">
      <w:pPr>
        <w:spacing w:line="180" w:lineRule="exact"/>
        <w:ind w:left="120"/>
        <w:rPr>
          <w:rFonts w:ascii="Courier New"/>
          <w:sz w:val="20"/>
        </w:rPr>
      </w:pPr>
      <w:r>
        <w:rPr>
          <w:rFonts w:ascii="Courier New"/>
          <w:color w:val="009900"/>
          <w:w w:val="95"/>
          <w:sz w:val="20"/>
        </w:rPr>
        <w:t xml:space="preserve"># </w:t>
      </w:r>
      <w:proofErr w:type="spellStart"/>
      <w:r>
        <w:rPr>
          <w:rFonts w:ascii="Courier New"/>
          <w:color w:val="009900"/>
          <w:w w:val="95"/>
          <w:sz w:val="20"/>
        </w:rPr>
        <w:t>XPRESSpipe</w:t>
      </w:r>
      <w:proofErr w:type="spellEnd"/>
      <w:r>
        <w:rPr>
          <w:rFonts w:ascii="Courier New"/>
          <w:color w:val="009900"/>
          <w:w w:val="95"/>
          <w:sz w:val="20"/>
        </w:rPr>
        <w:t xml:space="preserve"> is installed as</w:t>
      </w:r>
      <w:r>
        <w:rPr>
          <w:rFonts w:ascii="Courier New"/>
          <w:color w:val="009900"/>
          <w:spacing w:val="-71"/>
          <w:w w:val="95"/>
          <w:sz w:val="20"/>
        </w:rPr>
        <w:t xml:space="preserve"> </w:t>
      </w:r>
      <w:r>
        <w:rPr>
          <w:rFonts w:ascii="Courier New"/>
          <w:color w:val="009900"/>
          <w:w w:val="95"/>
          <w:sz w:val="20"/>
        </w:rPr>
        <w:t>follows:</w:t>
      </w:r>
    </w:p>
    <w:p w14:paraId="60765E7E" w14:textId="77777777" w:rsidR="009F54E5" w:rsidRDefault="001A290F">
      <w:pPr>
        <w:spacing w:line="251" w:lineRule="exact"/>
        <w:ind w:left="120"/>
        <w:rPr>
          <w:rFonts w:ascii="Courier New"/>
          <w:sz w:val="20"/>
        </w:rPr>
      </w:pPr>
      <w:r>
        <w:rPr>
          <w:rFonts w:ascii="Monaco"/>
          <w:w w:val="95"/>
          <w:sz w:val="20"/>
        </w:rPr>
        <w:t xml:space="preserve">$ </w:t>
      </w:r>
      <w:r>
        <w:rPr>
          <w:rFonts w:ascii="Courier New"/>
          <w:w w:val="95"/>
          <w:sz w:val="20"/>
        </w:rPr>
        <w:t>python setup.py install</w:t>
      </w:r>
    </w:p>
    <w:p w14:paraId="3813E416" w14:textId="1BB38177" w:rsidR="009F54E5" w:rsidRDefault="001A290F">
      <w:pPr>
        <w:tabs>
          <w:tab w:val="left" w:pos="10919"/>
        </w:tabs>
        <w:spacing w:line="292" w:lineRule="exact"/>
        <w:ind w:left="120"/>
        <w:rPr>
          <w:rFonts w:ascii="Courier New" w:hAnsi="Courier New"/>
          <w:sz w:val="20"/>
        </w:rPr>
      </w:pPr>
      <w:r>
        <w:rPr>
          <w:rFonts w:ascii="Monaco" w:hAnsi="Monaco"/>
          <w:w w:val="90"/>
          <w:sz w:val="20"/>
          <w:u w:val="single"/>
        </w:rPr>
        <w:t>$</w:t>
      </w:r>
      <w:r>
        <w:rPr>
          <w:rFonts w:ascii="Monaco" w:hAnsi="Monaco"/>
          <w:spacing w:val="-31"/>
          <w:w w:val="90"/>
          <w:sz w:val="20"/>
          <w:u w:val="single"/>
        </w:rPr>
        <w:t xml:space="preserve"> </w:t>
      </w:r>
      <w:r>
        <w:rPr>
          <w:rFonts w:ascii="Courier New" w:hAnsi="Courier New"/>
          <w:color w:val="0000FF"/>
          <w:w w:val="90"/>
          <w:sz w:val="20"/>
          <w:u w:val="single" w:color="000000"/>
        </w:rPr>
        <w:t>echo</w:t>
      </w:r>
      <w:r>
        <w:rPr>
          <w:rFonts w:ascii="Courier New" w:hAnsi="Courier New"/>
          <w:color w:val="0000FF"/>
          <w:spacing w:val="-31"/>
          <w:w w:val="90"/>
          <w:sz w:val="20"/>
          <w:u w:val="single" w:color="000000"/>
        </w:rPr>
        <w:t xml:space="preserve"> </w:t>
      </w:r>
      <w:commentRangeStart w:id="460"/>
      <w:r>
        <w:rPr>
          <w:rFonts w:ascii="Courier New" w:hAnsi="Courier New"/>
          <w:w w:val="90"/>
          <w:sz w:val="20"/>
          <w:u w:val="single"/>
        </w:rPr>
        <w:t>’</w:t>
      </w:r>
      <w:r>
        <w:rPr>
          <w:rFonts w:ascii="Courier New" w:hAnsi="Courier New"/>
          <w:color w:val="0000FF"/>
          <w:w w:val="90"/>
          <w:sz w:val="20"/>
          <w:u w:val="single" w:color="000000"/>
        </w:rPr>
        <w:t>export</w:t>
      </w:r>
      <w:r>
        <w:rPr>
          <w:rFonts w:ascii="Courier New" w:hAnsi="Courier New"/>
          <w:color w:val="0000FF"/>
          <w:spacing w:val="-31"/>
          <w:w w:val="90"/>
          <w:sz w:val="20"/>
          <w:u w:val="single" w:color="000000"/>
        </w:rPr>
        <w:t xml:space="preserve"> </w:t>
      </w:r>
      <w:r>
        <w:rPr>
          <w:rFonts w:ascii="Courier New" w:hAnsi="Courier New"/>
          <w:w w:val="90"/>
          <w:sz w:val="20"/>
          <w:u w:val="single"/>
        </w:rPr>
        <w:t>PATH=</w:t>
      </w:r>
      <w:r>
        <w:rPr>
          <w:rFonts w:ascii="Courier New" w:hAnsi="Courier New"/>
          <w:color w:val="9300D1"/>
          <w:w w:val="90"/>
          <w:sz w:val="20"/>
          <w:u w:val="single" w:color="000000"/>
        </w:rPr>
        <w:t>"</w:t>
      </w:r>
      <w:r>
        <w:rPr>
          <w:rFonts w:ascii="Menlo" w:hAnsi="Menlo"/>
          <w:i/>
          <w:w w:val="90"/>
          <w:sz w:val="20"/>
          <w:u w:val="single"/>
        </w:rPr>
        <w:t>∼</w:t>
      </w:r>
      <w:proofErr w:type="gramStart"/>
      <w:r>
        <w:rPr>
          <w:rFonts w:ascii="Courier New" w:hAnsi="Courier New"/>
          <w:color w:val="9300D1"/>
          <w:w w:val="90"/>
          <w:sz w:val="20"/>
          <w:u w:val="single" w:color="000000"/>
        </w:rPr>
        <w:t>/.local</w:t>
      </w:r>
      <w:proofErr w:type="gramEnd"/>
      <w:r>
        <w:rPr>
          <w:rFonts w:ascii="Courier New" w:hAnsi="Courier New"/>
          <w:color w:val="9300D1"/>
          <w:w w:val="90"/>
          <w:sz w:val="20"/>
          <w:u w:val="single" w:color="000000"/>
        </w:rPr>
        <w:t>/bin:</w:t>
      </w:r>
      <w:r>
        <w:rPr>
          <w:rFonts w:ascii="Monaco" w:hAnsi="Monaco"/>
          <w:color w:val="9300D1"/>
          <w:w w:val="90"/>
          <w:sz w:val="20"/>
          <w:u w:val="single" w:color="000000"/>
        </w:rPr>
        <w:t>$</w:t>
      </w:r>
      <w:r>
        <w:rPr>
          <w:rFonts w:ascii="Courier New" w:hAnsi="Courier New"/>
          <w:color w:val="9300D1"/>
          <w:w w:val="90"/>
          <w:sz w:val="20"/>
          <w:u w:val="single" w:color="000000"/>
        </w:rPr>
        <w:t>PATH"</w:t>
      </w:r>
      <w:r>
        <w:rPr>
          <w:rFonts w:ascii="Courier New" w:hAnsi="Courier New"/>
          <w:w w:val="90"/>
          <w:sz w:val="20"/>
          <w:u w:val="single"/>
        </w:rPr>
        <w:t>’</w:t>
      </w:r>
      <w:commentRangeEnd w:id="460"/>
      <w:ins w:id="461" w:author="Aaron Quinlan" w:date="2019-07-09T15:58:00Z">
        <w:r w:rsidR="00B6686C">
          <w:rPr>
            <w:rFonts w:ascii="Courier New" w:hAnsi="Courier New"/>
            <w:sz w:val="20"/>
            <w:u w:val="single"/>
          </w:rPr>
          <w:tab/>
        </w:r>
      </w:ins>
      <w:commentRangeEnd w:id="454"/>
      <w:del w:id="462" w:author="Jon Belyeu" w:date="2019-07-09T16:00:00Z">
        <w:r w:rsidR="00531CF1">
          <w:rPr>
            <w:rStyle w:val="CommentReference"/>
          </w:rPr>
          <w:commentReference w:id="454"/>
        </w:r>
        <w:r w:rsidR="00F53F8A">
          <w:rPr>
            <w:rStyle w:val="CommentReference"/>
          </w:rPr>
          <w:commentReference w:id="460"/>
        </w:r>
      </w:del>
      <w:del w:id="463" w:author="Aaron Quinlan" w:date="2019-07-09T15:58:00Z">
        <w:r>
          <w:rPr>
            <w:rFonts w:ascii="Courier New" w:hAnsi="Courier New"/>
            <w:sz w:val="20"/>
            <w:u w:val="single"/>
          </w:rPr>
          <w:tab/>
        </w:r>
      </w:del>
    </w:p>
    <w:p w14:paraId="6E21F170" w14:textId="77777777" w:rsidR="009F54E5" w:rsidRDefault="009F54E5">
      <w:pPr>
        <w:pStyle w:val="BodyText"/>
        <w:rPr>
          <w:rFonts w:ascii="Courier New"/>
          <w:sz w:val="29"/>
        </w:rPr>
      </w:pPr>
    </w:p>
    <w:p w14:paraId="27384089" w14:textId="28411E63" w:rsidR="009F54E5" w:rsidRDefault="001A290F">
      <w:pPr>
        <w:pStyle w:val="BodyText"/>
        <w:spacing w:before="101" w:line="453" w:lineRule="auto"/>
        <w:ind w:left="120" w:right="199"/>
        <w:jc w:val="both"/>
      </w:pPr>
      <w:commentRangeStart w:id="464"/>
      <w:commentRangeStart w:id="465"/>
      <w:proofErr w:type="spellStart"/>
      <w:r>
        <w:t>XPRESSpipe</w:t>
      </w:r>
      <w:proofErr w:type="spellEnd"/>
      <w:r>
        <w:t xml:space="preserve"> is built upon </w:t>
      </w:r>
      <w:r>
        <w:rPr>
          <w:spacing w:val="-3"/>
        </w:rPr>
        <w:t xml:space="preserve">several </w:t>
      </w:r>
      <w:r>
        <w:t>pre-established software packages required as dependencies. A full list can be found in the Methods. The above code block will install the required dependencies into a</w:t>
      </w:r>
      <w:r>
        <w:rPr>
          <w:spacing w:val="-22"/>
        </w:rPr>
        <w:t xml:space="preserve"> </w:t>
      </w:r>
      <w:r>
        <w:t>compartmentalized virtual</w:t>
      </w:r>
      <w:r>
        <w:rPr>
          <w:spacing w:val="-9"/>
        </w:rPr>
        <w:t xml:space="preserve"> </w:t>
      </w:r>
      <w:r>
        <w:t>environment</w:t>
      </w:r>
      <w:r>
        <w:rPr>
          <w:spacing w:val="-10"/>
        </w:rPr>
        <w:t xml:space="preserve"> </w:t>
      </w:r>
      <w:r>
        <w:t>using</w:t>
      </w:r>
      <w:r>
        <w:rPr>
          <w:spacing w:val="-9"/>
        </w:rPr>
        <w:t xml:space="preserve"> </w:t>
      </w:r>
      <w:r>
        <w:t>the</w:t>
      </w:r>
      <w:r>
        <w:rPr>
          <w:spacing w:val="-9"/>
        </w:rPr>
        <w:t xml:space="preserve"> </w:t>
      </w:r>
      <w:r>
        <w:t>Anaconda</w:t>
      </w:r>
      <w:r>
        <w:rPr>
          <w:spacing w:val="-10"/>
        </w:rPr>
        <w:t xml:space="preserve"> </w:t>
      </w:r>
      <w:r>
        <w:t>package</w:t>
      </w:r>
      <w:r>
        <w:rPr>
          <w:spacing w:val="-9"/>
        </w:rPr>
        <w:t xml:space="preserve"> </w:t>
      </w:r>
      <w:r>
        <w:t>manager.</w:t>
      </w:r>
      <w:r>
        <w:rPr>
          <w:spacing w:val="4"/>
        </w:rPr>
        <w:t xml:space="preserve"> </w:t>
      </w:r>
      <w:r>
        <w:t>This</w:t>
      </w:r>
      <w:r>
        <w:rPr>
          <w:spacing w:val="-9"/>
        </w:rPr>
        <w:t xml:space="preserve"> </w:t>
      </w:r>
      <w:r>
        <w:t>environment</w:t>
      </w:r>
      <w:r>
        <w:rPr>
          <w:spacing w:val="-9"/>
        </w:rPr>
        <w:t xml:space="preserve"> </w:t>
      </w:r>
      <w:r>
        <w:t>will</w:t>
      </w:r>
      <w:r>
        <w:rPr>
          <w:spacing w:val="-9"/>
        </w:rPr>
        <w:t xml:space="preserve"> </w:t>
      </w:r>
      <w:r>
        <w:t>need</w:t>
      </w:r>
      <w:r>
        <w:rPr>
          <w:spacing w:val="-10"/>
        </w:rPr>
        <w:t xml:space="preserve"> </w:t>
      </w:r>
      <w:r>
        <w:t>to</w:t>
      </w:r>
      <w:r>
        <w:rPr>
          <w:spacing w:val="-9"/>
        </w:rPr>
        <w:t xml:space="preserve"> </w:t>
      </w:r>
      <w:r>
        <w:t>be</w:t>
      </w:r>
      <w:r>
        <w:rPr>
          <w:spacing w:val="-9"/>
        </w:rPr>
        <w:t xml:space="preserve"> </w:t>
      </w:r>
      <w:r>
        <w:t>activated</w:t>
      </w:r>
      <w:r>
        <w:rPr>
          <w:spacing w:val="-10"/>
        </w:rPr>
        <w:t xml:space="preserve"> </w:t>
      </w:r>
      <w:r>
        <w:t>each</w:t>
      </w:r>
      <w:r>
        <w:rPr>
          <w:spacing w:val="-9"/>
        </w:rPr>
        <w:t xml:space="preserve"> </w:t>
      </w:r>
      <w:r>
        <w:rPr>
          <w:spacing w:val="-3"/>
        </w:rPr>
        <w:t xml:space="preserve">time </w:t>
      </w:r>
      <w:proofErr w:type="spellStart"/>
      <w:r>
        <w:t>XPRESSpipe</w:t>
      </w:r>
      <w:proofErr w:type="spellEnd"/>
      <w:r>
        <w:t xml:space="preserve"> is used. In order </w:t>
      </w:r>
      <w:r>
        <w:rPr>
          <w:spacing w:val="-3"/>
        </w:rPr>
        <w:t xml:space="preserve">for </w:t>
      </w:r>
      <w:r>
        <w:t xml:space="preserve">your computer to access these installations, the locations of Anaconda and </w:t>
      </w:r>
      <w:proofErr w:type="spellStart"/>
      <w:r>
        <w:t>XPRESSpipe</w:t>
      </w:r>
      <w:proofErr w:type="spellEnd"/>
      <w:r>
        <w:rPr>
          <w:spacing w:val="-12"/>
        </w:rPr>
        <w:t xml:space="preserve"> </w:t>
      </w:r>
      <w:r>
        <w:t>need</w:t>
      </w:r>
      <w:r>
        <w:rPr>
          <w:spacing w:val="-11"/>
        </w:rPr>
        <w:t xml:space="preserve"> </w:t>
      </w:r>
      <w:r>
        <w:t>to</w:t>
      </w:r>
      <w:r>
        <w:rPr>
          <w:spacing w:val="-12"/>
        </w:rPr>
        <w:t xml:space="preserve"> </w:t>
      </w:r>
      <w:r>
        <w:t>be</w:t>
      </w:r>
      <w:r>
        <w:rPr>
          <w:spacing w:val="-11"/>
        </w:rPr>
        <w:t xml:space="preserve"> </w:t>
      </w:r>
      <w:del w:id="466" w:author="JONATHAN ROBERT BELYEU" w:date="2019-07-06T15:14:00Z">
        <w:r>
          <w:delText>accessible</w:delText>
        </w:r>
        <w:r>
          <w:rPr>
            <w:spacing w:val="-12"/>
          </w:rPr>
          <w:delText xml:space="preserve"> </w:delText>
        </w:r>
        <w:r>
          <w:delText>to</w:delText>
        </w:r>
      </w:del>
      <w:ins w:id="467" w:author="JONATHAN ROBERT BELYEU" w:date="2019-07-06T15:14:00Z">
        <w:r w:rsidR="00E43377">
          <w:t>included in</w:t>
        </w:r>
      </w:ins>
      <w:r>
        <w:rPr>
          <w:spacing w:val="-11"/>
        </w:rPr>
        <w:t xml:space="preserve"> </w:t>
      </w:r>
      <w:r>
        <w:t>the</w:t>
      </w:r>
      <w:r>
        <w:rPr>
          <w:spacing w:val="-12"/>
        </w:rPr>
        <w:t xml:space="preserve"> </w:t>
      </w:r>
      <w:r>
        <w:t>computer’s</w:t>
      </w:r>
      <w:r>
        <w:rPr>
          <w:spacing w:val="-11"/>
        </w:rPr>
        <w:t xml:space="preserve"> </w:t>
      </w:r>
      <w:r>
        <w:t>list</w:t>
      </w:r>
      <w:r>
        <w:rPr>
          <w:spacing w:val="-12"/>
        </w:rPr>
        <w:t xml:space="preserve"> </w:t>
      </w:r>
      <w:r>
        <w:t>of</w:t>
      </w:r>
      <w:r>
        <w:rPr>
          <w:spacing w:val="-11"/>
        </w:rPr>
        <w:t xml:space="preserve"> </w:t>
      </w:r>
      <w:r>
        <w:t>recognized</w:t>
      </w:r>
      <w:r>
        <w:rPr>
          <w:spacing w:val="-11"/>
        </w:rPr>
        <w:t xml:space="preserve"> </w:t>
      </w:r>
      <w:r>
        <w:rPr>
          <w:spacing w:val="-10"/>
        </w:rPr>
        <w:t>PATHs.</w:t>
      </w:r>
      <w:r>
        <w:rPr>
          <w:spacing w:val="3"/>
        </w:rPr>
        <w:t xml:space="preserve"> </w:t>
      </w:r>
      <w:r>
        <w:t>In</w:t>
      </w:r>
      <w:r>
        <w:rPr>
          <w:spacing w:val="-11"/>
        </w:rPr>
        <w:t xml:space="preserve"> </w:t>
      </w:r>
      <w:r>
        <w:t>most</w:t>
      </w:r>
      <w:r>
        <w:rPr>
          <w:spacing w:val="-12"/>
        </w:rPr>
        <w:t xml:space="preserve"> </w:t>
      </w:r>
      <w:r>
        <w:t>cases,</w:t>
      </w:r>
      <w:r>
        <w:rPr>
          <w:spacing w:val="-10"/>
        </w:rPr>
        <w:t xml:space="preserve"> </w:t>
      </w:r>
      <w:r>
        <w:t>Anaconda</w:t>
      </w:r>
      <w:r>
        <w:rPr>
          <w:spacing w:val="-12"/>
        </w:rPr>
        <w:t xml:space="preserve"> </w:t>
      </w:r>
      <w:r>
        <w:t>should handle this automatically during</w:t>
      </w:r>
      <w:r>
        <w:rPr>
          <w:spacing w:val="-6"/>
        </w:rPr>
        <w:t xml:space="preserve"> </w:t>
      </w:r>
      <w:r>
        <w:t>installation.</w:t>
      </w:r>
    </w:p>
    <w:p w14:paraId="3410A282" w14:textId="0B86B95A" w:rsidR="009F54E5" w:rsidRDefault="001A290F">
      <w:pPr>
        <w:pStyle w:val="BodyText"/>
        <w:spacing w:before="1"/>
        <w:ind w:left="120"/>
      </w:pPr>
      <w:r>
        <w:t>When</w:t>
      </w:r>
      <w:r>
        <w:rPr>
          <w:spacing w:val="-14"/>
        </w:rPr>
        <w:t xml:space="preserve"> </w:t>
      </w:r>
      <w:r>
        <w:t>installing</w:t>
      </w:r>
      <w:r>
        <w:rPr>
          <w:spacing w:val="-13"/>
        </w:rPr>
        <w:t xml:space="preserve"> </w:t>
      </w:r>
      <w:proofErr w:type="spellStart"/>
      <w:r>
        <w:t>XPRESSpipe</w:t>
      </w:r>
      <w:proofErr w:type="spellEnd"/>
      <w:r>
        <w:rPr>
          <w:spacing w:val="-13"/>
        </w:rPr>
        <w:t xml:space="preserve"> </w:t>
      </w:r>
      <w:r>
        <w:t>on</w:t>
      </w:r>
      <w:r>
        <w:rPr>
          <w:spacing w:val="-14"/>
        </w:rPr>
        <w:t xml:space="preserve"> </w:t>
      </w:r>
      <w:r>
        <w:t>a</w:t>
      </w:r>
      <w:r>
        <w:rPr>
          <w:spacing w:val="-13"/>
        </w:rPr>
        <w:t xml:space="preserve"> </w:t>
      </w:r>
      <w:commentRangeStart w:id="468"/>
      <w:r>
        <w:t>computing</w:t>
      </w:r>
      <w:r>
        <w:rPr>
          <w:spacing w:val="-13"/>
        </w:rPr>
        <w:t xml:space="preserve"> </w:t>
      </w:r>
      <w:commentRangeEnd w:id="468"/>
      <w:r w:rsidR="00B82E8D">
        <w:rPr>
          <w:rStyle w:val="CommentReference"/>
        </w:rPr>
        <w:commentReference w:id="468"/>
      </w:r>
      <w:r>
        <w:t>node,</w:t>
      </w:r>
      <w:r>
        <w:rPr>
          <w:spacing w:val="-12"/>
        </w:rPr>
        <w:t xml:space="preserve"> </w:t>
      </w:r>
      <w:r>
        <w:t>Anaconda</w:t>
      </w:r>
      <w:r>
        <w:rPr>
          <w:spacing w:val="-13"/>
        </w:rPr>
        <w:t xml:space="preserve"> </w:t>
      </w:r>
      <w:r>
        <w:t>and</w:t>
      </w:r>
      <w:r>
        <w:rPr>
          <w:spacing w:val="-13"/>
        </w:rPr>
        <w:t xml:space="preserve"> </w:t>
      </w:r>
      <w:proofErr w:type="spellStart"/>
      <w:r>
        <w:t>XPRESSpipe</w:t>
      </w:r>
      <w:proofErr w:type="spellEnd"/>
      <w:r>
        <w:rPr>
          <w:spacing w:val="-13"/>
        </w:rPr>
        <w:t xml:space="preserve"> </w:t>
      </w:r>
      <w:r>
        <w:t>should</w:t>
      </w:r>
      <w:r>
        <w:rPr>
          <w:spacing w:val="-14"/>
        </w:rPr>
        <w:t xml:space="preserve"> </w:t>
      </w:r>
      <w:r>
        <w:t>be</w:t>
      </w:r>
      <w:r>
        <w:rPr>
          <w:spacing w:val="-13"/>
        </w:rPr>
        <w:t xml:space="preserve"> </w:t>
      </w:r>
      <w:r>
        <w:t>directed</w:t>
      </w:r>
      <w:r>
        <w:rPr>
          <w:spacing w:val="-13"/>
        </w:rPr>
        <w:t xml:space="preserve"> </w:t>
      </w:r>
      <w:r>
        <w:t>to</w:t>
      </w:r>
      <w:r>
        <w:rPr>
          <w:spacing w:val="-14"/>
        </w:rPr>
        <w:t xml:space="preserve"> </w:t>
      </w:r>
      <w:r>
        <w:t>the</w:t>
      </w:r>
      <w:r>
        <w:rPr>
          <w:spacing w:val="-13"/>
        </w:rPr>
        <w:t xml:space="preserve"> </w:t>
      </w:r>
      <w:r>
        <w:t>user’s</w:t>
      </w:r>
    </w:p>
    <w:p w14:paraId="7D372DCA" w14:textId="77777777" w:rsidR="009F54E5" w:rsidRDefault="001A290F">
      <w:pPr>
        <w:pStyle w:val="BodyText"/>
        <w:spacing w:before="225"/>
        <w:ind w:left="120"/>
      </w:pPr>
      <w:r>
        <w:rPr>
          <w:rFonts w:ascii="Menlo" w:hAnsi="Menlo"/>
          <w:i/>
        </w:rPr>
        <w:t>∼</w:t>
      </w:r>
      <w:proofErr w:type="gramStart"/>
      <w:r>
        <w:rPr>
          <w:rFonts w:ascii="Courier New" w:hAnsi="Courier New"/>
        </w:rPr>
        <w:t>/.local</w:t>
      </w:r>
      <w:proofErr w:type="gramEnd"/>
      <w:r>
        <w:rPr>
          <w:rFonts w:ascii="Courier New" w:hAnsi="Courier New"/>
        </w:rPr>
        <w:t>/bin</w:t>
      </w:r>
      <w:r>
        <w:rPr>
          <w:rFonts w:ascii="Courier New" w:hAnsi="Courier New"/>
          <w:spacing w:val="-79"/>
        </w:rPr>
        <w:t xml:space="preserve"> </w:t>
      </w:r>
      <w:r>
        <w:t>directory, as follows:</w:t>
      </w:r>
      <w:commentRangeEnd w:id="464"/>
      <w:r w:rsidR="00F14219">
        <w:rPr>
          <w:rStyle w:val="CommentReference"/>
        </w:rPr>
        <w:commentReference w:id="464"/>
      </w:r>
    </w:p>
    <w:p w14:paraId="48E4930C" w14:textId="3AA99500" w:rsidR="009F54E5" w:rsidRDefault="007A02DF">
      <w:pPr>
        <w:spacing w:before="247"/>
        <w:ind w:left="473" w:right="550"/>
        <w:jc w:val="center"/>
        <w:rPr>
          <w:sz w:val="20"/>
        </w:rPr>
      </w:pPr>
      <w:ins w:id="469" w:author="Yeyun Ouyang" w:date="2019-07-09T16:01:00Z">
        <w:r>
          <w:rPr>
            <w:noProof/>
          </w:rPr>
          <mc:AlternateContent>
            <mc:Choice Requires="wps">
              <w:drawing>
                <wp:anchor distT="0" distB="0" distL="0" distR="0" simplePos="0" relativeHeight="252004352" behindDoc="1" locked="0" layoutInCell="1" allowOverlap="1" wp14:anchorId="16C5E304" wp14:editId="40A2C4E7">
                  <wp:simplePos x="0" y="0"/>
                  <wp:positionH relativeFrom="page">
                    <wp:posOffset>457200</wp:posOffset>
                  </wp:positionH>
                  <wp:positionV relativeFrom="paragraph">
                    <wp:posOffset>328930</wp:posOffset>
                  </wp:positionV>
                  <wp:extent cx="6858000" cy="0"/>
                  <wp:effectExtent l="0" t="0" r="0" b="0"/>
                  <wp:wrapTopAndBottom/>
                  <wp:docPr id="527" name="Lin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8D19F5" id="Line 187"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5.9pt" to="8in,2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LNdEwIAAC8EAAAOAAAAZHJzL2Uyb0RvYy54bWysU1HP2iAUfV+y/0B417Z+1a82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" strokeweight=".14042mm">
                  <o:lock v:ext="edit" shapetype="f"/>
                  <w10:wrap type="topAndBottom" anchorx="page"/>
                </v:line>
              </w:pict>
            </mc:Fallback>
          </mc:AlternateContent>
        </w:r>
      </w:ins>
      <w:ins w:id="470" w:author="Jon Belyeu" w:date="2019-07-09T16:00:00Z">
        <w:r w:rsidR="007E195B">
          <w:rPr>
            <w:noProof/>
          </w:rPr>
          <mc:AlternateContent>
            <mc:Choice Requires="wps">
              <w:drawing>
                <wp:anchor distT="0" distB="0" distL="0" distR="0" simplePos="0" relativeHeight="251904000" behindDoc="1" locked="0" layoutInCell="1" allowOverlap="1" wp14:anchorId="1EA086D9" wp14:editId="0F6201A9">
                  <wp:simplePos x="0" y="0"/>
                  <wp:positionH relativeFrom="page">
                    <wp:posOffset>457200</wp:posOffset>
                  </wp:positionH>
                  <wp:positionV relativeFrom="paragraph">
                    <wp:posOffset>328930</wp:posOffset>
                  </wp:positionV>
                  <wp:extent cx="6858000" cy="0"/>
                  <wp:effectExtent l="0" t="0" r="0" b="0"/>
                  <wp:wrapTopAndBottom/>
                  <wp:docPr id="410"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D5D7C1" id="Line 70"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5.9pt" to="8in,2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" strokeweight=".14042mm">
                  <o:lock v:ext="edit" shapetype="f"/>
                  <w10:wrap type="topAndBottom" anchorx="page"/>
                </v:line>
              </w:pict>
            </mc:Fallback>
          </mc:AlternateContent>
        </w:r>
      </w:ins>
      <w:ins w:id="471" w:author="Aaron Quinlan" w:date="2019-07-09T15:58:00Z">
        <w:r w:rsidR="00195A70">
          <w:rPr>
            <w:noProof/>
          </w:rPr>
          <mc:AlternateContent>
            <mc:Choice Requires="wps">
              <w:drawing>
                <wp:anchor distT="0" distB="0" distL="0" distR="0" simplePos="0" relativeHeight="251803648" behindDoc="1" locked="0" layoutInCell="1" allowOverlap="1" wp14:anchorId="33E116E0" wp14:editId="5D375F66">
                  <wp:simplePos x="0" y="0"/>
                  <wp:positionH relativeFrom="page">
                    <wp:posOffset>457200</wp:posOffset>
                  </wp:positionH>
                  <wp:positionV relativeFrom="paragraph">
                    <wp:posOffset>328930</wp:posOffset>
                  </wp:positionV>
                  <wp:extent cx="6858000" cy="0"/>
                  <wp:effectExtent l="0" t="0" r="0" b="0"/>
                  <wp:wrapTopAndBottom/>
                  <wp:docPr id="291"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48FAF" id="Line 70"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5.9pt" to="8in,2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" strokeweight=".14042mm">
                  <o:lock v:ext="edit" shapetype="f"/>
                  <w10:wrap type="topAndBottom" anchorx="page"/>
                </v:line>
              </w:pict>
            </mc:Fallback>
          </mc:AlternateContent>
        </w:r>
      </w:ins>
      <w:ins w:id="472" w:author="Jeff Morgan" w:date="2019-07-09T15:57:00Z">
        <w:r w:rsidR="00A61948">
          <w:rPr>
            <w:noProof/>
          </w:rPr>
          <mc:AlternateContent>
            <mc:Choice Requires="wps">
              <w:drawing>
                <wp:anchor distT="0" distB="0" distL="0" distR="0" simplePos="0" relativeHeight="251703296" behindDoc="1" locked="0" layoutInCell="1" allowOverlap="1" wp14:anchorId="354FCFBE" wp14:editId="51E17DEB">
                  <wp:simplePos x="0" y="0"/>
                  <wp:positionH relativeFrom="page">
                    <wp:posOffset>457200</wp:posOffset>
                  </wp:positionH>
                  <wp:positionV relativeFrom="paragraph">
                    <wp:posOffset>328930</wp:posOffset>
                  </wp:positionV>
                  <wp:extent cx="6858000" cy="0"/>
                  <wp:effectExtent l="12700" t="11430" r="25400" b="26670"/>
                  <wp:wrapTopAndBottom/>
                  <wp:docPr id="172"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70"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5.9pt" to="8in,2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" strokeweight="5054emu">
                  <w10:wrap type="topAndBottom" anchorx="page"/>
                </v:line>
              </w:pict>
            </mc:Fallback>
          </mc:AlternateContent>
        </w:r>
      </w:ins>
      <w:del w:id="473" w:author="Jeff Morgan" w:date="2019-07-09T15:57:00Z">
        <w:r w:rsidR="00240831">
          <w:rPr>
            <w:noProof/>
          </w:rPr>
          <mc:AlternateContent>
            <mc:Choice Requires="wps">
              <w:drawing>
                <wp:anchor distT="0" distB="0" distL="0" distR="0" simplePos="0" relativeHeight="251672576" behindDoc="1" locked="0" layoutInCell="1" allowOverlap="1" wp14:anchorId="6369B819" wp14:editId="7C1EFF56">
                  <wp:simplePos x="0" y="0"/>
                  <wp:positionH relativeFrom="page">
                    <wp:posOffset>457200</wp:posOffset>
                  </wp:positionH>
                  <wp:positionV relativeFrom="paragraph">
                    <wp:posOffset>328930</wp:posOffset>
                  </wp:positionV>
                  <wp:extent cx="6858000" cy="0"/>
                  <wp:effectExtent l="9525" t="5715" r="9525" b="13335"/>
                  <wp:wrapTopAndBottom/>
                  <wp:docPr id="77"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1074CF" id="Line 70"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5.9pt" to="8in,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" strokeweight=".14042mm">
                  <w10:wrap type="topAndBottom" anchorx="page"/>
                </v:line>
              </w:pict>
            </mc:Fallback>
          </mc:AlternateContent>
        </w:r>
      </w:del>
      <w:r w:rsidR="001A290F">
        <w:rPr>
          <w:sz w:val="20"/>
        </w:rPr>
        <w:t xml:space="preserve">Listing 2: Anaconda installation on a high-performance </w:t>
      </w:r>
      <w:commentRangeStart w:id="474"/>
      <w:r w:rsidR="001A290F">
        <w:rPr>
          <w:sz w:val="20"/>
        </w:rPr>
        <w:t xml:space="preserve">compute </w:t>
      </w:r>
      <w:commentRangeEnd w:id="474"/>
      <w:r w:rsidR="00B82E8D">
        <w:rPr>
          <w:rStyle w:val="CommentReference"/>
        </w:rPr>
        <w:commentReference w:id="474"/>
      </w:r>
      <w:r w:rsidR="001A290F">
        <w:rPr>
          <w:sz w:val="20"/>
        </w:rPr>
        <w:t>node.</w:t>
      </w:r>
    </w:p>
    <w:p w14:paraId="03EA0629" w14:textId="77777777" w:rsidR="009F54E5" w:rsidRDefault="001A290F">
      <w:pPr>
        <w:spacing w:before="31" w:line="185" w:lineRule="exact"/>
        <w:ind w:left="120"/>
        <w:rPr>
          <w:rFonts w:ascii="Courier New"/>
          <w:sz w:val="20"/>
        </w:rPr>
      </w:pPr>
      <w:r>
        <w:rPr>
          <w:rFonts w:ascii="Courier New"/>
          <w:color w:val="009900"/>
          <w:w w:val="95"/>
          <w:sz w:val="20"/>
        </w:rPr>
        <w:t># Clean environment of pre-installed dependencies by admins</w:t>
      </w:r>
    </w:p>
    <w:p w14:paraId="43FAFB5B" w14:textId="77777777" w:rsidR="009F54E5" w:rsidRDefault="001A290F">
      <w:pPr>
        <w:spacing w:line="251" w:lineRule="exact"/>
        <w:ind w:left="120"/>
        <w:rPr>
          <w:rFonts w:ascii="Courier New"/>
          <w:sz w:val="20"/>
        </w:rPr>
      </w:pPr>
      <w:r>
        <w:rPr>
          <w:rFonts w:ascii="Monaco"/>
          <w:w w:val="95"/>
          <w:sz w:val="20"/>
        </w:rPr>
        <w:t xml:space="preserve">$ </w:t>
      </w:r>
      <w:r>
        <w:rPr>
          <w:rFonts w:ascii="Courier New"/>
          <w:color w:val="0000FF"/>
          <w:w w:val="95"/>
          <w:sz w:val="20"/>
        </w:rPr>
        <w:t xml:space="preserve">cd </w:t>
      </w:r>
      <w:r>
        <w:rPr>
          <w:rFonts w:ascii="Monaco"/>
          <w:w w:val="95"/>
          <w:sz w:val="20"/>
        </w:rPr>
        <w:t>$</w:t>
      </w:r>
      <w:r>
        <w:rPr>
          <w:rFonts w:ascii="Courier New"/>
          <w:w w:val="95"/>
          <w:sz w:val="20"/>
        </w:rPr>
        <w:t>HOME</w:t>
      </w:r>
    </w:p>
    <w:p w14:paraId="0E89AF33" w14:textId="77777777" w:rsidR="009F54E5" w:rsidRDefault="001A290F">
      <w:pPr>
        <w:spacing w:line="292" w:lineRule="exact"/>
        <w:ind w:left="120"/>
        <w:rPr>
          <w:rFonts w:ascii="Courier New"/>
          <w:sz w:val="20"/>
        </w:rPr>
      </w:pPr>
      <w:r>
        <w:rPr>
          <w:rFonts w:ascii="Monaco"/>
          <w:w w:val="95"/>
          <w:sz w:val="20"/>
        </w:rPr>
        <w:t xml:space="preserve">$ </w:t>
      </w:r>
      <w:r>
        <w:rPr>
          <w:rFonts w:ascii="Courier New"/>
          <w:w w:val="95"/>
          <w:sz w:val="20"/>
        </w:rPr>
        <w:t>module purge</w:t>
      </w:r>
    </w:p>
    <w:p w14:paraId="5312E289" w14:textId="77777777" w:rsidR="009F54E5" w:rsidRDefault="009F54E5">
      <w:pPr>
        <w:pStyle w:val="BodyText"/>
        <w:spacing w:before="1"/>
        <w:rPr>
          <w:rFonts w:ascii="Courier New"/>
          <w:sz w:val="20"/>
        </w:rPr>
      </w:pPr>
    </w:p>
    <w:p w14:paraId="168985A7" w14:textId="77777777" w:rsidR="009F54E5" w:rsidRDefault="001A290F">
      <w:pPr>
        <w:spacing w:line="185" w:lineRule="exact"/>
        <w:ind w:left="120"/>
        <w:rPr>
          <w:rFonts w:ascii="Courier New"/>
          <w:sz w:val="20"/>
        </w:rPr>
      </w:pPr>
      <w:r>
        <w:rPr>
          <w:rFonts w:ascii="Courier New"/>
          <w:color w:val="009900"/>
          <w:w w:val="95"/>
          <w:sz w:val="20"/>
        </w:rPr>
        <w:t># Get the latest anaconda2 or anaconda3 distribution and make executable</w:t>
      </w:r>
    </w:p>
    <w:p w14:paraId="34D91004" w14:textId="77777777" w:rsidR="009F54E5" w:rsidRDefault="001A290F">
      <w:pPr>
        <w:spacing w:line="251" w:lineRule="exact"/>
        <w:ind w:left="120"/>
        <w:rPr>
          <w:rFonts w:ascii="Courier New"/>
          <w:sz w:val="20"/>
        </w:rPr>
      </w:pPr>
      <w:r>
        <w:rPr>
          <w:rFonts w:ascii="Monaco"/>
          <w:w w:val="95"/>
          <w:sz w:val="20"/>
        </w:rPr>
        <w:t xml:space="preserve">$ </w:t>
      </w:r>
      <w:r>
        <w:rPr>
          <w:rFonts w:ascii="Courier New"/>
          <w:w w:val="95"/>
          <w:sz w:val="20"/>
        </w:rPr>
        <w:t>curl -O https://repo.anaconda.com/archive/Anaconda3-5.3.0-Linux-x86_64.sh</w:t>
      </w:r>
    </w:p>
    <w:p w14:paraId="064833B6" w14:textId="77777777" w:rsidR="009F54E5" w:rsidRDefault="001A290F">
      <w:pPr>
        <w:spacing w:line="292" w:lineRule="exact"/>
        <w:ind w:left="120"/>
        <w:rPr>
          <w:rFonts w:ascii="Courier New"/>
          <w:sz w:val="20"/>
        </w:rPr>
      </w:pPr>
      <w:r>
        <w:rPr>
          <w:rFonts w:ascii="Monaco"/>
          <w:w w:val="95"/>
          <w:sz w:val="20"/>
        </w:rPr>
        <w:t xml:space="preserve">$ </w:t>
      </w:r>
      <w:proofErr w:type="spellStart"/>
      <w:r>
        <w:rPr>
          <w:rFonts w:ascii="Courier New"/>
          <w:w w:val="95"/>
          <w:sz w:val="20"/>
        </w:rPr>
        <w:t>chmod</w:t>
      </w:r>
      <w:proofErr w:type="spellEnd"/>
      <w:r>
        <w:rPr>
          <w:rFonts w:ascii="Courier New"/>
          <w:w w:val="95"/>
          <w:sz w:val="20"/>
        </w:rPr>
        <w:t xml:space="preserve"> 700 Anaconda3-5.3.0-Linux-x86_64.sh</w:t>
      </w:r>
    </w:p>
    <w:p w14:paraId="1AF480D2" w14:textId="77777777" w:rsidR="009F54E5" w:rsidRDefault="009F54E5">
      <w:pPr>
        <w:pStyle w:val="BodyText"/>
        <w:spacing w:before="1"/>
        <w:rPr>
          <w:rFonts w:ascii="Courier New"/>
          <w:sz w:val="20"/>
        </w:rPr>
      </w:pPr>
    </w:p>
    <w:p w14:paraId="30FEB881" w14:textId="77777777" w:rsidR="009F54E5" w:rsidRDefault="001A290F">
      <w:pPr>
        <w:spacing w:line="254" w:lineRule="auto"/>
        <w:ind w:left="518" w:right="523" w:hanging="399"/>
        <w:rPr>
          <w:rFonts w:ascii="Courier New"/>
          <w:sz w:val="20"/>
        </w:rPr>
      </w:pPr>
      <w:r>
        <w:rPr>
          <w:rFonts w:ascii="Courier New"/>
          <w:color w:val="009900"/>
          <w:w w:val="95"/>
          <w:sz w:val="20"/>
        </w:rPr>
        <w:t>#</w:t>
      </w:r>
      <w:r>
        <w:rPr>
          <w:rFonts w:ascii="Courier New"/>
          <w:color w:val="009900"/>
          <w:spacing w:val="-63"/>
          <w:w w:val="95"/>
          <w:sz w:val="20"/>
        </w:rPr>
        <w:t xml:space="preserve"> </w:t>
      </w:r>
      <w:r>
        <w:rPr>
          <w:rFonts w:ascii="Courier New"/>
          <w:color w:val="009900"/>
          <w:w w:val="95"/>
          <w:sz w:val="20"/>
        </w:rPr>
        <w:t>Install</w:t>
      </w:r>
      <w:r>
        <w:rPr>
          <w:rFonts w:ascii="Courier New"/>
          <w:color w:val="009900"/>
          <w:spacing w:val="-63"/>
          <w:w w:val="95"/>
          <w:sz w:val="20"/>
        </w:rPr>
        <w:t xml:space="preserve"> </w:t>
      </w:r>
      <w:r>
        <w:rPr>
          <w:rFonts w:ascii="Courier New"/>
          <w:color w:val="009900"/>
          <w:w w:val="95"/>
          <w:sz w:val="20"/>
        </w:rPr>
        <w:t>Anaconda</w:t>
      </w:r>
      <w:r>
        <w:rPr>
          <w:rFonts w:ascii="Courier New"/>
          <w:color w:val="009900"/>
          <w:spacing w:val="-63"/>
          <w:w w:val="95"/>
          <w:sz w:val="20"/>
        </w:rPr>
        <w:t xml:space="preserve"> </w:t>
      </w:r>
      <w:r>
        <w:rPr>
          <w:rFonts w:ascii="Courier New"/>
          <w:color w:val="009900"/>
          <w:w w:val="95"/>
          <w:sz w:val="20"/>
        </w:rPr>
        <w:t>in</w:t>
      </w:r>
      <w:r>
        <w:rPr>
          <w:rFonts w:ascii="Courier New"/>
          <w:color w:val="009900"/>
          <w:spacing w:val="-63"/>
          <w:w w:val="95"/>
          <w:sz w:val="20"/>
        </w:rPr>
        <w:t xml:space="preserve"> </w:t>
      </w:r>
      <w:r>
        <w:rPr>
          <w:rFonts w:ascii="Courier New"/>
          <w:color w:val="009900"/>
          <w:w w:val="95"/>
          <w:sz w:val="20"/>
        </w:rPr>
        <w:t>batch</w:t>
      </w:r>
      <w:r>
        <w:rPr>
          <w:rFonts w:ascii="Courier New"/>
          <w:color w:val="009900"/>
          <w:spacing w:val="-63"/>
          <w:w w:val="95"/>
          <w:sz w:val="20"/>
        </w:rPr>
        <w:t xml:space="preserve"> </w:t>
      </w:r>
      <w:r>
        <w:rPr>
          <w:rFonts w:ascii="Courier New"/>
          <w:color w:val="009900"/>
          <w:w w:val="95"/>
          <w:sz w:val="20"/>
        </w:rPr>
        <w:t>mode</w:t>
      </w:r>
      <w:r>
        <w:rPr>
          <w:rFonts w:ascii="Courier New"/>
          <w:color w:val="009900"/>
          <w:spacing w:val="-63"/>
          <w:w w:val="95"/>
          <w:sz w:val="20"/>
        </w:rPr>
        <w:t xml:space="preserve"> </w:t>
      </w:r>
      <w:r>
        <w:rPr>
          <w:rFonts w:ascii="Courier New"/>
          <w:color w:val="009900"/>
          <w:w w:val="95"/>
          <w:sz w:val="20"/>
        </w:rPr>
        <w:t>(assumes</w:t>
      </w:r>
      <w:r>
        <w:rPr>
          <w:rFonts w:ascii="Courier New"/>
          <w:color w:val="009900"/>
          <w:spacing w:val="-63"/>
          <w:w w:val="95"/>
          <w:sz w:val="20"/>
        </w:rPr>
        <w:t xml:space="preserve"> </w:t>
      </w:r>
      <w:r>
        <w:rPr>
          <w:rFonts w:ascii="Courier New"/>
          <w:color w:val="009900"/>
          <w:w w:val="95"/>
          <w:sz w:val="20"/>
        </w:rPr>
        <w:t>license</w:t>
      </w:r>
      <w:r>
        <w:rPr>
          <w:rFonts w:ascii="Courier New"/>
          <w:color w:val="009900"/>
          <w:spacing w:val="-63"/>
          <w:w w:val="95"/>
          <w:sz w:val="20"/>
        </w:rPr>
        <w:t xml:space="preserve"> </w:t>
      </w:r>
      <w:r>
        <w:rPr>
          <w:rFonts w:ascii="Courier New"/>
          <w:color w:val="009900"/>
          <w:w w:val="95"/>
          <w:sz w:val="20"/>
        </w:rPr>
        <w:t>agreed</w:t>
      </w:r>
      <w:r>
        <w:rPr>
          <w:rFonts w:ascii="Courier New"/>
          <w:color w:val="009900"/>
          <w:spacing w:val="-63"/>
          <w:w w:val="95"/>
          <w:sz w:val="20"/>
        </w:rPr>
        <w:t xml:space="preserve"> </w:t>
      </w:r>
      <w:r>
        <w:rPr>
          <w:rFonts w:ascii="Courier New"/>
          <w:color w:val="009900"/>
          <w:w w:val="95"/>
          <w:sz w:val="20"/>
        </w:rPr>
        <w:t>upon,</w:t>
      </w:r>
      <w:r>
        <w:rPr>
          <w:rFonts w:ascii="Courier New"/>
          <w:color w:val="009900"/>
          <w:spacing w:val="-63"/>
          <w:w w:val="95"/>
          <w:sz w:val="20"/>
        </w:rPr>
        <w:t xml:space="preserve"> </w:t>
      </w:r>
      <w:r>
        <w:rPr>
          <w:rFonts w:ascii="Courier New"/>
          <w:color w:val="009900"/>
          <w:w w:val="95"/>
          <w:sz w:val="20"/>
        </w:rPr>
        <w:t>setup</w:t>
      </w:r>
      <w:r>
        <w:rPr>
          <w:rFonts w:ascii="Courier New"/>
          <w:color w:val="009900"/>
          <w:spacing w:val="-63"/>
          <w:w w:val="95"/>
          <w:sz w:val="20"/>
        </w:rPr>
        <w:t xml:space="preserve"> </w:t>
      </w:r>
      <w:r>
        <w:rPr>
          <w:rFonts w:ascii="Courier New"/>
          <w:color w:val="009900"/>
          <w:w w:val="95"/>
          <w:sz w:val="20"/>
        </w:rPr>
        <w:t>prefix</w:t>
      </w:r>
      <w:r>
        <w:rPr>
          <w:rFonts w:ascii="Courier New"/>
          <w:color w:val="009900"/>
          <w:spacing w:val="-63"/>
          <w:w w:val="95"/>
          <w:sz w:val="20"/>
        </w:rPr>
        <w:t xml:space="preserve"> </w:t>
      </w:r>
      <w:r>
        <w:rPr>
          <w:rFonts w:ascii="Courier New"/>
          <w:color w:val="009900"/>
          <w:w w:val="95"/>
          <w:sz w:val="20"/>
        </w:rPr>
        <w:t>directory,</w:t>
      </w:r>
      <w:r>
        <w:rPr>
          <w:rFonts w:ascii="Courier New"/>
          <w:color w:val="009900"/>
          <w:spacing w:val="-62"/>
          <w:w w:val="95"/>
          <w:sz w:val="20"/>
        </w:rPr>
        <w:t xml:space="preserve"> </w:t>
      </w:r>
      <w:r>
        <w:rPr>
          <w:rFonts w:ascii="Courier New"/>
          <w:color w:val="009900"/>
          <w:w w:val="95"/>
          <w:sz w:val="20"/>
        </w:rPr>
        <w:t>and</w:t>
      </w:r>
      <w:r>
        <w:rPr>
          <w:rFonts w:ascii="Courier New"/>
          <w:color w:val="009900"/>
          <w:spacing w:val="-63"/>
          <w:w w:val="95"/>
          <w:sz w:val="20"/>
        </w:rPr>
        <w:t xml:space="preserve"> </w:t>
      </w:r>
      <w:r>
        <w:rPr>
          <w:rFonts w:ascii="Courier New"/>
          <w:color w:val="009900"/>
          <w:w w:val="95"/>
          <w:sz w:val="20"/>
        </w:rPr>
        <w:t>skip</w:t>
      </w:r>
      <w:r>
        <w:rPr>
          <w:rFonts w:ascii="Courier New"/>
          <w:color w:val="009900"/>
          <w:spacing w:val="-63"/>
          <w:w w:val="95"/>
          <w:sz w:val="20"/>
        </w:rPr>
        <w:t xml:space="preserve"> </w:t>
      </w:r>
      <w:r>
        <w:rPr>
          <w:rFonts w:ascii="Courier New"/>
          <w:color w:val="009900"/>
          <w:w w:val="95"/>
          <w:sz w:val="20"/>
        </w:rPr>
        <w:t>pre- and post- install scripts)</w:t>
      </w:r>
    </w:p>
    <w:p w14:paraId="36F8F9E4" w14:textId="77777777" w:rsidR="009F54E5" w:rsidRDefault="001A290F">
      <w:pPr>
        <w:spacing w:line="195" w:lineRule="exact"/>
        <w:ind w:left="120"/>
        <w:rPr>
          <w:rFonts w:ascii="Courier New"/>
          <w:sz w:val="20"/>
        </w:rPr>
      </w:pPr>
      <w:r>
        <w:rPr>
          <w:rFonts w:ascii="Courier New"/>
          <w:color w:val="0000FF"/>
          <w:w w:val="95"/>
          <w:sz w:val="20"/>
        </w:rPr>
        <w:t xml:space="preserve">export </w:t>
      </w:r>
      <w:r>
        <w:rPr>
          <w:rFonts w:ascii="Courier New"/>
          <w:w w:val="95"/>
          <w:sz w:val="20"/>
        </w:rPr>
        <w:t>INSTALL_DIR=</w:t>
      </w:r>
      <w:r>
        <w:rPr>
          <w:rFonts w:ascii="Monaco"/>
          <w:w w:val="95"/>
          <w:sz w:val="20"/>
        </w:rPr>
        <w:t>$</w:t>
      </w:r>
      <w:r>
        <w:rPr>
          <w:rFonts w:ascii="Courier New"/>
          <w:w w:val="95"/>
          <w:sz w:val="20"/>
        </w:rPr>
        <w:t>HOME/</w:t>
      </w:r>
      <w:proofErr w:type="spellStart"/>
      <w:r>
        <w:rPr>
          <w:rFonts w:ascii="Courier New"/>
          <w:w w:val="95"/>
          <w:sz w:val="20"/>
        </w:rPr>
        <w:t>softwares</w:t>
      </w:r>
      <w:proofErr w:type="spellEnd"/>
      <w:r>
        <w:rPr>
          <w:rFonts w:ascii="Courier New"/>
          <w:w w:val="95"/>
          <w:sz w:val="20"/>
        </w:rPr>
        <w:t>/anaconda3/5.3.0</w:t>
      </w:r>
    </w:p>
    <w:p w14:paraId="08976F2E" w14:textId="77777777" w:rsidR="009F54E5" w:rsidRDefault="001A290F">
      <w:pPr>
        <w:spacing w:line="292" w:lineRule="exact"/>
        <w:ind w:left="120"/>
        <w:rPr>
          <w:rFonts w:ascii="Courier New"/>
          <w:sz w:val="20"/>
        </w:rPr>
      </w:pPr>
      <w:r>
        <w:rPr>
          <w:rFonts w:ascii="Courier New"/>
          <w:w w:val="95"/>
          <w:sz w:val="20"/>
        </w:rPr>
        <w:t xml:space="preserve">./Anaconda3-5.3.0-Linux-x86_64.sh -b -p </w:t>
      </w:r>
      <w:r>
        <w:rPr>
          <w:rFonts w:ascii="Monaco"/>
          <w:w w:val="95"/>
          <w:sz w:val="20"/>
        </w:rPr>
        <w:t>$</w:t>
      </w:r>
      <w:r>
        <w:rPr>
          <w:rFonts w:ascii="Courier New"/>
          <w:w w:val="95"/>
          <w:sz w:val="20"/>
        </w:rPr>
        <w:t>INSTALL_DIR</w:t>
      </w:r>
      <w:r>
        <w:rPr>
          <w:rFonts w:ascii="Courier New"/>
          <w:spacing w:val="-76"/>
          <w:w w:val="95"/>
          <w:sz w:val="20"/>
        </w:rPr>
        <w:t xml:space="preserve"> </w:t>
      </w:r>
      <w:r>
        <w:rPr>
          <w:rFonts w:ascii="Courier New"/>
          <w:w w:val="95"/>
          <w:sz w:val="20"/>
        </w:rPr>
        <w:t>-s</w:t>
      </w:r>
    </w:p>
    <w:p w14:paraId="3490F8E6" w14:textId="77777777" w:rsidR="009F54E5" w:rsidRDefault="009F54E5">
      <w:pPr>
        <w:pStyle w:val="BodyText"/>
        <w:spacing w:before="1"/>
        <w:rPr>
          <w:rFonts w:ascii="Courier New"/>
          <w:sz w:val="20"/>
        </w:rPr>
      </w:pPr>
    </w:p>
    <w:p w14:paraId="38A96A72" w14:textId="77777777" w:rsidR="009F54E5" w:rsidRDefault="001A290F">
      <w:pPr>
        <w:spacing w:line="254" w:lineRule="auto"/>
        <w:ind w:left="518" w:right="313" w:hanging="399"/>
        <w:rPr>
          <w:rFonts w:ascii="Courier New"/>
          <w:sz w:val="20"/>
        </w:rPr>
      </w:pPr>
      <w:r>
        <w:rPr>
          <w:rFonts w:ascii="Courier New"/>
          <w:color w:val="009900"/>
          <w:w w:val="95"/>
          <w:sz w:val="20"/>
        </w:rPr>
        <w:t>#</w:t>
      </w:r>
      <w:r>
        <w:rPr>
          <w:rFonts w:ascii="Courier New"/>
          <w:color w:val="009900"/>
          <w:spacing w:val="-69"/>
          <w:w w:val="95"/>
          <w:sz w:val="20"/>
        </w:rPr>
        <w:t xml:space="preserve"> </w:t>
      </w:r>
      <w:r>
        <w:rPr>
          <w:rFonts w:ascii="Courier New"/>
          <w:color w:val="009900"/>
          <w:w w:val="95"/>
          <w:sz w:val="20"/>
        </w:rPr>
        <w:t>Then</w:t>
      </w:r>
      <w:r>
        <w:rPr>
          <w:rFonts w:ascii="Courier New"/>
          <w:color w:val="009900"/>
          <w:spacing w:val="-69"/>
          <w:w w:val="95"/>
          <w:sz w:val="20"/>
        </w:rPr>
        <w:t xml:space="preserve"> </w:t>
      </w:r>
      <w:r>
        <w:rPr>
          <w:rFonts w:ascii="Courier New"/>
          <w:color w:val="009900"/>
          <w:w w:val="95"/>
          <w:sz w:val="20"/>
        </w:rPr>
        <w:t>perform</w:t>
      </w:r>
      <w:r>
        <w:rPr>
          <w:rFonts w:ascii="Courier New"/>
          <w:color w:val="009900"/>
          <w:spacing w:val="-69"/>
          <w:w w:val="95"/>
          <w:sz w:val="20"/>
        </w:rPr>
        <w:t xml:space="preserve"> </w:t>
      </w:r>
      <w:r>
        <w:rPr>
          <w:rFonts w:ascii="Courier New"/>
          <w:color w:val="009900"/>
          <w:w w:val="95"/>
          <w:sz w:val="20"/>
        </w:rPr>
        <w:t>the</w:t>
      </w:r>
      <w:r>
        <w:rPr>
          <w:rFonts w:ascii="Courier New"/>
          <w:color w:val="009900"/>
          <w:spacing w:val="-68"/>
          <w:w w:val="95"/>
          <w:sz w:val="20"/>
        </w:rPr>
        <w:t xml:space="preserve"> </w:t>
      </w:r>
      <w:r>
        <w:rPr>
          <w:rFonts w:ascii="Courier New"/>
          <w:color w:val="009900"/>
          <w:w w:val="95"/>
          <w:sz w:val="20"/>
        </w:rPr>
        <w:t>Source</w:t>
      </w:r>
      <w:r>
        <w:rPr>
          <w:rFonts w:ascii="Courier New"/>
          <w:color w:val="009900"/>
          <w:spacing w:val="-69"/>
          <w:w w:val="95"/>
          <w:sz w:val="20"/>
        </w:rPr>
        <w:t xml:space="preserve"> </w:t>
      </w:r>
      <w:r>
        <w:rPr>
          <w:rFonts w:ascii="Courier New"/>
          <w:color w:val="009900"/>
          <w:w w:val="95"/>
          <w:sz w:val="20"/>
        </w:rPr>
        <w:t>installation</w:t>
      </w:r>
      <w:r>
        <w:rPr>
          <w:rFonts w:ascii="Courier New"/>
          <w:color w:val="009900"/>
          <w:spacing w:val="-69"/>
          <w:w w:val="95"/>
          <w:sz w:val="20"/>
        </w:rPr>
        <w:t xml:space="preserve"> </w:t>
      </w:r>
      <w:r>
        <w:rPr>
          <w:rFonts w:ascii="Courier New"/>
          <w:color w:val="009900"/>
          <w:w w:val="95"/>
          <w:sz w:val="20"/>
        </w:rPr>
        <w:t>code</w:t>
      </w:r>
      <w:r>
        <w:rPr>
          <w:rFonts w:ascii="Courier New"/>
          <w:color w:val="009900"/>
          <w:spacing w:val="-68"/>
          <w:w w:val="95"/>
          <w:sz w:val="20"/>
        </w:rPr>
        <w:t xml:space="preserve"> </w:t>
      </w:r>
      <w:r>
        <w:rPr>
          <w:rFonts w:ascii="Courier New"/>
          <w:color w:val="009900"/>
          <w:w w:val="95"/>
          <w:sz w:val="20"/>
        </w:rPr>
        <w:t>block</w:t>
      </w:r>
      <w:r>
        <w:rPr>
          <w:rFonts w:ascii="Courier New"/>
          <w:color w:val="009900"/>
          <w:spacing w:val="-69"/>
          <w:w w:val="95"/>
          <w:sz w:val="20"/>
        </w:rPr>
        <w:t xml:space="preserve"> </w:t>
      </w:r>
      <w:r>
        <w:rPr>
          <w:rFonts w:ascii="Courier New"/>
          <w:color w:val="009900"/>
          <w:w w:val="95"/>
          <w:sz w:val="20"/>
        </w:rPr>
        <w:t>above</w:t>
      </w:r>
      <w:r>
        <w:rPr>
          <w:rFonts w:ascii="Courier New"/>
          <w:color w:val="009900"/>
          <w:spacing w:val="-69"/>
          <w:w w:val="95"/>
          <w:sz w:val="20"/>
        </w:rPr>
        <w:t xml:space="preserve"> </w:t>
      </w:r>
      <w:r>
        <w:rPr>
          <w:rFonts w:ascii="Courier New"/>
          <w:color w:val="009900"/>
          <w:w w:val="95"/>
          <w:sz w:val="20"/>
        </w:rPr>
        <w:t>to</w:t>
      </w:r>
      <w:r>
        <w:rPr>
          <w:rFonts w:ascii="Courier New"/>
          <w:color w:val="009900"/>
          <w:spacing w:val="-68"/>
          <w:w w:val="95"/>
          <w:sz w:val="20"/>
        </w:rPr>
        <w:t xml:space="preserve"> </w:t>
      </w:r>
      <w:r>
        <w:rPr>
          <w:rFonts w:ascii="Courier New"/>
          <w:color w:val="009900"/>
          <w:w w:val="95"/>
          <w:sz w:val="20"/>
        </w:rPr>
        <w:t>complete</w:t>
      </w:r>
      <w:r>
        <w:rPr>
          <w:rFonts w:ascii="Courier New"/>
          <w:color w:val="009900"/>
          <w:spacing w:val="-69"/>
          <w:w w:val="95"/>
          <w:sz w:val="20"/>
        </w:rPr>
        <w:t xml:space="preserve"> </w:t>
      </w:r>
      <w:r>
        <w:rPr>
          <w:rFonts w:ascii="Courier New"/>
          <w:color w:val="009900"/>
          <w:w w:val="95"/>
          <w:sz w:val="20"/>
        </w:rPr>
        <w:t>installation</w:t>
      </w:r>
      <w:r>
        <w:rPr>
          <w:rFonts w:ascii="Courier New"/>
          <w:color w:val="009900"/>
          <w:spacing w:val="-69"/>
          <w:w w:val="95"/>
          <w:sz w:val="20"/>
        </w:rPr>
        <w:t xml:space="preserve"> </w:t>
      </w:r>
      <w:r>
        <w:rPr>
          <w:rFonts w:ascii="Courier New"/>
          <w:color w:val="009900"/>
          <w:w w:val="95"/>
          <w:sz w:val="20"/>
        </w:rPr>
        <w:t>of</w:t>
      </w:r>
      <w:r>
        <w:rPr>
          <w:rFonts w:ascii="Courier New"/>
          <w:color w:val="009900"/>
          <w:spacing w:val="-69"/>
          <w:w w:val="95"/>
          <w:sz w:val="20"/>
        </w:rPr>
        <w:t xml:space="preserve"> </w:t>
      </w:r>
      <w:proofErr w:type="spellStart"/>
      <w:r>
        <w:rPr>
          <w:rFonts w:ascii="Courier New"/>
          <w:color w:val="009900"/>
          <w:w w:val="95"/>
          <w:sz w:val="20"/>
        </w:rPr>
        <w:t>XPRESSpipe</w:t>
      </w:r>
      <w:proofErr w:type="spellEnd"/>
      <w:r>
        <w:rPr>
          <w:rFonts w:ascii="Courier New"/>
          <w:color w:val="009900"/>
          <w:w w:val="95"/>
          <w:sz w:val="20"/>
        </w:rPr>
        <w:t>,</w:t>
      </w:r>
      <w:r>
        <w:rPr>
          <w:rFonts w:ascii="Courier New"/>
          <w:color w:val="009900"/>
          <w:spacing w:val="-68"/>
          <w:w w:val="95"/>
          <w:sz w:val="20"/>
        </w:rPr>
        <w:t xml:space="preserve"> </w:t>
      </w:r>
      <w:r>
        <w:rPr>
          <w:rFonts w:ascii="Courier New"/>
          <w:color w:val="009900"/>
          <w:w w:val="95"/>
          <w:sz w:val="20"/>
        </w:rPr>
        <w:t>except the last step:</w:t>
      </w:r>
    </w:p>
    <w:p w14:paraId="5665578D" w14:textId="77777777" w:rsidR="009F54E5" w:rsidRDefault="001A290F">
      <w:pPr>
        <w:spacing w:line="195" w:lineRule="exact"/>
        <w:ind w:left="120"/>
        <w:rPr>
          <w:rFonts w:ascii="Courier New" w:hAnsi="Courier New"/>
          <w:sz w:val="20"/>
        </w:rPr>
      </w:pPr>
      <w:r>
        <w:rPr>
          <w:rFonts w:ascii="Monaco" w:hAnsi="Monaco"/>
          <w:sz w:val="20"/>
        </w:rPr>
        <w:t xml:space="preserve">$ </w:t>
      </w:r>
      <w:r>
        <w:rPr>
          <w:rFonts w:ascii="Courier New" w:hAnsi="Courier New"/>
          <w:sz w:val="20"/>
        </w:rPr>
        <w:t xml:space="preserve">python setup.py install --prefix </w:t>
      </w:r>
      <w:r>
        <w:rPr>
          <w:rFonts w:ascii="Menlo" w:hAnsi="Menlo"/>
          <w:i/>
          <w:sz w:val="20"/>
        </w:rPr>
        <w:t>∼</w:t>
      </w:r>
      <w:proofErr w:type="gramStart"/>
      <w:r>
        <w:rPr>
          <w:rFonts w:ascii="Courier New" w:hAnsi="Courier New"/>
          <w:sz w:val="20"/>
        </w:rPr>
        <w:t>/.</w:t>
      </w:r>
      <w:r>
        <w:rPr>
          <w:rFonts w:ascii="Courier New" w:hAnsi="Courier New"/>
          <w:color w:val="0000FF"/>
          <w:sz w:val="20"/>
        </w:rPr>
        <w:t>local</w:t>
      </w:r>
      <w:proofErr w:type="gramEnd"/>
      <w:r>
        <w:rPr>
          <w:rFonts w:ascii="Courier New" w:hAnsi="Courier New"/>
          <w:sz w:val="20"/>
        </w:rPr>
        <w:t>/bin</w:t>
      </w:r>
    </w:p>
    <w:p w14:paraId="08DCA8A6" w14:textId="77777777" w:rsidR="009F54E5" w:rsidRDefault="001A290F">
      <w:pPr>
        <w:tabs>
          <w:tab w:val="left" w:pos="10919"/>
        </w:tabs>
        <w:spacing w:line="292" w:lineRule="exact"/>
        <w:ind w:left="120"/>
        <w:rPr>
          <w:rFonts w:ascii="Monaco" w:hAnsi="Monaco"/>
          <w:sz w:val="20"/>
        </w:rPr>
      </w:pPr>
      <w:r>
        <w:rPr>
          <w:rFonts w:ascii="Monaco" w:hAnsi="Monaco"/>
          <w:w w:val="90"/>
          <w:sz w:val="20"/>
          <w:u w:val="single"/>
        </w:rPr>
        <w:t>$</w:t>
      </w:r>
      <w:r>
        <w:rPr>
          <w:rFonts w:ascii="Monaco" w:hAnsi="Monaco"/>
          <w:spacing w:val="-32"/>
          <w:w w:val="90"/>
          <w:sz w:val="20"/>
          <w:u w:val="single"/>
        </w:rPr>
        <w:t xml:space="preserve"> </w:t>
      </w:r>
      <w:r>
        <w:rPr>
          <w:rFonts w:ascii="Courier New" w:hAnsi="Courier New"/>
          <w:color w:val="0000FF"/>
          <w:w w:val="90"/>
          <w:sz w:val="20"/>
          <w:u w:val="single" w:color="000000"/>
        </w:rPr>
        <w:t>echo</w:t>
      </w:r>
      <w:r>
        <w:rPr>
          <w:rFonts w:ascii="Courier New" w:hAnsi="Courier New"/>
          <w:color w:val="0000FF"/>
          <w:spacing w:val="-31"/>
          <w:w w:val="90"/>
          <w:sz w:val="20"/>
          <w:u w:val="single" w:color="000000"/>
        </w:rPr>
        <w:t xml:space="preserve"> </w:t>
      </w:r>
      <w:r>
        <w:rPr>
          <w:rFonts w:ascii="Monaco" w:hAnsi="Monaco"/>
          <w:w w:val="90"/>
          <w:sz w:val="20"/>
          <w:u w:val="single"/>
        </w:rPr>
        <w:t>'</w:t>
      </w:r>
      <w:r>
        <w:rPr>
          <w:rFonts w:ascii="Courier New" w:hAnsi="Courier New"/>
          <w:color w:val="0000FF"/>
          <w:w w:val="90"/>
          <w:sz w:val="20"/>
          <w:u w:val="single" w:color="000000"/>
        </w:rPr>
        <w:t>export</w:t>
      </w:r>
      <w:r>
        <w:rPr>
          <w:rFonts w:ascii="Courier New" w:hAnsi="Courier New"/>
          <w:color w:val="0000FF"/>
          <w:spacing w:val="-31"/>
          <w:w w:val="90"/>
          <w:sz w:val="20"/>
          <w:u w:val="single" w:color="000000"/>
        </w:rPr>
        <w:t xml:space="preserve"> </w:t>
      </w:r>
      <w:r>
        <w:rPr>
          <w:rFonts w:ascii="Courier New" w:hAnsi="Courier New"/>
          <w:w w:val="90"/>
          <w:sz w:val="20"/>
          <w:u w:val="single"/>
        </w:rPr>
        <w:t>PATH=</w:t>
      </w:r>
      <w:r>
        <w:rPr>
          <w:rFonts w:ascii="Courier New" w:hAnsi="Courier New"/>
          <w:color w:val="9300D1"/>
          <w:w w:val="90"/>
          <w:sz w:val="20"/>
          <w:u w:val="single" w:color="000000"/>
        </w:rPr>
        <w:t>"</w:t>
      </w:r>
      <w:r>
        <w:rPr>
          <w:rFonts w:ascii="Menlo" w:hAnsi="Menlo"/>
          <w:i/>
          <w:w w:val="90"/>
          <w:sz w:val="20"/>
          <w:u w:val="single"/>
        </w:rPr>
        <w:t>∼</w:t>
      </w:r>
      <w:proofErr w:type="gramStart"/>
      <w:r>
        <w:rPr>
          <w:rFonts w:ascii="Courier New" w:hAnsi="Courier New"/>
          <w:color w:val="9300D1"/>
          <w:w w:val="90"/>
          <w:sz w:val="20"/>
          <w:u w:val="single" w:color="000000"/>
        </w:rPr>
        <w:t>/.local</w:t>
      </w:r>
      <w:proofErr w:type="gramEnd"/>
      <w:r>
        <w:rPr>
          <w:rFonts w:ascii="Courier New" w:hAnsi="Courier New"/>
          <w:color w:val="9300D1"/>
          <w:w w:val="90"/>
          <w:sz w:val="20"/>
          <w:u w:val="single" w:color="000000"/>
        </w:rPr>
        <w:t>/bin:</w:t>
      </w:r>
      <w:r>
        <w:rPr>
          <w:rFonts w:ascii="Monaco" w:hAnsi="Monaco"/>
          <w:color w:val="9300D1"/>
          <w:w w:val="90"/>
          <w:sz w:val="20"/>
          <w:u w:val="single" w:color="000000"/>
        </w:rPr>
        <w:t>$</w:t>
      </w:r>
      <w:r>
        <w:rPr>
          <w:rFonts w:ascii="Courier New" w:hAnsi="Courier New"/>
          <w:color w:val="9300D1"/>
          <w:w w:val="90"/>
          <w:sz w:val="20"/>
          <w:u w:val="single" w:color="000000"/>
        </w:rPr>
        <w:t>PATH"</w:t>
      </w:r>
      <w:r>
        <w:rPr>
          <w:rFonts w:ascii="Monaco" w:hAnsi="Monaco"/>
          <w:w w:val="90"/>
          <w:sz w:val="20"/>
          <w:u w:val="single"/>
        </w:rPr>
        <w:t>'</w:t>
      </w:r>
      <w:r>
        <w:rPr>
          <w:rFonts w:ascii="Monaco" w:hAnsi="Monaco"/>
          <w:sz w:val="20"/>
          <w:u w:val="single"/>
        </w:rPr>
        <w:tab/>
      </w:r>
    </w:p>
    <w:p w14:paraId="143E956A" w14:textId="77777777" w:rsidR="009F54E5" w:rsidRDefault="009F54E5">
      <w:pPr>
        <w:pStyle w:val="BodyText"/>
        <w:spacing w:before="6"/>
        <w:rPr>
          <w:rFonts w:ascii="Monaco"/>
          <w:sz w:val="21"/>
        </w:rPr>
      </w:pPr>
    </w:p>
    <w:p w14:paraId="3FF6C452" w14:textId="3F68B174" w:rsidR="009F54E5" w:rsidRDefault="007A02DF">
      <w:pPr>
        <w:spacing w:before="102"/>
        <w:ind w:left="473" w:right="550"/>
        <w:jc w:val="center"/>
        <w:rPr>
          <w:sz w:val="20"/>
        </w:rPr>
      </w:pPr>
      <w:ins w:id="475" w:author="Yeyun Ouyang" w:date="2019-07-09T16:01:00Z">
        <w:r>
          <w:rPr>
            <w:noProof/>
          </w:rPr>
          <mc:AlternateContent>
            <mc:Choice Requires="wps">
              <w:drawing>
                <wp:anchor distT="0" distB="0" distL="0" distR="0" simplePos="0" relativeHeight="252006400" behindDoc="1" locked="0" layoutInCell="1" allowOverlap="1" wp14:anchorId="2E6C7952" wp14:editId="127711E3">
                  <wp:simplePos x="0" y="0"/>
                  <wp:positionH relativeFrom="page">
                    <wp:posOffset>457200</wp:posOffset>
                  </wp:positionH>
                  <wp:positionV relativeFrom="paragraph">
                    <wp:posOffset>236855</wp:posOffset>
                  </wp:positionV>
                  <wp:extent cx="6858000" cy="0"/>
                  <wp:effectExtent l="0" t="0" r="0" b="0"/>
                  <wp:wrapTopAndBottom/>
                  <wp:docPr id="528"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1FF67" id="Line 186"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65pt" to="8in,1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" strokeweight=".14042mm">
                  <o:lock v:ext="edit" shapetype="f"/>
                  <w10:wrap type="topAndBottom" anchorx="page"/>
                </v:line>
              </w:pict>
            </mc:Fallback>
          </mc:AlternateContent>
        </w:r>
      </w:ins>
      <w:ins w:id="476" w:author="Jon Belyeu" w:date="2019-07-09T16:00:00Z">
        <w:r w:rsidR="007E195B">
          <w:rPr>
            <w:noProof/>
          </w:rPr>
          <mc:AlternateContent>
            <mc:Choice Requires="wps">
              <w:drawing>
                <wp:anchor distT="0" distB="0" distL="0" distR="0" simplePos="0" relativeHeight="251906048" behindDoc="1" locked="0" layoutInCell="1" allowOverlap="1" wp14:anchorId="4B10ADFE" wp14:editId="59EFCD27">
                  <wp:simplePos x="0" y="0"/>
                  <wp:positionH relativeFrom="page">
                    <wp:posOffset>457200</wp:posOffset>
                  </wp:positionH>
                  <wp:positionV relativeFrom="paragraph">
                    <wp:posOffset>236855</wp:posOffset>
                  </wp:positionV>
                  <wp:extent cx="6858000" cy="0"/>
                  <wp:effectExtent l="0" t="0" r="0" b="0"/>
                  <wp:wrapTopAndBottom/>
                  <wp:docPr id="411"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4C0B4" id="Line 69"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65pt" to="8in,1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" strokeweight=".14042mm">
                  <o:lock v:ext="edit" shapetype="f"/>
                  <w10:wrap type="topAndBottom" anchorx="page"/>
                </v:line>
              </w:pict>
            </mc:Fallback>
          </mc:AlternateContent>
        </w:r>
      </w:ins>
      <w:ins w:id="477" w:author="Aaron Quinlan" w:date="2019-07-09T15:58:00Z">
        <w:r w:rsidR="00195A70">
          <w:rPr>
            <w:noProof/>
          </w:rPr>
          <mc:AlternateContent>
            <mc:Choice Requires="wps">
              <w:drawing>
                <wp:anchor distT="0" distB="0" distL="0" distR="0" simplePos="0" relativeHeight="251805696" behindDoc="1" locked="0" layoutInCell="1" allowOverlap="1" wp14:anchorId="14049462" wp14:editId="0EBD371E">
                  <wp:simplePos x="0" y="0"/>
                  <wp:positionH relativeFrom="page">
                    <wp:posOffset>457200</wp:posOffset>
                  </wp:positionH>
                  <wp:positionV relativeFrom="paragraph">
                    <wp:posOffset>236855</wp:posOffset>
                  </wp:positionV>
                  <wp:extent cx="6858000" cy="0"/>
                  <wp:effectExtent l="0" t="0" r="0" b="0"/>
                  <wp:wrapTopAndBottom/>
                  <wp:docPr id="292"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910F20" id="Line 69"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65pt" to="8in,1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" strokeweight=".14042mm">
                  <o:lock v:ext="edit" shapetype="f"/>
                  <w10:wrap type="topAndBottom" anchorx="page"/>
                </v:line>
              </w:pict>
            </mc:Fallback>
          </mc:AlternateContent>
        </w:r>
      </w:ins>
      <w:ins w:id="478" w:author="Jeff Morgan" w:date="2019-07-09T15:57:00Z">
        <w:r w:rsidR="00A61948">
          <w:rPr>
            <w:noProof/>
          </w:rPr>
          <mc:AlternateContent>
            <mc:Choice Requires="wps">
              <w:drawing>
                <wp:anchor distT="0" distB="0" distL="0" distR="0" simplePos="0" relativeHeight="251705344" behindDoc="1" locked="0" layoutInCell="1" allowOverlap="1" wp14:anchorId="59D55602" wp14:editId="68517A98">
                  <wp:simplePos x="0" y="0"/>
                  <wp:positionH relativeFrom="page">
                    <wp:posOffset>457200</wp:posOffset>
                  </wp:positionH>
                  <wp:positionV relativeFrom="paragraph">
                    <wp:posOffset>236855</wp:posOffset>
                  </wp:positionV>
                  <wp:extent cx="6858000" cy="0"/>
                  <wp:effectExtent l="12700" t="8255" r="25400" b="29845"/>
                  <wp:wrapTopAndBottom/>
                  <wp:docPr id="173"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9"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65pt" to="8in,1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" strokeweight="5054emu">
                  <w10:wrap type="topAndBottom" anchorx="page"/>
                </v:line>
              </w:pict>
            </mc:Fallback>
          </mc:AlternateContent>
        </w:r>
      </w:ins>
      <w:del w:id="479" w:author="Jeff Morgan" w:date="2019-07-09T15:57:00Z">
        <w:r w:rsidR="00240831">
          <w:rPr>
            <w:noProof/>
          </w:rPr>
          <mc:AlternateContent>
            <mc:Choice Requires="wps">
              <w:drawing>
                <wp:anchor distT="0" distB="0" distL="0" distR="0" simplePos="0" relativeHeight="251673600" behindDoc="1" locked="0" layoutInCell="1" allowOverlap="1" wp14:anchorId="69C8878C" wp14:editId="772B6FDC">
                  <wp:simplePos x="0" y="0"/>
                  <wp:positionH relativeFrom="page">
                    <wp:posOffset>457200</wp:posOffset>
                  </wp:positionH>
                  <wp:positionV relativeFrom="paragraph">
                    <wp:posOffset>236855</wp:posOffset>
                  </wp:positionV>
                  <wp:extent cx="6858000" cy="0"/>
                  <wp:effectExtent l="9525" t="8890" r="9525" b="10160"/>
                  <wp:wrapTopAndBottom/>
                  <wp:docPr id="76"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A25F01" id="Line 69"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65pt" to="8in,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" strokeweight=".14042mm">
                  <w10:wrap type="topAndBottom" anchorx="page"/>
                </v:line>
              </w:pict>
            </mc:Fallback>
          </mc:AlternateContent>
        </w:r>
      </w:del>
      <w:r w:rsidR="001A290F">
        <w:rPr>
          <w:sz w:val="20"/>
        </w:rPr>
        <w:t>Listing 3: Source installation on compute node.</w:t>
      </w:r>
    </w:p>
    <w:p w14:paraId="78D65C32" w14:textId="77777777" w:rsidR="009F54E5" w:rsidRDefault="001A290F">
      <w:pPr>
        <w:spacing w:before="31" w:line="185" w:lineRule="exact"/>
        <w:ind w:left="120"/>
        <w:rPr>
          <w:rFonts w:ascii="Courier New"/>
          <w:sz w:val="20"/>
        </w:rPr>
      </w:pPr>
      <w:r>
        <w:rPr>
          <w:rFonts w:ascii="Courier New"/>
          <w:color w:val="009900"/>
          <w:w w:val="95"/>
          <w:sz w:val="20"/>
        </w:rPr>
        <w:t>#</w:t>
      </w:r>
      <w:r>
        <w:rPr>
          <w:rFonts w:ascii="Courier New"/>
          <w:color w:val="009900"/>
          <w:spacing w:val="-62"/>
          <w:w w:val="95"/>
          <w:sz w:val="20"/>
        </w:rPr>
        <w:t xml:space="preserve"> </w:t>
      </w:r>
      <w:r>
        <w:rPr>
          <w:rFonts w:ascii="Courier New"/>
          <w:color w:val="009900"/>
          <w:w w:val="95"/>
          <w:sz w:val="20"/>
        </w:rPr>
        <w:t>Download</w:t>
      </w:r>
      <w:r>
        <w:rPr>
          <w:rFonts w:ascii="Courier New"/>
          <w:color w:val="009900"/>
          <w:spacing w:val="-62"/>
          <w:w w:val="95"/>
          <w:sz w:val="20"/>
        </w:rPr>
        <w:t xml:space="preserve"> </w:t>
      </w:r>
      <w:r>
        <w:rPr>
          <w:rFonts w:ascii="Courier New"/>
          <w:color w:val="009900"/>
          <w:w w:val="95"/>
          <w:sz w:val="20"/>
        </w:rPr>
        <w:t>and</w:t>
      </w:r>
      <w:r>
        <w:rPr>
          <w:rFonts w:ascii="Courier New"/>
          <w:color w:val="009900"/>
          <w:spacing w:val="-61"/>
          <w:w w:val="95"/>
          <w:sz w:val="20"/>
        </w:rPr>
        <w:t xml:space="preserve"> </w:t>
      </w:r>
      <w:r>
        <w:rPr>
          <w:rFonts w:ascii="Courier New"/>
          <w:color w:val="009900"/>
          <w:w w:val="95"/>
          <w:sz w:val="20"/>
        </w:rPr>
        <w:t>unzip</w:t>
      </w:r>
      <w:r>
        <w:rPr>
          <w:rFonts w:ascii="Courier New"/>
          <w:color w:val="009900"/>
          <w:spacing w:val="-62"/>
          <w:w w:val="95"/>
          <w:sz w:val="20"/>
        </w:rPr>
        <w:t xml:space="preserve"> </w:t>
      </w:r>
      <w:r>
        <w:rPr>
          <w:rFonts w:ascii="Courier New"/>
          <w:color w:val="009900"/>
          <w:w w:val="95"/>
          <w:sz w:val="20"/>
        </w:rPr>
        <w:t>archived</w:t>
      </w:r>
      <w:r>
        <w:rPr>
          <w:rFonts w:ascii="Courier New"/>
          <w:color w:val="009900"/>
          <w:spacing w:val="-61"/>
          <w:w w:val="95"/>
          <w:sz w:val="20"/>
        </w:rPr>
        <w:t xml:space="preserve"> </w:t>
      </w:r>
      <w:r>
        <w:rPr>
          <w:rFonts w:ascii="Courier New"/>
          <w:color w:val="009900"/>
          <w:w w:val="95"/>
          <w:sz w:val="20"/>
        </w:rPr>
        <w:t>version</w:t>
      </w:r>
      <w:r>
        <w:rPr>
          <w:rFonts w:ascii="Courier New"/>
          <w:color w:val="009900"/>
          <w:spacing w:val="-62"/>
          <w:w w:val="95"/>
          <w:sz w:val="20"/>
        </w:rPr>
        <w:t xml:space="preserve"> </w:t>
      </w:r>
      <w:r>
        <w:rPr>
          <w:rFonts w:ascii="Courier New"/>
          <w:color w:val="009900"/>
          <w:w w:val="95"/>
          <w:sz w:val="20"/>
        </w:rPr>
        <w:t>from</w:t>
      </w:r>
      <w:r>
        <w:rPr>
          <w:rFonts w:ascii="Courier New"/>
          <w:color w:val="009900"/>
          <w:spacing w:val="-61"/>
          <w:w w:val="95"/>
          <w:sz w:val="20"/>
        </w:rPr>
        <w:t xml:space="preserve"> </w:t>
      </w:r>
      <w:r>
        <w:rPr>
          <w:rFonts w:ascii="Courier New"/>
          <w:color w:val="009900"/>
          <w:w w:val="95"/>
          <w:sz w:val="20"/>
        </w:rPr>
        <w:t>https://github.com/XPRESSyourself/XPRESSpipe/releases</w:t>
      </w:r>
    </w:p>
    <w:p w14:paraId="529BE545" w14:textId="77777777" w:rsidR="009F54E5" w:rsidRDefault="001A290F">
      <w:pPr>
        <w:spacing w:line="299" w:lineRule="exact"/>
        <w:ind w:left="120"/>
        <w:rPr>
          <w:rFonts w:ascii="Courier New"/>
          <w:sz w:val="20"/>
        </w:rPr>
      </w:pPr>
      <w:r>
        <w:rPr>
          <w:rFonts w:ascii="Monaco"/>
          <w:w w:val="95"/>
          <w:sz w:val="20"/>
        </w:rPr>
        <w:t xml:space="preserve">$ </w:t>
      </w:r>
      <w:r>
        <w:rPr>
          <w:rFonts w:ascii="Courier New"/>
          <w:color w:val="0000FF"/>
          <w:w w:val="95"/>
          <w:sz w:val="20"/>
        </w:rPr>
        <w:t xml:space="preserve">cd </w:t>
      </w:r>
      <w:proofErr w:type="spellStart"/>
      <w:r>
        <w:rPr>
          <w:rFonts w:ascii="Courier New"/>
          <w:w w:val="95"/>
          <w:sz w:val="20"/>
        </w:rPr>
        <w:t>XPRESSpipe</w:t>
      </w:r>
      <w:proofErr w:type="spellEnd"/>
    </w:p>
    <w:p w14:paraId="41B772B1" w14:textId="77777777" w:rsidR="009F54E5" w:rsidRDefault="001A290F">
      <w:pPr>
        <w:spacing w:line="180" w:lineRule="exact"/>
        <w:ind w:left="120"/>
        <w:rPr>
          <w:rFonts w:ascii="Courier New"/>
          <w:sz w:val="20"/>
        </w:rPr>
      </w:pPr>
      <w:r>
        <w:rPr>
          <w:rFonts w:ascii="Courier New"/>
          <w:color w:val="009900"/>
          <w:w w:val="95"/>
          <w:sz w:val="20"/>
        </w:rPr>
        <w:t># Dependencies can be downloaded as follows:</w:t>
      </w:r>
    </w:p>
    <w:p w14:paraId="35B7B5FC" w14:textId="77777777" w:rsidR="009F54E5" w:rsidRDefault="001A290F">
      <w:pPr>
        <w:spacing w:line="299" w:lineRule="exact"/>
        <w:ind w:left="120"/>
        <w:rPr>
          <w:rFonts w:ascii="Courier New"/>
          <w:sz w:val="20"/>
        </w:rPr>
      </w:pPr>
      <w:r>
        <w:rPr>
          <w:rFonts w:ascii="Monaco"/>
          <w:w w:val="95"/>
          <w:sz w:val="20"/>
        </w:rPr>
        <w:t>$</w:t>
      </w:r>
      <w:r>
        <w:rPr>
          <w:rFonts w:ascii="Monaco"/>
          <w:spacing w:val="-46"/>
          <w:w w:val="95"/>
          <w:sz w:val="20"/>
        </w:rPr>
        <w:t xml:space="preserve"> </w:t>
      </w:r>
      <w:proofErr w:type="spellStart"/>
      <w:r>
        <w:rPr>
          <w:rFonts w:ascii="Courier New"/>
          <w:w w:val="95"/>
          <w:sz w:val="20"/>
        </w:rPr>
        <w:t>conda</w:t>
      </w:r>
      <w:proofErr w:type="spellEnd"/>
      <w:r>
        <w:rPr>
          <w:rFonts w:ascii="Courier New"/>
          <w:spacing w:val="-45"/>
          <w:w w:val="95"/>
          <w:sz w:val="20"/>
        </w:rPr>
        <w:t xml:space="preserve"> </w:t>
      </w:r>
      <w:r>
        <w:rPr>
          <w:rFonts w:ascii="Courier New"/>
          <w:color w:val="0000FF"/>
          <w:w w:val="95"/>
          <w:sz w:val="20"/>
        </w:rPr>
        <w:t>env</w:t>
      </w:r>
      <w:r>
        <w:rPr>
          <w:rFonts w:ascii="Courier New"/>
          <w:color w:val="0000FF"/>
          <w:spacing w:val="-45"/>
          <w:w w:val="95"/>
          <w:sz w:val="20"/>
        </w:rPr>
        <w:t xml:space="preserve"> </w:t>
      </w:r>
      <w:r>
        <w:rPr>
          <w:rFonts w:ascii="Courier New"/>
          <w:w w:val="95"/>
          <w:sz w:val="20"/>
        </w:rPr>
        <w:t>create</w:t>
      </w:r>
      <w:r>
        <w:rPr>
          <w:rFonts w:ascii="Courier New"/>
          <w:spacing w:val="-45"/>
          <w:w w:val="95"/>
          <w:sz w:val="20"/>
        </w:rPr>
        <w:t xml:space="preserve"> </w:t>
      </w:r>
      <w:r>
        <w:rPr>
          <w:rFonts w:ascii="Courier New"/>
          <w:w w:val="95"/>
          <w:sz w:val="20"/>
        </w:rPr>
        <w:t>-v</w:t>
      </w:r>
      <w:r>
        <w:rPr>
          <w:rFonts w:ascii="Courier New"/>
          <w:spacing w:val="-45"/>
          <w:w w:val="95"/>
          <w:sz w:val="20"/>
        </w:rPr>
        <w:t xml:space="preserve"> </w:t>
      </w:r>
      <w:r>
        <w:rPr>
          <w:rFonts w:ascii="Courier New"/>
          <w:w w:val="95"/>
          <w:sz w:val="20"/>
        </w:rPr>
        <w:t>-n</w:t>
      </w:r>
      <w:r>
        <w:rPr>
          <w:rFonts w:ascii="Courier New"/>
          <w:spacing w:val="-45"/>
          <w:w w:val="95"/>
          <w:sz w:val="20"/>
        </w:rPr>
        <w:t xml:space="preserve"> </w:t>
      </w:r>
      <w:proofErr w:type="spellStart"/>
      <w:r>
        <w:rPr>
          <w:rFonts w:ascii="Courier New"/>
          <w:w w:val="95"/>
          <w:sz w:val="20"/>
        </w:rPr>
        <w:t>xpresspipe</w:t>
      </w:r>
      <w:proofErr w:type="spellEnd"/>
      <w:r>
        <w:rPr>
          <w:rFonts w:ascii="Courier New"/>
          <w:spacing w:val="-45"/>
          <w:w w:val="95"/>
          <w:sz w:val="20"/>
        </w:rPr>
        <w:t xml:space="preserve"> </w:t>
      </w:r>
      <w:r>
        <w:rPr>
          <w:rFonts w:ascii="Courier New"/>
          <w:w w:val="95"/>
          <w:sz w:val="20"/>
        </w:rPr>
        <w:t>-f</w:t>
      </w:r>
      <w:r>
        <w:rPr>
          <w:rFonts w:ascii="Courier New"/>
          <w:spacing w:val="-45"/>
          <w:w w:val="95"/>
          <w:sz w:val="20"/>
        </w:rPr>
        <w:t xml:space="preserve"> </w:t>
      </w:r>
      <w:proofErr w:type="spellStart"/>
      <w:r>
        <w:rPr>
          <w:rFonts w:ascii="Courier New"/>
          <w:w w:val="95"/>
          <w:sz w:val="20"/>
        </w:rPr>
        <w:t>requirements.yml</w:t>
      </w:r>
      <w:proofErr w:type="spellEnd"/>
      <w:r>
        <w:rPr>
          <w:rFonts w:ascii="Courier New"/>
          <w:spacing w:val="-45"/>
          <w:w w:val="95"/>
          <w:sz w:val="20"/>
        </w:rPr>
        <w:t xml:space="preserve"> </w:t>
      </w:r>
      <w:r>
        <w:rPr>
          <w:rFonts w:ascii="Courier New"/>
          <w:color w:val="009900"/>
          <w:w w:val="95"/>
          <w:sz w:val="20"/>
        </w:rPr>
        <w:t>#</w:t>
      </w:r>
      <w:r>
        <w:rPr>
          <w:rFonts w:ascii="Courier New"/>
          <w:color w:val="009900"/>
          <w:spacing w:val="-45"/>
          <w:w w:val="95"/>
          <w:sz w:val="20"/>
        </w:rPr>
        <w:t xml:space="preserve"> </w:t>
      </w:r>
      <w:r>
        <w:rPr>
          <w:rFonts w:ascii="Courier New"/>
          <w:color w:val="009900"/>
          <w:w w:val="95"/>
          <w:sz w:val="20"/>
        </w:rPr>
        <w:t>These</w:t>
      </w:r>
      <w:r>
        <w:rPr>
          <w:rFonts w:ascii="Courier New"/>
          <w:color w:val="009900"/>
          <w:spacing w:val="-45"/>
          <w:w w:val="95"/>
          <w:sz w:val="20"/>
        </w:rPr>
        <w:t xml:space="preserve"> </w:t>
      </w:r>
      <w:r>
        <w:rPr>
          <w:rFonts w:ascii="Courier New"/>
          <w:color w:val="009900"/>
          <w:w w:val="95"/>
          <w:sz w:val="20"/>
        </w:rPr>
        <w:t>may</w:t>
      </w:r>
      <w:r>
        <w:rPr>
          <w:rFonts w:ascii="Courier New"/>
          <w:color w:val="009900"/>
          <w:spacing w:val="-45"/>
          <w:w w:val="95"/>
          <w:sz w:val="20"/>
        </w:rPr>
        <w:t xml:space="preserve"> </w:t>
      </w:r>
      <w:r>
        <w:rPr>
          <w:rFonts w:ascii="Courier New"/>
          <w:color w:val="009900"/>
          <w:w w:val="95"/>
          <w:sz w:val="20"/>
        </w:rPr>
        <w:t>need</w:t>
      </w:r>
      <w:r>
        <w:rPr>
          <w:rFonts w:ascii="Courier New"/>
          <w:color w:val="009900"/>
          <w:spacing w:val="-45"/>
          <w:w w:val="95"/>
          <w:sz w:val="20"/>
        </w:rPr>
        <w:t xml:space="preserve"> </w:t>
      </w:r>
      <w:r>
        <w:rPr>
          <w:rFonts w:ascii="Courier New"/>
          <w:color w:val="009900"/>
          <w:w w:val="95"/>
          <w:sz w:val="20"/>
        </w:rPr>
        <w:t>to</w:t>
      </w:r>
      <w:r>
        <w:rPr>
          <w:rFonts w:ascii="Courier New"/>
          <w:color w:val="009900"/>
          <w:spacing w:val="-45"/>
          <w:w w:val="95"/>
          <w:sz w:val="20"/>
        </w:rPr>
        <w:t xml:space="preserve"> </w:t>
      </w:r>
      <w:r>
        <w:rPr>
          <w:rFonts w:ascii="Courier New"/>
          <w:color w:val="009900"/>
          <w:w w:val="95"/>
          <w:sz w:val="20"/>
        </w:rPr>
        <w:t>be</w:t>
      </w:r>
      <w:r>
        <w:rPr>
          <w:rFonts w:ascii="Courier New"/>
          <w:color w:val="009900"/>
          <w:spacing w:val="-45"/>
          <w:w w:val="95"/>
          <w:sz w:val="20"/>
        </w:rPr>
        <w:t xml:space="preserve"> </w:t>
      </w:r>
      <w:r>
        <w:rPr>
          <w:rFonts w:ascii="Courier New"/>
          <w:color w:val="009900"/>
          <w:w w:val="95"/>
          <w:sz w:val="20"/>
        </w:rPr>
        <w:t>installed</w:t>
      </w:r>
      <w:r>
        <w:rPr>
          <w:rFonts w:ascii="Courier New"/>
          <w:color w:val="009900"/>
          <w:spacing w:val="-45"/>
          <w:w w:val="95"/>
          <w:sz w:val="20"/>
        </w:rPr>
        <w:t xml:space="preserve"> </w:t>
      </w:r>
      <w:r>
        <w:rPr>
          <w:rFonts w:ascii="Courier New"/>
          <w:color w:val="009900"/>
          <w:w w:val="95"/>
          <w:sz w:val="20"/>
        </w:rPr>
        <w:t>manually</w:t>
      </w:r>
      <w:r>
        <w:rPr>
          <w:rFonts w:ascii="Courier New"/>
          <w:color w:val="009900"/>
          <w:spacing w:val="-45"/>
          <w:w w:val="95"/>
          <w:sz w:val="20"/>
        </w:rPr>
        <w:t xml:space="preserve"> </w:t>
      </w:r>
      <w:r>
        <w:rPr>
          <w:rFonts w:ascii="Courier New"/>
          <w:color w:val="009900"/>
          <w:w w:val="95"/>
          <w:sz w:val="20"/>
        </w:rPr>
        <w:t>to</w:t>
      </w:r>
    </w:p>
    <w:p w14:paraId="63CD5B89" w14:textId="77777777" w:rsidR="009F54E5" w:rsidRDefault="001A290F">
      <w:pPr>
        <w:spacing w:line="180" w:lineRule="exact"/>
        <w:ind w:left="518"/>
        <w:rPr>
          <w:rFonts w:ascii="Courier New" w:hAnsi="Courier New"/>
          <w:sz w:val="20"/>
        </w:rPr>
      </w:pPr>
      <w:r>
        <w:rPr>
          <w:rFonts w:ascii="Courier New" w:hAnsi="Courier New"/>
          <w:color w:val="009900"/>
          <w:w w:val="95"/>
          <w:sz w:val="20"/>
        </w:rPr>
        <w:t>the user’s profile depending on compute node setup</w:t>
      </w:r>
    </w:p>
    <w:p w14:paraId="583D928D" w14:textId="77777777" w:rsidR="009F54E5" w:rsidRDefault="001A290F">
      <w:pPr>
        <w:spacing w:line="299" w:lineRule="exact"/>
        <w:ind w:left="120"/>
        <w:rPr>
          <w:rFonts w:ascii="Courier New"/>
          <w:sz w:val="20"/>
        </w:rPr>
      </w:pPr>
      <w:r>
        <w:rPr>
          <w:rFonts w:ascii="Monaco"/>
          <w:w w:val="95"/>
          <w:sz w:val="20"/>
        </w:rPr>
        <w:t>$</w:t>
      </w:r>
      <w:r>
        <w:rPr>
          <w:rFonts w:ascii="Monaco"/>
          <w:spacing w:val="-40"/>
          <w:w w:val="95"/>
          <w:sz w:val="20"/>
        </w:rPr>
        <w:t xml:space="preserve"> </w:t>
      </w:r>
      <w:r>
        <w:rPr>
          <w:rFonts w:ascii="Courier New"/>
          <w:color w:val="0000FF"/>
          <w:w w:val="95"/>
          <w:sz w:val="20"/>
        </w:rPr>
        <w:t>source</w:t>
      </w:r>
      <w:r>
        <w:rPr>
          <w:rFonts w:ascii="Courier New"/>
          <w:color w:val="0000FF"/>
          <w:spacing w:val="-40"/>
          <w:w w:val="95"/>
          <w:sz w:val="20"/>
        </w:rPr>
        <w:t xml:space="preserve"> </w:t>
      </w:r>
      <w:r>
        <w:rPr>
          <w:rFonts w:ascii="Courier New"/>
          <w:w w:val="95"/>
          <w:sz w:val="20"/>
        </w:rPr>
        <w:t>activate</w:t>
      </w:r>
      <w:r>
        <w:rPr>
          <w:rFonts w:ascii="Courier New"/>
          <w:spacing w:val="-40"/>
          <w:w w:val="95"/>
          <w:sz w:val="20"/>
        </w:rPr>
        <w:t xml:space="preserve"> </w:t>
      </w:r>
      <w:proofErr w:type="spellStart"/>
      <w:r>
        <w:rPr>
          <w:rFonts w:ascii="Courier New"/>
          <w:w w:val="95"/>
          <w:sz w:val="20"/>
        </w:rPr>
        <w:t>xpresspipe</w:t>
      </w:r>
      <w:proofErr w:type="spellEnd"/>
      <w:r>
        <w:rPr>
          <w:rFonts w:ascii="Courier New"/>
          <w:spacing w:val="-40"/>
          <w:w w:val="95"/>
          <w:sz w:val="20"/>
        </w:rPr>
        <w:t xml:space="preserve"> </w:t>
      </w:r>
      <w:r>
        <w:rPr>
          <w:rFonts w:ascii="Courier New"/>
          <w:color w:val="009900"/>
          <w:w w:val="95"/>
          <w:sz w:val="20"/>
        </w:rPr>
        <w:t>#</w:t>
      </w:r>
      <w:r>
        <w:rPr>
          <w:rFonts w:ascii="Courier New"/>
          <w:color w:val="009900"/>
          <w:spacing w:val="-39"/>
          <w:w w:val="95"/>
          <w:sz w:val="20"/>
        </w:rPr>
        <w:t xml:space="preserve"> </w:t>
      </w:r>
      <w:r>
        <w:rPr>
          <w:rFonts w:ascii="Courier New"/>
          <w:color w:val="009900"/>
          <w:w w:val="95"/>
          <w:sz w:val="20"/>
        </w:rPr>
        <w:t>This</w:t>
      </w:r>
      <w:r>
        <w:rPr>
          <w:rFonts w:ascii="Courier New"/>
          <w:color w:val="009900"/>
          <w:spacing w:val="-40"/>
          <w:w w:val="95"/>
          <w:sz w:val="20"/>
        </w:rPr>
        <w:t xml:space="preserve"> </w:t>
      </w:r>
      <w:r>
        <w:rPr>
          <w:rFonts w:ascii="Courier New"/>
          <w:color w:val="009900"/>
          <w:w w:val="95"/>
          <w:sz w:val="20"/>
        </w:rPr>
        <w:t>will</w:t>
      </w:r>
      <w:r>
        <w:rPr>
          <w:rFonts w:ascii="Courier New"/>
          <w:color w:val="009900"/>
          <w:spacing w:val="-40"/>
          <w:w w:val="95"/>
          <w:sz w:val="20"/>
        </w:rPr>
        <w:t xml:space="preserve"> </w:t>
      </w:r>
      <w:r>
        <w:rPr>
          <w:rFonts w:ascii="Courier New"/>
          <w:color w:val="009900"/>
          <w:w w:val="95"/>
          <w:sz w:val="20"/>
        </w:rPr>
        <w:t>be</w:t>
      </w:r>
      <w:r>
        <w:rPr>
          <w:rFonts w:ascii="Courier New"/>
          <w:color w:val="009900"/>
          <w:spacing w:val="-40"/>
          <w:w w:val="95"/>
          <w:sz w:val="20"/>
        </w:rPr>
        <w:t xml:space="preserve"> </w:t>
      </w:r>
      <w:r>
        <w:rPr>
          <w:rFonts w:ascii="Courier New"/>
          <w:color w:val="009900"/>
          <w:w w:val="95"/>
          <w:sz w:val="20"/>
        </w:rPr>
        <w:t>executed</w:t>
      </w:r>
      <w:r>
        <w:rPr>
          <w:rFonts w:ascii="Courier New"/>
          <w:color w:val="009900"/>
          <w:spacing w:val="-39"/>
          <w:w w:val="95"/>
          <w:sz w:val="20"/>
        </w:rPr>
        <w:t xml:space="preserve"> </w:t>
      </w:r>
      <w:r>
        <w:rPr>
          <w:rFonts w:ascii="Courier New"/>
          <w:color w:val="009900"/>
          <w:w w:val="95"/>
          <w:sz w:val="20"/>
        </w:rPr>
        <w:t>each</w:t>
      </w:r>
      <w:r>
        <w:rPr>
          <w:rFonts w:ascii="Courier New"/>
          <w:color w:val="009900"/>
          <w:spacing w:val="-40"/>
          <w:w w:val="95"/>
          <w:sz w:val="20"/>
        </w:rPr>
        <w:t xml:space="preserve"> </w:t>
      </w:r>
      <w:r>
        <w:rPr>
          <w:rFonts w:ascii="Courier New"/>
          <w:color w:val="009900"/>
          <w:w w:val="95"/>
          <w:sz w:val="20"/>
        </w:rPr>
        <w:t>time</w:t>
      </w:r>
      <w:r>
        <w:rPr>
          <w:rFonts w:ascii="Courier New"/>
          <w:color w:val="009900"/>
          <w:spacing w:val="-40"/>
          <w:w w:val="95"/>
          <w:sz w:val="20"/>
        </w:rPr>
        <w:t xml:space="preserve"> </w:t>
      </w:r>
      <w:r>
        <w:rPr>
          <w:rFonts w:ascii="Courier New"/>
          <w:color w:val="009900"/>
          <w:w w:val="95"/>
          <w:sz w:val="20"/>
        </w:rPr>
        <w:t>you</w:t>
      </w:r>
      <w:r>
        <w:rPr>
          <w:rFonts w:ascii="Courier New"/>
          <w:color w:val="009900"/>
          <w:spacing w:val="-40"/>
          <w:w w:val="95"/>
          <w:sz w:val="20"/>
        </w:rPr>
        <w:t xml:space="preserve"> </w:t>
      </w:r>
      <w:r>
        <w:rPr>
          <w:rFonts w:ascii="Courier New"/>
          <w:color w:val="009900"/>
          <w:w w:val="95"/>
          <w:sz w:val="20"/>
        </w:rPr>
        <w:t>log</w:t>
      </w:r>
      <w:r>
        <w:rPr>
          <w:rFonts w:ascii="Courier New"/>
          <w:color w:val="009900"/>
          <w:spacing w:val="-39"/>
          <w:w w:val="95"/>
          <w:sz w:val="20"/>
        </w:rPr>
        <w:t xml:space="preserve"> </w:t>
      </w:r>
      <w:r>
        <w:rPr>
          <w:rFonts w:ascii="Courier New"/>
          <w:color w:val="009900"/>
          <w:w w:val="95"/>
          <w:sz w:val="20"/>
        </w:rPr>
        <w:t>back</w:t>
      </w:r>
      <w:r>
        <w:rPr>
          <w:rFonts w:ascii="Courier New"/>
          <w:color w:val="009900"/>
          <w:spacing w:val="-40"/>
          <w:w w:val="95"/>
          <w:sz w:val="20"/>
        </w:rPr>
        <w:t xml:space="preserve"> </w:t>
      </w:r>
      <w:r>
        <w:rPr>
          <w:rFonts w:ascii="Courier New"/>
          <w:color w:val="009900"/>
          <w:w w:val="95"/>
          <w:sz w:val="20"/>
        </w:rPr>
        <w:t>into</w:t>
      </w:r>
      <w:r>
        <w:rPr>
          <w:rFonts w:ascii="Courier New"/>
          <w:color w:val="009900"/>
          <w:spacing w:val="-40"/>
          <w:w w:val="95"/>
          <w:sz w:val="20"/>
        </w:rPr>
        <w:t xml:space="preserve"> </w:t>
      </w:r>
      <w:r>
        <w:rPr>
          <w:rFonts w:ascii="Courier New"/>
          <w:color w:val="009900"/>
          <w:w w:val="95"/>
          <w:sz w:val="20"/>
        </w:rPr>
        <w:t>the</w:t>
      </w:r>
      <w:r>
        <w:rPr>
          <w:rFonts w:ascii="Courier New"/>
          <w:color w:val="009900"/>
          <w:spacing w:val="-40"/>
          <w:w w:val="95"/>
          <w:sz w:val="20"/>
        </w:rPr>
        <w:t xml:space="preserve"> </w:t>
      </w:r>
      <w:r>
        <w:rPr>
          <w:rFonts w:ascii="Courier New"/>
          <w:color w:val="009900"/>
          <w:w w:val="95"/>
          <w:sz w:val="20"/>
        </w:rPr>
        <w:t>command</w:t>
      </w:r>
      <w:r>
        <w:rPr>
          <w:rFonts w:ascii="Courier New"/>
          <w:color w:val="009900"/>
          <w:spacing w:val="-39"/>
          <w:w w:val="95"/>
          <w:sz w:val="20"/>
        </w:rPr>
        <w:t xml:space="preserve"> </w:t>
      </w:r>
      <w:r>
        <w:rPr>
          <w:rFonts w:ascii="Courier New"/>
          <w:color w:val="009900"/>
          <w:w w:val="95"/>
          <w:sz w:val="20"/>
        </w:rPr>
        <w:t>line</w:t>
      </w:r>
    </w:p>
    <w:p w14:paraId="4D2C07C2" w14:textId="77777777" w:rsidR="009F54E5" w:rsidRDefault="001A290F">
      <w:pPr>
        <w:spacing w:line="180" w:lineRule="exact"/>
        <w:ind w:left="120"/>
        <w:rPr>
          <w:rFonts w:ascii="Courier New"/>
          <w:sz w:val="20"/>
        </w:rPr>
      </w:pPr>
      <w:r>
        <w:rPr>
          <w:rFonts w:ascii="Courier New"/>
          <w:color w:val="009900"/>
          <w:w w:val="95"/>
          <w:sz w:val="20"/>
        </w:rPr>
        <w:t xml:space="preserve"># </w:t>
      </w:r>
      <w:proofErr w:type="spellStart"/>
      <w:r>
        <w:rPr>
          <w:rFonts w:ascii="Courier New"/>
          <w:color w:val="009900"/>
          <w:w w:val="95"/>
          <w:sz w:val="20"/>
        </w:rPr>
        <w:t>XPRESSpipe</w:t>
      </w:r>
      <w:proofErr w:type="spellEnd"/>
      <w:r>
        <w:rPr>
          <w:rFonts w:ascii="Courier New"/>
          <w:color w:val="009900"/>
          <w:w w:val="95"/>
          <w:sz w:val="20"/>
        </w:rPr>
        <w:t xml:space="preserve"> is installed as</w:t>
      </w:r>
      <w:r>
        <w:rPr>
          <w:rFonts w:ascii="Courier New"/>
          <w:color w:val="009900"/>
          <w:spacing w:val="-71"/>
          <w:w w:val="95"/>
          <w:sz w:val="20"/>
        </w:rPr>
        <w:t xml:space="preserve"> </w:t>
      </w:r>
      <w:r>
        <w:rPr>
          <w:rFonts w:ascii="Courier New"/>
          <w:color w:val="009900"/>
          <w:w w:val="95"/>
          <w:sz w:val="20"/>
        </w:rPr>
        <w:t>follows:</w:t>
      </w:r>
    </w:p>
    <w:p w14:paraId="2D3283D5" w14:textId="77777777" w:rsidR="009F54E5" w:rsidRDefault="001A290F">
      <w:pPr>
        <w:tabs>
          <w:tab w:val="left" w:pos="10919"/>
        </w:tabs>
        <w:spacing w:line="304" w:lineRule="exact"/>
        <w:ind w:left="120"/>
        <w:rPr>
          <w:rFonts w:ascii="Courier New" w:hAnsi="Courier New"/>
          <w:sz w:val="20"/>
        </w:rPr>
      </w:pPr>
      <w:r>
        <w:rPr>
          <w:rFonts w:ascii="Monaco" w:hAnsi="Monaco"/>
          <w:w w:val="95"/>
          <w:sz w:val="20"/>
          <w:u w:val="single"/>
        </w:rPr>
        <w:t>$</w:t>
      </w:r>
      <w:r>
        <w:rPr>
          <w:rFonts w:ascii="Monaco" w:hAnsi="Monaco"/>
          <w:spacing w:val="-80"/>
          <w:w w:val="95"/>
          <w:sz w:val="20"/>
          <w:u w:val="single"/>
        </w:rPr>
        <w:t xml:space="preserve"> </w:t>
      </w:r>
      <w:r>
        <w:rPr>
          <w:rFonts w:ascii="Courier New" w:hAnsi="Courier New"/>
          <w:w w:val="95"/>
          <w:sz w:val="20"/>
          <w:u w:val="single"/>
        </w:rPr>
        <w:t>python</w:t>
      </w:r>
      <w:r>
        <w:rPr>
          <w:rFonts w:ascii="Courier New" w:hAnsi="Courier New"/>
          <w:spacing w:val="-79"/>
          <w:w w:val="95"/>
          <w:sz w:val="20"/>
          <w:u w:val="single"/>
        </w:rPr>
        <w:t xml:space="preserve"> </w:t>
      </w:r>
      <w:r>
        <w:rPr>
          <w:rFonts w:ascii="Courier New" w:hAnsi="Courier New"/>
          <w:w w:val="95"/>
          <w:sz w:val="20"/>
          <w:u w:val="single"/>
        </w:rPr>
        <w:t>setup.py</w:t>
      </w:r>
      <w:r>
        <w:rPr>
          <w:rFonts w:ascii="Courier New" w:hAnsi="Courier New"/>
          <w:spacing w:val="-79"/>
          <w:w w:val="95"/>
          <w:sz w:val="20"/>
          <w:u w:val="single"/>
        </w:rPr>
        <w:t xml:space="preserve"> </w:t>
      </w:r>
      <w:r>
        <w:rPr>
          <w:rFonts w:ascii="Courier New" w:hAnsi="Courier New"/>
          <w:w w:val="95"/>
          <w:sz w:val="20"/>
          <w:u w:val="single"/>
        </w:rPr>
        <w:t>install</w:t>
      </w:r>
      <w:r>
        <w:rPr>
          <w:rFonts w:ascii="Courier New" w:hAnsi="Courier New"/>
          <w:spacing w:val="-79"/>
          <w:w w:val="95"/>
          <w:sz w:val="20"/>
          <w:u w:val="single"/>
        </w:rPr>
        <w:t xml:space="preserve"> </w:t>
      </w:r>
      <w:r>
        <w:rPr>
          <w:rFonts w:ascii="Courier New" w:hAnsi="Courier New"/>
          <w:w w:val="95"/>
          <w:sz w:val="20"/>
          <w:u w:val="single"/>
        </w:rPr>
        <w:t>--prefix</w:t>
      </w:r>
      <w:r>
        <w:rPr>
          <w:rFonts w:ascii="Courier New" w:hAnsi="Courier New"/>
          <w:spacing w:val="-79"/>
          <w:w w:val="95"/>
          <w:sz w:val="20"/>
          <w:u w:val="single"/>
        </w:rPr>
        <w:t xml:space="preserve"> </w:t>
      </w:r>
      <w:r>
        <w:rPr>
          <w:rFonts w:ascii="Menlo" w:hAnsi="Menlo"/>
          <w:i/>
          <w:w w:val="95"/>
          <w:sz w:val="20"/>
          <w:u w:val="single"/>
        </w:rPr>
        <w:t>∼</w:t>
      </w:r>
      <w:proofErr w:type="gramStart"/>
      <w:r>
        <w:rPr>
          <w:rFonts w:ascii="Courier New" w:hAnsi="Courier New"/>
          <w:w w:val="95"/>
          <w:sz w:val="20"/>
          <w:u w:val="single"/>
        </w:rPr>
        <w:t>/.</w:t>
      </w:r>
      <w:r>
        <w:rPr>
          <w:rFonts w:ascii="Courier New" w:hAnsi="Courier New"/>
          <w:color w:val="0000FF"/>
          <w:w w:val="95"/>
          <w:sz w:val="20"/>
          <w:u w:val="single" w:color="000000"/>
        </w:rPr>
        <w:t>local</w:t>
      </w:r>
      <w:proofErr w:type="gramEnd"/>
      <w:r>
        <w:rPr>
          <w:rFonts w:ascii="Courier New" w:hAnsi="Courier New"/>
          <w:w w:val="95"/>
          <w:sz w:val="20"/>
          <w:u w:val="single"/>
        </w:rPr>
        <w:t>/bin</w:t>
      </w:r>
      <w:r>
        <w:rPr>
          <w:rFonts w:ascii="Courier New" w:hAnsi="Courier New"/>
          <w:sz w:val="20"/>
          <w:u w:val="single"/>
        </w:rPr>
        <w:tab/>
      </w:r>
    </w:p>
    <w:p w14:paraId="05F83A81" w14:textId="77777777" w:rsidR="009F54E5" w:rsidRDefault="009F54E5">
      <w:pPr>
        <w:pStyle w:val="BodyText"/>
        <w:rPr>
          <w:rFonts w:ascii="Courier New"/>
          <w:sz w:val="29"/>
        </w:rPr>
      </w:pPr>
    </w:p>
    <w:p w14:paraId="1EE91C37" w14:textId="77777777" w:rsidR="009F54E5" w:rsidRDefault="001A290F">
      <w:pPr>
        <w:pStyle w:val="BodyText"/>
        <w:spacing w:before="101"/>
        <w:ind w:left="120"/>
      </w:pPr>
      <w:r>
        <w:t>Docker images come with dependencies pre-installed and can be accessed as follows:</w:t>
      </w:r>
    </w:p>
    <w:p w14:paraId="6FEC2A0B" w14:textId="77777777" w:rsidR="009F54E5" w:rsidRDefault="009F54E5">
      <w:pPr>
        <w:pStyle w:val="BodyText"/>
        <w:spacing w:before="2"/>
        <w:rPr>
          <w:sz w:val="23"/>
        </w:rPr>
      </w:pPr>
    </w:p>
    <w:p w14:paraId="5215CD73" w14:textId="7CF5F5CC" w:rsidR="009F54E5" w:rsidRDefault="007A02DF">
      <w:pPr>
        <w:ind w:left="473" w:right="550"/>
        <w:jc w:val="center"/>
        <w:rPr>
          <w:sz w:val="20"/>
        </w:rPr>
      </w:pPr>
      <w:ins w:id="480" w:author="Yeyun Ouyang" w:date="2019-07-09T16:01:00Z">
        <w:r>
          <w:rPr>
            <w:noProof/>
          </w:rPr>
          <mc:AlternateContent>
            <mc:Choice Requires="wps">
              <w:drawing>
                <wp:anchor distT="0" distB="0" distL="0" distR="0" simplePos="0" relativeHeight="252008448" behindDoc="1" locked="0" layoutInCell="1" allowOverlap="1" wp14:anchorId="02E38621" wp14:editId="6D9D4C91">
                  <wp:simplePos x="0" y="0"/>
                  <wp:positionH relativeFrom="page">
                    <wp:posOffset>457200</wp:posOffset>
                  </wp:positionH>
                  <wp:positionV relativeFrom="paragraph">
                    <wp:posOffset>172085</wp:posOffset>
                  </wp:positionV>
                  <wp:extent cx="6858000" cy="0"/>
                  <wp:effectExtent l="0" t="0" r="0" b="0"/>
                  <wp:wrapTopAndBottom/>
                  <wp:docPr id="529" name="Lin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6D5686" id="Line 185" o:spid="_x0000_s1026" style="position:absolute;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" strokeweight=".14042mm">
                  <o:lock v:ext="edit" shapetype="f"/>
                  <w10:wrap type="topAndBottom" anchorx="page"/>
                </v:line>
              </w:pict>
            </mc:Fallback>
          </mc:AlternateContent>
        </w:r>
      </w:ins>
      <w:ins w:id="481" w:author="Jon Belyeu" w:date="2019-07-09T16:00:00Z">
        <w:r w:rsidR="007E195B">
          <w:rPr>
            <w:noProof/>
          </w:rPr>
          <mc:AlternateContent>
            <mc:Choice Requires="wps">
              <w:drawing>
                <wp:anchor distT="0" distB="0" distL="0" distR="0" simplePos="0" relativeHeight="251908096" behindDoc="1" locked="0" layoutInCell="1" allowOverlap="1" wp14:anchorId="529F94FE" wp14:editId="4F23AE56">
                  <wp:simplePos x="0" y="0"/>
                  <wp:positionH relativeFrom="page">
                    <wp:posOffset>457200</wp:posOffset>
                  </wp:positionH>
                  <wp:positionV relativeFrom="paragraph">
                    <wp:posOffset>172085</wp:posOffset>
                  </wp:positionV>
                  <wp:extent cx="6858000" cy="0"/>
                  <wp:effectExtent l="0" t="0" r="0" b="0"/>
                  <wp:wrapTopAndBottom/>
                  <wp:docPr id="412"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67D27" id="Line 68" o:spid="_x0000_s1026" style="position:absolute;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" strokeweight=".14042mm">
                  <o:lock v:ext="edit" shapetype="f"/>
                  <w10:wrap type="topAndBottom" anchorx="page"/>
                </v:line>
              </w:pict>
            </mc:Fallback>
          </mc:AlternateContent>
        </w:r>
      </w:ins>
      <w:ins w:id="482" w:author="Aaron Quinlan" w:date="2019-07-09T15:58:00Z">
        <w:r w:rsidR="00195A70">
          <w:rPr>
            <w:noProof/>
          </w:rPr>
          <mc:AlternateContent>
            <mc:Choice Requires="wps">
              <w:drawing>
                <wp:anchor distT="0" distB="0" distL="0" distR="0" simplePos="0" relativeHeight="251807744" behindDoc="1" locked="0" layoutInCell="1" allowOverlap="1" wp14:anchorId="48FA842E" wp14:editId="4DADAA62">
                  <wp:simplePos x="0" y="0"/>
                  <wp:positionH relativeFrom="page">
                    <wp:posOffset>457200</wp:posOffset>
                  </wp:positionH>
                  <wp:positionV relativeFrom="paragraph">
                    <wp:posOffset>172085</wp:posOffset>
                  </wp:positionV>
                  <wp:extent cx="6858000" cy="0"/>
                  <wp:effectExtent l="0" t="0" r="0" b="0"/>
                  <wp:wrapTopAndBottom/>
                  <wp:docPr id="293"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390274" id="Line 68" o:spid="_x0000_s1026" style="position:absolute;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" strokeweight=".14042mm">
                  <o:lock v:ext="edit" shapetype="f"/>
                  <w10:wrap type="topAndBottom" anchorx="page"/>
                </v:line>
              </w:pict>
            </mc:Fallback>
          </mc:AlternateContent>
        </w:r>
      </w:ins>
      <w:ins w:id="483" w:author="Jeff Morgan" w:date="2019-07-09T15:57:00Z">
        <w:r w:rsidR="00A61948">
          <w:rPr>
            <w:noProof/>
          </w:rPr>
          <mc:AlternateContent>
            <mc:Choice Requires="wps">
              <w:drawing>
                <wp:anchor distT="0" distB="0" distL="0" distR="0" simplePos="0" relativeHeight="251707392" behindDoc="1" locked="0" layoutInCell="1" allowOverlap="1" wp14:anchorId="57082B93" wp14:editId="6F7C960B">
                  <wp:simplePos x="0" y="0"/>
                  <wp:positionH relativeFrom="page">
                    <wp:posOffset>457200</wp:posOffset>
                  </wp:positionH>
                  <wp:positionV relativeFrom="paragraph">
                    <wp:posOffset>172085</wp:posOffset>
                  </wp:positionV>
                  <wp:extent cx="6858000" cy="0"/>
                  <wp:effectExtent l="12700" t="6985" r="25400" b="31115"/>
                  <wp:wrapTopAndBottom/>
                  <wp:docPr id="174"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8" o:spid="_x0000_s1026" style="position:absolute;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" strokeweight="5054emu">
                  <w10:wrap type="topAndBottom" anchorx="page"/>
                </v:line>
              </w:pict>
            </mc:Fallback>
          </mc:AlternateContent>
        </w:r>
      </w:ins>
      <w:del w:id="484" w:author="Jeff Morgan" w:date="2019-07-09T15:57:00Z">
        <w:r w:rsidR="00240831">
          <w:rPr>
            <w:noProof/>
          </w:rPr>
          <mc:AlternateContent>
            <mc:Choice Requires="wps">
              <w:drawing>
                <wp:anchor distT="0" distB="0" distL="0" distR="0" simplePos="0" relativeHeight="251674624" behindDoc="1" locked="0" layoutInCell="1" allowOverlap="1" wp14:anchorId="4D04F859" wp14:editId="5EB15755">
                  <wp:simplePos x="0" y="0"/>
                  <wp:positionH relativeFrom="page">
                    <wp:posOffset>457200</wp:posOffset>
                  </wp:positionH>
                  <wp:positionV relativeFrom="paragraph">
                    <wp:posOffset>172085</wp:posOffset>
                  </wp:positionV>
                  <wp:extent cx="6858000" cy="0"/>
                  <wp:effectExtent l="9525" t="8255" r="9525" b="10795"/>
                  <wp:wrapTopAndBottom/>
                  <wp:docPr id="75"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232D4" id="Line 68" o:spid="_x0000_s1026" style="position:absolute;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" strokeweight=".14042mm">
                  <w10:wrap type="topAndBottom" anchorx="page"/>
                </v:line>
              </w:pict>
            </mc:Fallback>
          </mc:AlternateContent>
        </w:r>
      </w:del>
      <w:r w:rsidR="001A290F">
        <w:rPr>
          <w:sz w:val="20"/>
        </w:rPr>
        <w:t>Listing 4: Docker installation</w:t>
      </w:r>
    </w:p>
    <w:p w14:paraId="29778C85" w14:textId="1A6E4AFE" w:rsidR="009F54E5" w:rsidRDefault="001A290F">
      <w:pPr>
        <w:spacing w:after="47"/>
        <w:ind w:left="120"/>
        <w:rPr>
          <w:rFonts w:ascii="Courier New"/>
          <w:sz w:val="20"/>
        </w:rPr>
      </w:pPr>
      <w:r>
        <w:rPr>
          <w:rFonts w:ascii="Monaco"/>
          <w:w w:val="95"/>
          <w:sz w:val="20"/>
        </w:rPr>
        <w:t xml:space="preserve">$ </w:t>
      </w:r>
      <w:r>
        <w:rPr>
          <w:rFonts w:ascii="Courier New"/>
          <w:w w:val="95"/>
          <w:sz w:val="20"/>
        </w:rPr>
        <w:t>docker image pull</w:t>
      </w:r>
      <w:r>
        <w:rPr>
          <w:rFonts w:ascii="Courier New"/>
          <w:spacing w:val="-67"/>
          <w:w w:val="95"/>
          <w:sz w:val="20"/>
        </w:rPr>
        <w:t xml:space="preserve"> </w:t>
      </w:r>
      <w:proofErr w:type="spellStart"/>
      <w:r>
        <w:rPr>
          <w:rFonts w:ascii="Courier New"/>
          <w:w w:val="95"/>
          <w:sz w:val="20"/>
        </w:rPr>
        <w:t>jordanberg</w:t>
      </w:r>
      <w:proofErr w:type="spellEnd"/>
      <w:r>
        <w:rPr>
          <w:rFonts w:ascii="Courier New"/>
          <w:w w:val="95"/>
          <w:sz w:val="20"/>
        </w:rPr>
        <w:t>/</w:t>
      </w:r>
      <w:proofErr w:type="spellStart"/>
      <w:proofErr w:type="gramStart"/>
      <w:r>
        <w:rPr>
          <w:rFonts w:ascii="Courier New"/>
          <w:w w:val="95"/>
          <w:sz w:val="20"/>
        </w:rPr>
        <w:t>xpresspipe:latest</w:t>
      </w:r>
      <w:commentRangeEnd w:id="465"/>
      <w:proofErr w:type="spellEnd"/>
      <w:proofErr w:type="gramEnd"/>
      <w:r w:rsidR="00531CF1">
        <w:rPr>
          <w:rStyle w:val="CommentReference"/>
        </w:rPr>
        <w:commentReference w:id="465"/>
      </w:r>
    </w:p>
    <w:p w14:paraId="468F59CD" w14:textId="77777777" w:rsidR="007838F1" w:rsidRDefault="007A02DF">
      <w:pPr>
        <w:pStyle w:val="BodyText"/>
        <w:spacing w:line="20" w:lineRule="exact"/>
        <w:ind w:left="116"/>
        <w:rPr>
          <w:ins w:id="485" w:author="Yeyun Ouyang" w:date="2019-07-09T16:01:00Z"/>
          <w:rFonts w:ascii="Courier New"/>
          <w:sz w:val="2"/>
        </w:rPr>
      </w:pPr>
      <w:ins w:id="486" w:author="Yeyun Ouyang" w:date="2019-07-09T16:01:00Z">
        <w:r>
          <w:rPr>
            <w:rFonts w:ascii="Courier New"/>
            <w:noProof/>
            <w:sz w:val="2"/>
          </w:rPr>
          <mc:AlternateContent>
            <mc:Choice Requires="wpg">
              <w:drawing>
                <wp:inline distT="0" distB="0" distL="0" distR="0" wp14:anchorId="0474F973" wp14:editId="16925A71">
                  <wp:extent cx="6858000" cy="5080"/>
                  <wp:effectExtent l="0" t="0" r="0" b="0"/>
                  <wp:docPr id="530"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080"/>
                            <a:chOff x="0" y="0"/>
                            <a:chExt cx="10800" cy="8"/>
                          </a:xfrm>
                        </wpg:grpSpPr>
                        <wps:wsp>
                          <wps:cNvPr id="531" name="Line 184"/>
                          <wps:cNvCnPr>
                            <a:cxnSpLocks/>
                          </wps:cNvCnPr>
                          <wps:spPr bwMode="auto">
                            <a:xfrm>
                              <a:off x="0" y="4"/>
                              <a:ext cx="108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A160E82" id="Group 183" o:spid="_x0000_s1026" style="width:540pt;height:.4pt;mso-position-horizontal-relative:char;mso-position-vertical-relative:line" coordsize="1080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">
                  <v:line id="Line 184" o:spid="_x0000_s1027" style="position:absolute;visibility:visible;mso-wrap-style:square" from="0,4" to="108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" strokeweight=".14042mm">
                    <o:lock v:ext="edit" shapetype="f"/>
                  </v:line>
                  <w10:anchorlock/>
                </v:group>
              </w:pict>
            </mc:Fallback>
          </mc:AlternateContent>
        </w:r>
      </w:ins>
    </w:p>
    <w:p w14:paraId="26E3FFD2" w14:textId="77777777" w:rsidR="00071405" w:rsidRDefault="007E195B">
      <w:pPr>
        <w:pStyle w:val="BodyText"/>
        <w:spacing w:line="20" w:lineRule="exact"/>
        <w:ind w:left="116"/>
        <w:rPr>
          <w:ins w:id="487" w:author="Jon Belyeu" w:date="2019-07-09T16:00:00Z"/>
          <w:rFonts w:ascii="Courier New"/>
          <w:sz w:val="2"/>
        </w:rPr>
      </w:pPr>
      <w:ins w:id="488" w:author="Jon Belyeu" w:date="2019-07-09T16:00:00Z">
        <w:r>
          <w:rPr>
            <w:rFonts w:ascii="Courier New"/>
            <w:noProof/>
            <w:sz w:val="2"/>
          </w:rPr>
          <mc:AlternateContent>
            <mc:Choice Requires="wpg">
              <w:drawing>
                <wp:inline distT="0" distB="0" distL="0" distR="0" wp14:anchorId="13D9E852" wp14:editId="29B23AC7">
                  <wp:extent cx="6858000" cy="5080"/>
                  <wp:effectExtent l="0" t="0" r="0" b="0"/>
                  <wp:docPr id="413"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080"/>
                            <a:chOff x="0" y="0"/>
                            <a:chExt cx="10800" cy="8"/>
                          </a:xfrm>
                        </wpg:grpSpPr>
                        <wps:wsp>
                          <wps:cNvPr id="414" name="Line 67"/>
                          <wps:cNvCnPr>
                            <a:cxnSpLocks/>
                          </wps:cNvCnPr>
                          <wps:spPr bwMode="auto">
                            <a:xfrm>
                              <a:off x="0" y="4"/>
                              <a:ext cx="108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465C0B2" id="Group 66" o:spid="_x0000_s1026" style="width:540pt;height:.4pt;mso-position-horizontal-relative:char;mso-position-vertical-relative:line" coordsize="1080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">
                  <v:line id="Line 67" o:spid="_x0000_s1027" style="position:absolute;visibility:visible;mso-wrap-style:square" from="0,4" to="108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" strokeweight=".14042mm">
                    <o:lock v:ext="edit" shapetype="f"/>
                  </v:line>
                  <w10:anchorlock/>
                </v:group>
              </w:pict>
            </mc:Fallback>
          </mc:AlternateContent>
        </w:r>
      </w:ins>
    </w:p>
    <w:p w14:paraId="6CC8BA40" w14:textId="77777777" w:rsidR="006F619E" w:rsidRDefault="00195A70">
      <w:pPr>
        <w:pStyle w:val="BodyText"/>
        <w:spacing w:line="20" w:lineRule="exact"/>
        <w:ind w:left="116"/>
        <w:rPr>
          <w:ins w:id="489" w:author="Aaron Quinlan" w:date="2019-07-09T15:58:00Z"/>
          <w:rFonts w:ascii="Courier New"/>
          <w:sz w:val="2"/>
        </w:rPr>
      </w:pPr>
      <w:ins w:id="490" w:author="Aaron Quinlan" w:date="2019-07-09T15:58:00Z">
        <w:r>
          <w:rPr>
            <w:rFonts w:ascii="Courier New"/>
            <w:noProof/>
            <w:sz w:val="2"/>
          </w:rPr>
          <mc:AlternateContent>
            <mc:Choice Requires="wpg">
              <w:drawing>
                <wp:inline distT="0" distB="0" distL="0" distR="0" wp14:anchorId="6B9E1B97" wp14:editId="2B9550E4">
                  <wp:extent cx="6858000" cy="5080"/>
                  <wp:effectExtent l="0" t="0" r="0" b="0"/>
                  <wp:docPr id="294"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080"/>
                            <a:chOff x="0" y="0"/>
                            <a:chExt cx="10800" cy="8"/>
                          </a:xfrm>
                        </wpg:grpSpPr>
                        <wps:wsp>
                          <wps:cNvPr id="295" name="Line 67"/>
                          <wps:cNvCnPr>
                            <a:cxnSpLocks/>
                          </wps:cNvCnPr>
                          <wps:spPr bwMode="auto">
                            <a:xfrm>
                              <a:off x="0" y="4"/>
                              <a:ext cx="108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F85FEE7" id="Group 66" o:spid="_x0000_s1026" style="width:540pt;height:.4pt;mso-position-horizontal-relative:char;mso-position-vertical-relative:line" coordsize="1080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">
                  <v:line id="Line 67" o:spid="_x0000_s1027" style="position:absolute;visibility:visible;mso-wrap-style:square" from="0,4" to="108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" strokeweight=".14042mm">
                    <o:lock v:ext="edit" shapetype="f"/>
                  </v:line>
                  <w10:anchorlock/>
                </v:group>
              </w:pict>
            </mc:Fallback>
          </mc:AlternateContent>
        </w:r>
      </w:ins>
    </w:p>
    <w:p w14:paraId="19951690" w14:textId="77777777" w:rsidR="006849AB" w:rsidRDefault="00A61948">
      <w:pPr>
        <w:pStyle w:val="BodyText"/>
        <w:spacing w:line="20" w:lineRule="exact"/>
        <w:ind w:left="116"/>
        <w:rPr>
          <w:ins w:id="491" w:author="Jeff Morgan" w:date="2019-07-09T15:57:00Z"/>
          <w:rFonts w:ascii="Courier New"/>
          <w:sz w:val="2"/>
        </w:rPr>
      </w:pPr>
      <w:ins w:id="492" w:author="Jeff Morgan" w:date="2019-07-09T15:57:00Z">
        <w:r>
          <w:rPr>
            <w:rFonts w:ascii="Courier New"/>
            <w:noProof/>
            <w:sz w:val="2"/>
          </w:rPr>
          <mc:AlternateContent>
            <mc:Choice Requires="wpg">
              <w:drawing>
                <wp:inline distT="0" distB="0" distL="0" distR="0" wp14:anchorId="078F61D1" wp14:editId="22A837B0">
                  <wp:extent cx="6858000" cy="5080"/>
                  <wp:effectExtent l="0" t="0" r="12700" b="7620"/>
                  <wp:docPr id="175"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080"/>
                            <a:chOff x="0" y="0"/>
                            <a:chExt cx="10800" cy="8"/>
                          </a:xfrm>
                        </wpg:grpSpPr>
                        <wps:wsp>
                          <wps:cNvPr id="176" name="Line 67"/>
                          <wps:cNvCnPr/>
                          <wps:spPr bwMode="auto">
                            <a:xfrm>
                              <a:off x="0" y="4"/>
                              <a:ext cx="1080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66" o:spid="_x0000_s1026" style="width:540pt;height:.4pt;mso-position-horizontal-relative:char;mso-position-vertical-relative:line" coordsize="1080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">
                  <v:line id="Line 67" o:spid="_x0000_s1027" style="position:absolute;visibility:visible;mso-wrap-style:square" from="0,4" to="1080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1DpHMIAAADbAAAADwAAAGRycy9kb3ducmV2LnhtbESPUWvCQBCE3wX/w7GFvumlpVhJvQQR&#10;hEIfSqw/YM1tk+DdbshdTeqv7xUEH4eZ+YbZlJN36kJD6IQNPC0zUMS12I4bA8ev/WINKkRki06Y&#10;DPxSgLKYzzaYWxm5osshNipBOORooI2xz7UOdUsew1J64uR9y+AxJjk02g44Jrh3+jnLVtpjx2mh&#10;xZ52LdXnw483UI2y7+uPisR+XsVdT2idWxnz+DBt30BFmuI9fGu/WwOvL/D/Jf0AXf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1DpHMIAAADbAAAADwAAAAAAAAAAAAAA&#10;AAChAgAAZHJzL2Rvd25yZXYueG1sUEsFBgAAAAAEAAQA+QAAAJADAAAAAA==&#10;" strokeweight="5054emu"/>
                  <w10:anchorlock/>
                </v:group>
              </w:pict>
            </mc:Fallback>
          </mc:AlternateContent>
        </w:r>
      </w:ins>
    </w:p>
    <w:p w14:paraId="6A5698B0" w14:textId="25CAB6F6" w:rsidR="009F54E5" w:rsidRDefault="00240831">
      <w:pPr>
        <w:pStyle w:val="BodyText"/>
        <w:spacing w:line="20" w:lineRule="exact"/>
        <w:ind w:left="116"/>
        <w:rPr>
          <w:del w:id="493" w:author="Jeff Morgan" w:date="2019-07-09T15:57:00Z"/>
          <w:rFonts w:ascii="Courier New"/>
          <w:sz w:val="2"/>
        </w:rPr>
      </w:pPr>
      <w:del w:id="494" w:author="Jeff Morgan" w:date="2019-07-09T15:57:00Z">
        <w:r>
          <w:rPr>
            <w:rFonts w:ascii="Courier New"/>
            <w:noProof/>
            <w:sz w:val="2"/>
          </w:rPr>
          <mc:AlternateContent>
            <mc:Choice Requires="wpg">
              <w:drawing>
                <wp:inline distT="0" distB="0" distL="0" distR="0" wp14:anchorId="52B85D26" wp14:editId="09E809C0">
                  <wp:extent cx="6858000" cy="5080"/>
                  <wp:effectExtent l="6985" t="6350" r="12065" b="7620"/>
                  <wp:docPr id="73"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080"/>
                            <a:chOff x="0" y="0"/>
                            <a:chExt cx="10800" cy="8"/>
                          </a:xfrm>
                        </wpg:grpSpPr>
                        <wps:wsp>
                          <wps:cNvPr id="74" name="Line 67"/>
                          <wps:cNvCnPr>
                            <a:cxnSpLocks noChangeShapeType="1"/>
                          </wps:cNvCnPr>
                          <wps:spPr bwMode="auto">
                            <a:xfrm>
                              <a:off x="0" y="4"/>
                              <a:ext cx="108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B012F89" id="Group 66" o:spid="_x0000_s1026" style="width:540pt;height:.4pt;mso-position-horizontal-relative:char;mso-position-vertical-relative:line" coordsize="108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">
                  <v:line id="Line 67" o:spid="_x0000_s1027" style="position:absolute;visibility:visible;mso-wrap-style:square" from="0,4" to="108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" strokeweight=".14042mm"/>
                  <w10:anchorlock/>
                </v:group>
              </w:pict>
            </mc:Fallback>
          </mc:AlternateContent>
        </w:r>
      </w:del>
    </w:p>
    <w:p w14:paraId="172C97FE" w14:textId="77777777" w:rsidR="009F54E5" w:rsidRDefault="009F54E5">
      <w:pPr>
        <w:spacing w:line="20" w:lineRule="exact"/>
        <w:rPr>
          <w:rFonts w:ascii="Courier New"/>
          <w:sz w:val="2"/>
        </w:rPr>
        <w:sectPr w:rsidR="009F54E5">
          <w:pgSz w:w="12240" w:h="20160"/>
          <w:pgMar w:top="660" w:right="520" w:bottom="360" w:left="600" w:header="0" w:footer="161" w:gutter="0"/>
          <w:cols w:space="720"/>
        </w:sectPr>
      </w:pPr>
    </w:p>
    <w:p w14:paraId="24CFAF03" w14:textId="77777777" w:rsidR="009F54E5" w:rsidRDefault="001A290F">
      <w:pPr>
        <w:pStyle w:val="Heading3"/>
        <w:numPr>
          <w:ilvl w:val="2"/>
          <w:numId w:val="40"/>
        </w:numPr>
        <w:tabs>
          <w:tab w:val="left" w:pos="823"/>
          <w:tab w:val="left" w:pos="824"/>
        </w:tabs>
        <w:spacing w:before="73"/>
        <w:ind w:hanging="703"/>
        <w:pPrChange w:id="495" w:author="Yeyun Ouyang" w:date="2019-07-09T16:01:00Z">
          <w:pPr>
            <w:pStyle w:val="Heading3"/>
            <w:numPr>
              <w:ilvl w:val="2"/>
              <w:numId w:val="32"/>
            </w:numPr>
            <w:tabs>
              <w:tab w:val="left" w:pos="823"/>
              <w:tab w:val="left" w:pos="824"/>
            </w:tabs>
            <w:spacing w:before="73"/>
          </w:pPr>
        </w:pPrChange>
      </w:pPr>
      <w:commentRangeStart w:id="496"/>
      <w:r>
        <w:lastRenderedPageBreak/>
        <w:t>Inputs</w:t>
      </w:r>
    </w:p>
    <w:p w14:paraId="4E79C15C" w14:textId="77777777" w:rsidR="009F54E5" w:rsidRDefault="009F54E5">
      <w:pPr>
        <w:pStyle w:val="BodyText"/>
        <w:spacing w:before="5"/>
        <w:rPr>
          <w:b/>
          <w:sz w:val="34"/>
        </w:rPr>
      </w:pPr>
    </w:p>
    <w:p w14:paraId="2FFBB3E6" w14:textId="2A6D2D96" w:rsidR="009F54E5" w:rsidRDefault="001A290F">
      <w:pPr>
        <w:pStyle w:val="BodyText"/>
        <w:spacing w:line="436" w:lineRule="auto"/>
        <w:ind w:left="120" w:right="197"/>
        <w:jc w:val="both"/>
      </w:pPr>
      <w:del w:id="497" w:author="Jeff Morgan" w:date="2019-07-02T20:47:00Z">
        <w:r>
          <w:delText>While</w:delText>
        </w:r>
        <w:r w:rsidR="004D1738" w:rsidDel="003560C2">
          <w:delText xml:space="preserve"> </w:delText>
        </w:r>
      </w:del>
      <w:ins w:id="498" w:author="Jeff Morgan" w:date="2019-07-02T20:47:00Z">
        <w:r w:rsidR="003560C2">
          <w:t>Although</w:t>
        </w:r>
        <w:r>
          <w:t xml:space="preserve"> </w:t>
        </w:r>
      </w:ins>
      <w:r>
        <w:t>inputs will vary sub-module to sub-module, and further information can be found in the documentation (https://xpresspipe.readthedocs.io/en/latest/)</w:t>
      </w:r>
      <w:r>
        <w:rPr>
          <w:spacing w:val="-10"/>
        </w:rPr>
        <w:t xml:space="preserve"> </w:t>
      </w:r>
      <w:r>
        <w:t>or</w:t>
      </w:r>
      <w:r>
        <w:rPr>
          <w:spacing w:val="-9"/>
        </w:rPr>
        <w:t xml:space="preserve"> </w:t>
      </w:r>
      <w:r>
        <w:rPr>
          <w:spacing w:val="-3"/>
        </w:rPr>
        <w:t>by</w:t>
      </w:r>
      <w:r>
        <w:rPr>
          <w:spacing w:val="-10"/>
        </w:rPr>
        <w:t xml:space="preserve"> </w:t>
      </w:r>
      <w:r>
        <w:t>entering</w:t>
      </w:r>
      <w:r>
        <w:rPr>
          <w:spacing w:val="-9"/>
        </w:rPr>
        <w:t xml:space="preserve"> </w:t>
      </w:r>
      <w:proofErr w:type="spellStart"/>
      <w:r>
        <w:rPr>
          <w:rFonts w:ascii="Courier New"/>
        </w:rPr>
        <w:t>xpresspipe</w:t>
      </w:r>
      <w:proofErr w:type="spellEnd"/>
      <w:r>
        <w:rPr>
          <w:rFonts w:ascii="Courier New"/>
          <w:spacing w:val="-78"/>
        </w:rPr>
        <w:t xml:space="preserve"> </w:t>
      </w:r>
      <w:r>
        <w:rPr>
          <w:rFonts w:ascii="Times New Roman"/>
          <w:i/>
        </w:rPr>
        <w:t>&lt;</w:t>
      </w:r>
      <w:r>
        <w:rPr>
          <w:rFonts w:ascii="Courier New"/>
        </w:rPr>
        <w:t>sub-module</w:t>
      </w:r>
      <w:r>
        <w:rPr>
          <w:rFonts w:ascii="Courier New"/>
          <w:spacing w:val="-78"/>
        </w:rPr>
        <w:t xml:space="preserve"> </w:t>
      </w:r>
      <w:r>
        <w:rPr>
          <w:rFonts w:ascii="Courier New"/>
        </w:rPr>
        <w:t>name</w:t>
      </w:r>
      <w:r>
        <w:rPr>
          <w:rFonts w:ascii="Times New Roman"/>
          <w:i/>
        </w:rPr>
        <w:t>&gt;</w:t>
      </w:r>
      <w:r>
        <w:rPr>
          <w:rFonts w:ascii="Times New Roman"/>
          <w:i/>
          <w:spacing w:val="-1"/>
        </w:rPr>
        <w:t xml:space="preserve"> </w:t>
      </w:r>
      <w:r>
        <w:rPr>
          <w:rFonts w:ascii="Courier New"/>
        </w:rPr>
        <w:t>--help</w:t>
      </w:r>
      <w:r>
        <w:t>,</w:t>
      </w:r>
      <w:r>
        <w:rPr>
          <w:spacing w:val="-3"/>
        </w:rPr>
        <w:t xml:space="preserve"> </w:t>
      </w:r>
      <w:r>
        <w:t>a</w:t>
      </w:r>
      <w:r>
        <w:rPr>
          <w:spacing w:val="-9"/>
        </w:rPr>
        <w:t xml:space="preserve"> </w:t>
      </w:r>
      <w:r>
        <w:rPr>
          <w:spacing w:val="-4"/>
        </w:rPr>
        <w:t xml:space="preserve">few </w:t>
      </w:r>
      <w:r>
        <w:t>points of guidance are important to</w:t>
      </w:r>
      <w:r>
        <w:rPr>
          <w:spacing w:val="-8"/>
        </w:rPr>
        <w:t xml:space="preserve"> </w:t>
      </w:r>
      <w:r>
        <w:t>consider.</w:t>
      </w:r>
    </w:p>
    <w:p w14:paraId="66315159" w14:textId="77777777" w:rsidR="009F54E5" w:rsidRDefault="009F54E5">
      <w:pPr>
        <w:pStyle w:val="BodyText"/>
        <w:spacing w:before="8"/>
        <w:rPr>
          <w:sz w:val="23"/>
        </w:rPr>
      </w:pPr>
    </w:p>
    <w:p w14:paraId="0D0AB886" w14:textId="3585A57B" w:rsidR="009F54E5" w:rsidRDefault="001A290F">
      <w:pPr>
        <w:pStyle w:val="ListParagraph"/>
        <w:numPr>
          <w:ilvl w:val="3"/>
          <w:numId w:val="40"/>
        </w:numPr>
        <w:tabs>
          <w:tab w:val="left" w:pos="666"/>
        </w:tabs>
        <w:ind w:hanging="185"/>
        <w:rPr>
          <w:rFonts w:ascii="Courier New" w:hAnsi="Courier New"/>
        </w:rPr>
        <w:pPrChange w:id="499" w:author="Yeyun Ouyang" w:date="2019-07-09T16:01:00Z">
          <w:pPr>
            <w:pStyle w:val="ListParagraph"/>
            <w:numPr>
              <w:ilvl w:val="3"/>
              <w:numId w:val="32"/>
            </w:numPr>
            <w:tabs>
              <w:tab w:val="left" w:pos="666"/>
            </w:tabs>
            <w:ind w:left="665" w:hanging="185"/>
          </w:pPr>
        </w:pPrChange>
      </w:pPr>
      <w:r>
        <w:t xml:space="preserve">Single-end reads should </w:t>
      </w:r>
      <w:ins w:id="500" w:author="JONATHAN ROBERT BELYEU" w:date="2019-07-06T15:15:00Z">
        <w:r w:rsidR="00E43377">
          <w:t xml:space="preserve">be saved in files that </w:t>
        </w:r>
      </w:ins>
      <w:r>
        <w:t xml:space="preserve">end </w:t>
      </w:r>
      <w:proofErr w:type="gramStart"/>
      <w:r>
        <w:t xml:space="preserve">in </w:t>
      </w:r>
      <w:r>
        <w:rPr>
          <w:rFonts w:ascii="Courier New" w:hAnsi="Courier New"/>
        </w:rPr>
        <w:t>.</w:t>
      </w:r>
      <w:proofErr w:type="spellStart"/>
      <w:r>
        <w:rPr>
          <w:rFonts w:ascii="Courier New" w:hAnsi="Courier New"/>
        </w:rPr>
        <w:t>fq</w:t>
      </w:r>
      <w:proofErr w:type="spellEnd"/>
      <w:proofErr w:type="gramEnd"/>
      <w:r>
        <w:t xml:space="preserve">, </w:t>
      </w:r>
      <w:r>
        <w:rPr>
          <w:rFonts w:ascii="Courier New" w:hAnsi="Courier New"/>
        </w:rPr>
        <w:t>.</w:t>
      </w:r>
      <w:proofErr w:type="spellStart"/>
      <w:r>
        <w:rPr>
          <w:rFonts w:ascii="Courier New" w:hAnsi="Courier New"/>
        </w:rPr>
        <w:t>fastq</w:t>
      </w:r>
      <w:proofErr w:type="spellEnd"/>
      <w:r>
        <w:t>, or</w:t>
      </w:r>
      <w:r>
        <w:rPr>
          <w:spacing w:val="-29"/>
        </w:rPr>
        <w:t xml:space="preserve"> </w:t>
      </w:r>
      <w:r>
        <w:rPr>
          <w:rFonts w:ascii="Courier New" w:hAnsi="Courier New"/>
        </w:rPr>
        <w:t>.txt</w:t>
      </w:r>
      <w:ins w:id="501" w:author="Jeff Morgan" w:date="2019-07-02T20:49:00Z">
        <w:r w:rsidR="00CE52D6">
          <w:rPr>
            <w:rFonts w:ascii="Courier New" w:hAnsi="Courier New"/>
          </w:rPr>
          <w:t>.</w:t>
        </w:r>
      </w:ins>
    </w:p>
    <w:p w14:paraId="6F55A373" w14:textId="77777777" w:rsidR="009F54E5" w:rsidRDefault="009F54E5">
      <w:pPr>
        <w:pStyle w:val="BodyText"/>
        <w:rPr>
          <w:rFonts w:ascii="Courier New"/>
          <w:sz w:val="34"/>
        </w:rPr>
      </w:pPr>
    </w:p>
    <w:p w14:paraId="436C6A83" w14:textId="632A3A92" w:rsidR="009F54E5" w:rsidRDefault="001A290F">
      <w:pPr>
        <w:pStyle w:val="ListParagraph"/>
        <w:numPr>
          <w:ilvl w:val="3"/>
          <w:numId w:val="40"/>
        </w:numPr>
        <w:tabs>
          <w:tab w:val="left" w:pos="666"/>
        </w:tabs>
        <w:ind w:hanging="185"/>
        <w:rPr>
          <w:rFonts w:ascii="Courier New" w:hAnsi="Courier New"/>
        </w:rPr>
        <w:pPrChange w:id="502" w:author="Yeyun Ouyang" w:date="2019-07-09T16:01:00Z">
          <w:pPr>
            <w:pStyle w:val="ListParagraph"/>
            <w:numPr>
              <w:ilvl w:val="3"/>
              <w:numId w:val="32"/>
            </w:numPr>
            <w:tabs>
              <w:tab w:val="left" w:pos="666"/>
            </w:tabs>
            <w:ind w:left="665" w:hanging="185"/>
          </w:pPr>
        </w:pPrChange>
      </w:pPr>
      <w:r>
        <w:t>Paired-end</w:t>
      </w:r>
      <w:r>
        <w:rPr>
          <w:spacing w:val="-22"/>
        </w:rPr>
        <w:t xml:space="preserve"> </w:t>
      </w:r>
      <w:r>
        <w:t>reads</w:t>
      </w:r>
      <w:r>
        <w:rPr>
          <w:spacing w:val="-21"/>
        </w:rPr>
        <w:t xml:space="preserve"> </w:t>
      </w:r>
      <w:r>
        <w:t>should</w:t>
      </w:r>
      <w:r>
        <w:rPr>
          <w:spacing w:val="-22"/>
        </w:rPr>
        <w:t xml:space="preserve"> </w:t>
      </w:r>
      <w:ins w:id="503" w:author="JONATHAN ROBERT BELYEU" w:date="2019-07-06T15:15:00Z">
        <w:r w:rsidR="00E43377">
          <w:t xml:space="preserve">be saved in files that </w:t>
        </w:r>
      </w:ins>
      <w:r>
        <w:t>end</w:t>
      </w:r>
      <w:r>
        <w:rPr>
          <w:spacing w:val="-21"/>
        </w:rPr>
        <w:t xml:space="preserve"> </w:t>
      </w:r>
      <w:proofErr w:type="gramStart"/>
      <w:r>
        <w:t>in</w:t>
      </w:r>
      <w:r>
        <w:rPr>
          <w:spacing w:val="-21"/>
        </w:rPr>
        <w:t xml:space="preserve"> </w:t>
      </w:r>
      <w:r>
        <w:rPr>
          <w:rFonts w:ascii="Courier New" w:hAnsi="Courier New"/>
        </w:rPr>
        <w:t>.read</w:t>
      </w:r>
      <w:proofErr w:type="gramEnd"/>
      <w:r>
        <w:rPr>
          <w:rFonts w:ascii="Courier New" w:hAnsi="Courier New"/>
        </w:rPr>
        <w:t>1/2.fq</w:t>
      </w:r>
      <w:r>
        <w:rPr>
          <w:rFonts w:ascii="Courier New" w:hAnsi="Courier New"/>
          <w:spacing w:val="-93"/>
        </w:rPr>
        <w:t xml:space="preserve"> </w:t>
      </w:r>
      <w:r>
        <w:t>or</w:t>
      </w:r>
      <w:r>
        <w:rPr>
          <w:spacing w:val="-21"/>
        </w:rPr>
        <w:t xml:space="preserve"> </w:t>
      </w:r>
      <w:r>
        <w:rPr>
          <w:rFonts w:ascii="Courier New" w:hAnsi="Courier New"/>
        </w:rPr>
        <w:t>.r1/2.fq</w:t>
      </w:r>
      <w:r>
        <w:t>,</w:t>
      </w:r>
      <w:r>
        <w:rPr>
          <w:spacing w:val="-22"/>
        </w:rPr>
        <w:t xml:space="preserve"> </w:t>
      </w:r>
      <w:r>
        <w:t>where</w:t>
      </w:r>
      <w:r>
        <w:rPr>
          <w:spacing w:val="-21"/>
        </w:rPr>
        <w:t xml:space="preserve"> </w:t>
      </w:r>
      <w:r>
        <w:rPr>
          <w:rFonts w:ascii="Courier New" w:hAnsi="Courier New"/>
        </w:rPr>
        <w:t>.</w:t>
      </w:r>
      <w:proofErr w:type="spellStart"/>
      <w:r>
        <w:rPr>
          <w:rFonts w:ascii="Courier New" w:hAnsi="Courier New"/>
        </w:rPr>
        <w:t>fq</w:t>
      </w:r>
      <w:proofErr w:type="spellEnd"/>
      <w:r>
        <w:rPr>
          <w:rFonts w:ascii="Courier New" w:hAnsi="Courier New"/>
          <w:spacing w:val="-92"/>
        </w:rPr>
        <w:t xml:space="preserve"> </w:t>
      </w:r>
      <w:r>
        <w:t>could</w:t>
      </w:r>
      <w:r>
        <w:rPr>
          <w:spacing w:val="-22"/>
        </w:rPr>
        <w:t xml:space="preserve"> </w:t>
      </w:r>
      <w:r>
        <w:t>also</w:t>
      </w:r>
      <w:r>
        <w:rPr>
          <w:spacing w:val="-21"/>
        </w:rPr>
        <w:t xml:space="preserve"> </w:t>
      </w:r>
      <w:r>
        <w:t>be</w:t>
      </w:r>
      <w:r>
        <w:rPr>
          <w:spacing w:val="-21"/>
        </w:rPr>
        <w:t xml:space="preserve"> </w:t>
      </w:r>
      <w:r>
        <w:rPr>
          <w:rFonts w:ascii="Courier New" w:hAnsi="Courier New"/>
        </w:rPr>
        <w:t>.</w:t>
      </w:r>
      <w:proofErr w:type="spellStart"/>
      <w:r>
        <w:rPr>
          <w:rFonts w:ascii="Courier New" w:hAnsi="Courier New"/>
        </w:rPr>
        <w:t>fastq</w:t>
      </w:r>
      <w:proofErr w:type="spellEnd"/>
      <w:r>
        <w:rPr>
          <w:rFonts w:ascii="Courier New" w:hAnsi="Courier New"/>
          <w:spacing w:val="-93"/>
        </w:rPr>
        <w:t xml:space="preserve"> </w:t>
      </w:r>
      <w:r>
        <w:t>or</w:t>
      </w:r>
      <w:r>
        <w:rPr>
          <w:spacing w:val="-21"/>
        </w:rPr>
        <w:t xml:space="preserve"> </w:t>
      </w:r>
      <w:r>
        <w:rPr>
          <w:rFonts w:ascii="Courier New" w:hAnsi="Courier New"/>
        </w:rPr>
        <w:t>.txt</w:t>
      </w:r>
      <w:ins w:id="504" w:author="Jeff Morgan" w:date="2019-07-02T20:49:00Z">
        <w:r w:rsidR="00CE52D6">
          <w:rPr>
            <w:rFonts w:ascii="Courier New" w:hAnsi="Courier New"/>
          </w:rPr>
          <w:t>.</w:t>
        </w:r>
      </w:ins>
    </w:p>
    <w:p w14:paraId="313F079F" w14:textId="77777777" w:rsidR="009F54E5" w:rsidRDefault="009F54E5">
      <w:pPr>
        <w:pStyle w:val="BodyText"/>
        <w:rPr>
          <w:rFonts w:ascii="Courier New"/>
          <w:sz w:val="34"/>
        </w:rPr>
      </w:pPr>
    </w:p>
    <w:p w14:paraId="5A14250B" w14:textId="12F1A806" w:rsidR="009F54E5" w:rsidRDefault="001A290F">
      <w:pPr>
        <w:pStyle w:val="ListParagraph"/>
        <w:numPr>
          <w:ilvl w:val="3"/>
          <w:numId w:val="40"/>
        </w:numPr>
        <w:tabs>
          <w:tab w:val="left" w:pos="666"/>
          <w:tab w:val="left" w:pos="5956"/>
        </w:tabs>
        <w:spacing w:line="422" w:lineRule="auto"/>
        <w:ind w:right="197" w:hanging="185"/>
        <w:pPrChange w:id="505" w:author="Yeyun Ouyang" w:date="2019-07-09T16:01:00Z">
          <w:pPr>
            <w:pStyle w:val="ListParagraph"/>
            <w:numPr>
              <w:ilvl w:val="3"/>
              <w:numId w:val="32"/>
            </w:numPr>
            <w:tabs>
              <w:tab w:val="left" w:pos="666"/>
              <w:tab w:val="left" w:pos="5956"/>
            </w:tabs>
            <w:spacing w:line="422" w:lineRule="auto"/>
            <w:ind w:left="665" w:right="197" w:hanging="185"/>
          </w:pPr>
        </w:pPrChange>
      </w:pPr>
      <w:r>
        <w:t>Read</w:t>
      </w:r>
      <w:r>
        <w:rPr>
          <w:spacing w:val="49"/>
        </w:rPr>
        <w:t xml:space="preserve"> </w:t>
      </w:r>
      <w:r>
        <w:t>files</w:t>
      </w:r>
      <w:r>
        <w:rPr>
          <w:spacing w:val="49"/>
        </w:rPr>
        <w:t xml:space="preserve"> </w:t>
      </w:r>
      <w:r>
        <w:t>can</w:t>
      </w:r>
      <w:r>
        <w:rPr>
          <w:spacing w:val="50"/>
        </w:rPr>
        <w:t xml:space="preserve"> </w:t>
      </w:r>
      <w:r>
        <w:t>be</w:t>
      </w:r>
      <w:r>
        <w:rPr>
          <w:spacing w:val="49"/>
        </w:rPr>
        <w:t xml:space="preserve"> </w:t>
      </w:r>
      <w:r>
        <w:rPr>
          <w:rFonts w:ascii="Courier New" w:hAnsi="Courier New"/>
        </w:rPr>
        <w:t>.zip</w:t>
      </w:r>
      <w:r>
        <w:rPr>
          <w:rFonts w:ascii="Courier New" w:hAnsi="Courier New"/>
          <w:spacing w:val="-21"/>
        </w:rPr>
        <w:t xml:space="preserve"> </w:t>
      </w:r>
      <w:r>
        <w:t>-</w:t>
      </w:r>
      <w:r>
        <w:rPr>
          <w:spacing w:val="49"/>
        </w:rPr>
        <w:t xml:space="preserve"> </w:t>
      </w:r>
      <w:r>
        <w:t>or</w:t>
      </w:r>
      <w:r>
        <w:rPr>
          <w:spacing w:val="50"/>
        </w:rPr>
        <w:t xml:space="preserve"> </w:t>
      </w:r>
      <w:r>
        <w:rPr>
          <w:rFonts w:ascii="Courier New" w:hAnsi="Courier New"/>
        </w:rPr>
        <w:t>.</w:t>
      </w:r>
      <w:proofErr w:type="spellStart"/>
      <w:r>
        <w:rPr>
          <w:rFonts w:ascii="Courier New" w:hAnsi="Courier New"/>
        </w:rPr>
        <w:t>gz</w:t>
      </w:r>
      <w:proofErr w:type="spellEnd"/>
      <w:r>
        <w:rPr>
          <w:rFonts w:ascii="Courier New" w:hAnsi="Courier New"/>
          <w:spacing w:val="-22"/>
        </w:rPr>
        <w:t xml:space="preserve"> </w:t>
      </w:r>
      <w:r>
        <w:t>-</w:t>
      </w:r>
      <w:r>
        <w:rPr>
          <w:spacing w:val="50"/>
        </w:rPr>
        <w:t xml:space="preserve"> </w:t>
      </w:r>
      <w:r>
        <w:t>compressed.</w:t>
      </w:r>
      <w:r>
        <w:tab/>
        <w:t xml:space="preserve">Decompression will be handled automatically </w:t>
      </w:r>
      <w:r>
        <w:rPr>
          <w:spacing w:val="-14"/>
        </w:rPr>
        <w:t xml:space="preserve">by </w:t>
      </w:r>
      <w:proofErr w:type="spellStart"/>
      <w:r>
        <w:t>XPRESSpipe</w:t>
      </w:r>
      <w:proofErr w:type="spellEnd"/>
      <w:ins w:id="506" w:author="Jeff Morgan" w:date="2019-07-02T20:49:00Z">
        <w:r w:rsidR="00CE52D6">
          <w:t>.</w:t>
        </w:r>
      </w:ins>
    </w:p>
    <w:p w14:paraId="51DDFF5F" w14:textId="07A4543B" w:rsidR="009F54E5" w:rsidRDefault="001A290F">
      <w:pPr>
        <w:pStyle w:val="ListParagraph"/>
        <w:numPr>
          <w:ilvl w:val="3"/>
          <w:numId w:val="40"/>
        </w:numPr>
        <w:tabs>
          <w:tab w:val="left" w:pos="666"/>
        </w:tabs>
        <w:spacing w:before="226" w:line="422" w:lineRule="auto"/>
        <w:ind w:right="198" w:hanging="185"/>
        <w:pPrChange w:id="507" w:author="Yeyun Ouyang" w:date="2019-07-09T16:01:00Z">
          <w:pPr>
            <w:pStyle w:val="ListParagraph"/>
            <w:numPr>
              <w:ilvl w:val="3"/>
              <w:numId w:val="32"/>
            </w:numPr>
            <w:tabs>
              <w:tab w:val="left" w:pos="666"/>
            </w:tabs>
            <w:spacing w:before="226" w:line="422" w:lineRule="auto"/>
            <w:ind w:left="665" w:right="198" w:hanging="185"/>
          </w:pPr>
        </w:pPrChange>
      </w:pPr>
      <w:r>
        <w:t>The</w:t>
      </w:r>
      <w:r>
        <w:rPr>
          <w:spacing w:val="-16"/>
        </w:rPr>
        <w:t xml:space="preserve"> </w:t>
      </w:r>
      <w:commentRangeStart w:id="508"/>
      <w:r>
        <w:t>base</w:t>
      </w:r>
      <w:r>
        <w:rPr>
          <w:spacing w:val="-15"/>
        </w:rPr>
        <w:t xml:space="preserve"> </w:t>
      </w:r>
      <w:r>
        <w:t>transcriptome</w:t>
      </w:r>
      <w:r>
        <w:rPr>
          <w:spacing w:val="-16"/>
        </w:rPr>
        <w:t xml:space="preserve"> </w:t>
      </w:r>
      <w:commentRangeEnd w:id="508"/>
      <w:r w:rsidR="003560C2">
        <w:rPr>
          <w:rStyle w:val="CommentReference"/>
        </w:rPr>
        <w:commentReference w:id="508"/>
      </w:r>
      <w:r>
        <w:t>reference</w:t>
      </w:r>
      <w:r>
        <w:rPr>
          <w:spacing w:val="-15"/>
        </w:rPr>
        <w:t xml:space="preserve"> </w:t>
      </w:r>
      <w:r>
        <w:t>file</w:t>
      </w:r>
      <w:r>
        <w:rPr>
          <w:spacing w:val="-15"/>
        </w:rPr>
        <w:t xml:space="preserve"> </w:t>
      </w:r>
      <w:r>
        <w:t>should</w:t>
      </w:r>
      <w:r>
        <w:rPr>
          <w:spacing w:val="-16"/>
        </w:rPr>
        <w:t xml:space="preserve"> </w:t>
      </w:r>
      <w:r>
        <w:t>be</w:t>
      </w:r>
      <w:r>
        <w:rPr>
          <w:spacing w:val="-15"/>
        </w:rPr>
        <w:t xml:space="preserve"> </w:t>
      </w:r>
      <w:r>
        <w:t>a</w:t>
      </w:r>
      <w:r>
        <w:rPr>
          <w:spacing w:val="-16"/>
        </w:rPr>
        <w:t xml:space="preserve"> </w:t>
      </w:r>
      <w:r>
        <w:t>valid</w:t>
      </w:r>
      <w:r>
        <w:rPr>
          <w:spacing w:val="-15"/>
        </w:rPr>
        <w:t xml:space="preserve"> </w:t>
      </w:r>
      <w:r>
        <w:t>GTF</w:t>
      </w:r>
      <w:r>
        <w:rPr>
          <w:spacing w:val="-15"/>
        </w:rPr>
        <w:t xml:space="preserve"> </w:t>
      </w:r>
      <w:r>
        <w:t>file</w:t>
      </w:r>
      <w:r>
        <w:rPr>
          <w:spacing w:val="-16"/>
        </w:rPr>
        <w:t xml:space="preserve"> </w:t>
      </w:r>
      <w:r>
        <w:t>and</w:t>
      </w:r>
      <w:r>
        <w:rPr>
          <w:spacing w:val="-15"/>
        </w:rPr>
        <w:t xml:space="preserve"> </w:t>
      </w:r>
      <w:r>
        <w:t>should</w:t>
      </w:r>
      <w:r>
        <w:rPr>
          <w:spacing w:val="-16"/>
        </w:rPr>
        <w:t xml:space="preserve"> </w:t>
      </w:r>
      <w:r>
        <w:t>be</w:t>
      </w:r>
      <w:r>
        <w:rPr>
          <w:spacing w:val="-15"/>
        </w:rPr>
        <w:t xml:space="preserve"> </w:t>
      </w:r>
      <w:r>
        <w:t>named</w:t>
      </w:r>
      <w:r>
        <w:rPr>
          <w:spacing w:val="-15"/>
        </w:rPr>
        <w:t xml:space="preserve"> </w:t>
      </w:r>
      <w:proofErr w:type="spellStart"/>
      <w:r>
        <w:rPr>
          <w:rFonts w:ascii="Courier New" w:hAnsi="Courier New"/>
        </w:rPr>
        <w:t>transcripts.gtf</w:t>
      </w:r>
      <w:proofErr w:type="spellEnd"/>
      <w:r>
        <w:t xml:space="preserve">. </w:t>
      </w:r>
      <w:r>
        <w:rPr>
          <w:spacing w:val="-4"/>
        </w:rPr>
        <w:t xml:space="preserve">We </w:t>
      </w:r>
      <w:r>
        <w:t xml:space="preserve">suggest using the most up-to-date </w:t>
      </w:r>
      <w:proofErr w:type="spellStart"/>
      <w:r>
        <w:t>Ensembl</w:t>
      </w:r>
      <w:proofErr w:type="spellEnd"/>
      <w:r>
        <w:t>-curated GTF</w:t>
      </w:r>
      <w:r>
        <w:rPr>
          <w:spacing w:val="-25"/>
        </w:rPr>
        <w:t xml:space="preserve"> </w:t>
      </w:r>
      <w:r w:rsidR="00A71DFB">
        <w:fldChar w:fldCharType="begin"/>
      </w:r>
      <w:r w:rsidR="00A71DFB">
        <w:instrText xml:space="preserve"> HYPERLINK "http://www.ensembl.org/)" \h </w:instrText>
      </w:r>
      <w:r w:rsidR="00A71DFB">
        <w:fldChar w:fldCharType="separate"/>
      </w:r>
      <w:r>
        <w:t>(https://www</w:t>
      </w:r>
      <w:r w:rsidR="00A71DFB">
        <w:fldChar w:fldCharType="end"/>
      </w:r>
      <w:r>
        <w:t>.ensemb</w:t>
      </w:r>
      <w:r w:rsidR="00A71DFB">
        <w:fldChar w:fldCharType="begin"/>
      </w:r>
      <w:r w:rsidR="00A71DFB">
        <w:instrText xml:space="preserve"> HYPERLINK "http://www.ensembl.org/)" \h </w:instrText>
      </w:r>
      <w:r w:rsidR="00A71DFB">
        <w:fldChar w:fldCharType="separate"/>
      </w:r>
      <w:r>
        <w:t>l.org</w:t>
      </w:r>
      <w:r w:rsidR="00A71DFB">
        <w:fldChar w:fldCharType="end"/>
      </w:r>
      <w:ins w:id="509" w:author="Yeyun Ouyang" w:date="2019-07-09T16:01:00Z">
        <w:r w:rsidR="007A02DF">
          <w:t>/)</w:t>
        </w:r>
      </w:ins>
      <w:ins w:id="510" w:author="Jon Belyeu" w:date="2019-07-09T16:00:00Z">
        <w:r w:rsidR="00E43377">
          <w:t>/)</w:t>
        </w:r>
      </w:ins>
      <w:ins w:id="511" w:author="Aaron Quinlan" w:date="2019-07-09T15:58:00Z">
        <w:r w:rsidR="00B6686C">
          <w:t>/)</w:t>
        </w:r>
      </w:ins>
      <w:ins w:id="512" w:author="Jeff Morgan" w:date="2019-07-09T15:57:00Z">
        <w:r w:rsidR="004D1738">
          <w:t>/)</w:t>
        </w:r>
      </w:ins>
      <w:ins w:id="513" w:author="Jeff Morgan" w:date="2019-07-02T20:49:00Z">
        <w:r w:rsidR="00CE52D6">
          <w:t>.</w:t>
        </w:r>
      </w:ins>
      <w:del w:id="514" w:author="Jeff Morgan" w:date="2019-07-09T15:57:00Z">
        <w:r>
          <w:delText>/)</w:delText>
        </w:r>
      </w:del>
    </w:p>
    <w:p w14:paraId="4C9ABA53" w14:textId="15AC6902" w:rsidR="009F54E5" w:rsidRDefault="001A290F">
      <w:pPr>
        <w:pStyle w:val="ListParagraph"/>
        <w:numPr>
          <w:ilvl w:val="3"/>
          <w:numId w:val="40"/>
        </w:numPr>
        <w:tabs>
          <w:tab w:val="left" w:pos="666"/>
        </w:tabs>
        <w:spacing w:before="226" w:line="436" w:lineRule="auto"/>
        <w:ind w:right="197" w:hanging="185"/>
        <w:jc w:val="both"/>
        <w:pPrChange w:id="515" w:author="Yeyun Ouyang" w:date="2019-07-09T16:01:00Z">
          <w:pPr>
            <w:pStyle w:val="ListParagraph"/>
            <w:numPr>
              <w:ilvl w:val="3"/>
              <w:numId w:val="32"/>
            </w:numPr>
            <w:tabs>
              <w:tab w:val="left" w:pos="666"/>
            </w:tabs>
            <w:spacing w:before="226" w:line="436" w:lineRule="auto"/>
            <w:ind w:left="665" w:right="197" w:hanging="185"/>
            <w:jc w:val="both"/>
          </w:pPr>
        </w:pPrChange>
      </w:pPr>
      <w:r>
        <w:t xml:space="preserve">If specifying a group of </w:t>
      </w:r>
      <w:proofErr w:type="spellStart"/>
      <w:r>
        <w:t>fasta</w:t>
      </w:r>
      <w:proofErr w:type="spellEnd"/>
      <w:r>
        <w:t xml:space="preserve"> files to use </w:t>
      </w:r>
      <w:r>
        <w:rPr>
          <w:spacing w:val="-3"/>
        </w:rPr>
        <w:t xml:space="preserve">for </w:t>
      </w:r>
      <w:r>
        <w:t>alignment or reference curation, the directory containing</w:t>
      </w:r>
      <w:r>
        <w:rPr>
          <w:spacing w:val="-34"/>
        </w:rPr>
        <w:t xml:space="preserve"> </w:t>
      </w:r>
      <w:r>
        <w:t>these files</w:t>
      </w:r>
      <w:r>
        <w:rPr>
          <w:spacing w:val="-10"/>
        </w:rPr>
        <w:t xml:space="preserve"> </w:t>
      </w:r>
      <w:r>
        <w:t>cannot</w:t>
      </w:r>
      <w:r>
        <w:rPr>
          <w:spacing w:val="-9"/>
        </w:rPr>
        <w:t xml:space="preserve"> </w:t>
      </w:r>
      <w:r>
        <w:t>contain</w:t>
      </w:r>
      <w:r>
        <w:rPr>
          <w:spacing w:val="-9"/>
        </w:rPr>
        <w:t xml:space="preserve"> </w:t>
      </w:r>
      <w:r>
        <w:t>any</w:t>
      </w:r>
      <w:r>
        <w:rPr>
          <w:spacing w:val="-10"/>
        </w:rPr>
        <w:t xml:space="preserve"> </w:t>
      </w:r>
      <w:r>
        <w:t>other</w:t>
      </w:r>
      <w:r>
        <w:rPr>
          <w:spacing w:val="-8"/>
        </w:rPr>
        <w:t xml:space="preserve"> </w:t>
      </w:r>
      <w:r>
        <w:t>files</w:t>
      </w:r>
      <w:r>
        <w:rPr>
          <w:spacing w:val="-10"/>
        </w:rPr>
        <w:t xml:space="preserve"> </w:t>
      </w:r>
      <w:r>
        <w:t>ending</w:t>
      </w:r>
      <w:r>
        <w:rPr>
          <w:spacing w:val="-9"/>
        </w:rPr>
        <w:t xml:space="preserve"> </w:t>
      </w:r>
      <w:r>
        <w:t>in</w:t>
      </w:r>
      <w:r>
        <w:rPr>
          <w:spacing w:val="-9"/>
        </w:rPr>
        <w:t xml:space="preserve"> </w:t>
      </w:r>
      <w:r>
        <w:rPr>
          <w:rFonts w:ascii="Courier New" w:hAnsi="Courier New"/>
        </w:rPr>
        <w:t>.txt</w:t>
      </w:r>
      <w:r>
        <w:rPr>
          <w:rFonts w:ascii="Courier New" w:hAnsi="Courier New"/>
          <w:spacing w:val="-79"/>
        </w:rPr>
        <w:t xml:space="preserve"> </w:t>
      </w:r>
      <w:proofErr w:type="gramStart"/>
      <w:r>
        <w:t>or</w:t>
      </w:r>
      <w:r>
        <w:rPr>
          <w:spacing w:val="-9"/>
        </w:rPr>
        <w:t xml:space="preserve"> </w:t>
      </w:r>
      <w:r>
        <w:rPr>
          <w:rFonts w:ascii="Courier New" w:hAnsi="Courier New"/>
        </w:rPr>
        <w:t>.fa</w:t>
      </w:r>
      <w:proofErr w:type="gramEnd"/>
      <w:r>
        <w:t>.</w:t>
      </w:r>
      <w:r>
        <w:rPr>
          <w:spacing w:val="7"/>
        </w:rPr>
        <w:t xml:space="preserve"> </w:t>
      </w:r>
      <w:r>
        <w:t>It</w:t>
      </w:r>
      <w:r>
        <w:rPr>
          <w:spacing w:val="-9"/>
        </w:rPr>
        <w:t xml:space="preserve"> </w:t>
      </w:r>
      <w:r>
        <w:t>is</w:t>
      </w:r>
      <w:r>
        <w:rPr>
          <w:spacing w:val="-9"/>
        </w:rPr>
        <w:t xml:space="preserve"> </w:t>
      </w:r>
      <w:r>
        <w:t>recommended</w:t>
      </w:r>
      <w:r>
        <w:rPr>
          <w:spacing w:val="-10"/>
        </w:rPr>
        <w:t xml:space="preserve"> </w:t>
      </w:r>
      <w:r>
        <w:t>these</w:t>
      </w:r>
      <w:r>
        <w:rPr>
          <w:spacing w:val="-9"/>
        </w:rPr>
        <w:t xml:space="preserve"> </w:t>
      </w:r>
      <w:r>
        <w:t>files</w:t>
      </w:r>
      <w:r>
        <w:rPr>
          <w:spacing w:val="-9"/>
        </w:rPr>
        <w:t xml:space="preserve"> </w:t>
      </w:r>
      <w:r>
        <w:t>be</w:t>
      </w:r>
      <w:r>
        <w:rPr>
          <w:spacing w:val="-9"/>
        </w:rPr>
        <w:t xml:space="preserve"> </w:t>
      </w:r>
      <w:r>
        <w:t>given</w:t>
      </w:r>
      <w:r>
        <w:rPr>
          <w:spacing w:val="-10"/>
        </w:rPr>
        <w:t xml:space="preserve"> </w:t>
      </w:r>
      <w:r>
        <w:t>their</w:t>
      </w:r>
      <w:r>
        <w:rPr>
          <w:spacing w:val="-8"/>
        </w:rPr>
        <w:t xml:space="preserve"> </w:t>
      </w:r>
      <w:r>
        <w:t>own directory within your reference</w:t>
      </w:r>
      <w:r>
        <w:rPr>
          <w:spacing w:val="-6"/>
        </w:rPr>
        <w:t xml:space="preserve"> </w:t>
      </w:r>
      <w:r>
        <w:t>directory</w:t>
      </w:r>
      <w:commentRangeEnd w:id="496"/>
      <w:del w:id="516" w:author="Jon Belyeu" w:date="2019-07-09T16:00:00Z">
        <w:r w:rsidR="00531CF1">
          <w:rPr>
            <w:rStyle w:val="CommentReference"/>
          </w:rPr>
          <w:commentReference w:id="496"/>
        </w:r>
      </w:del>
      <w:ins w:id="517" w:author="Jeff Morgan" w:date="2019-07-02T20:49:00Z">
        <w:r w:rsidR="00CE52D6">
          <w:t>.</w:t>
        </w:r>
      </w:ins>
    </w:p>
    <w:p w14:paraId="66EAE1AF" w14:textId="6F476F8D" w:rsidR="009F54E5" w:rsidRDefault="001A290F">
      <w:pPr>
        <w:pStyle w:val="Heading3"/>
        <w:numPr>
          <w:ilvl w:val="2"/>
          <w:numId w:val="40"/>
        </w:numPr>
        <w:tabs>
          <w:tab w:val="left" w:pos="823"/>
          <w:tab w:val="left" w:pos="824"/>
        </w:tabs>
        <w:spacing w:before="198"/>
        <w:ind w:hanging="703"/>
        <w:pPrChange w:id="518" w:author="Yeyun Ouyang" w:date="2019-07-09T16:01:00Z">
          <w:pPr>
            <w:pStyle w:val="Heading3"/>
            <w:numPr>
              <w:ilvl w:val="2"/>
              <w:numId w:val="32"/>
            </w:numPr>
            <w:tabs>
              <w:tab w:val="left" w:pos="823"/>
              <w:tab w:val="left" w:pos="824"/>
            </w:tabs>
            <w:spacing w:before="198"/>
          </w:pPr>
        </w:pPrChange>
      </w:pPr>
      <w:commentRangeStart w:id="519"/>
      <w:r>
        <w:t>Reference</w:t>
      </w:r>
      <w:r>
        <w:rPr>
          <w:spacing w:val="-2"/>
        </w:rPr>
        <w:t xml:space="preserve"> </w:t>
      </w:r>
      <w:r>
        <w:t>Curation</w:t>
      </w:r>
      <w:commentRangeEnd w:id="519"/>
      <w:r w:rsidR="00A00F20">
        <w:rPr>
          <w:rStyle w:val="CommentReference"/>
          <w:b w:val="0"/>
          <w:bCs w:val="0"/>
        </w:rPr>
        <w:commentReference w:id="519"/>
      </w:r>
    </w:p>
    <w:p w14:paraId="5BE0E71D" w14:textId="77777777" w:rsidR="009F54E5" w:rsidRDefault="009F54E5">
      <w:pPr>
        <w:pStyle w:val="BodyText"/>
        <w:spacing w:before="5"/>
        <w:rPr>
          <w:b/>
          <w:sz w:val="34"/>
        </w:rPr>
      </w:pPr>
    </w:p>
    <w:p w14:paraId="5E0F3CFE" w14:textId="4640113B" w:rsidR="009F54E5" w:rsidRDefault="007A02DF">
      <w:pPr>
        <w:pStyle w:val="BodyText"/>
        <w:spacing w:line="436" w:lineRule="auto"/>
        <w:ind w:left="120" w:right="197"/>
        <w:jc w:val="both"/>
      </w:pPr>
      <w:ins w:id="520" w:author="Yeyun Ouyang" w:date="2019-07-09T16:01:00Z">
        <w:r>
          <w:rPr>
            <w:noProof/>
          </w:rPr>
          <mc:AlternateContent>
            <mc:Choice Requires="wps">
              <w:drawing>
                <wp:anchor distT="0" distB="0" distL="114300" distR="114300" simplePos="0" relativeHeight="252010496" behindDoc="1" locked="0" layoutInCell="1" allowOverlap="1" wp14:anchorId="22E1EE4F" wp14:editId="5080196D">
                  <wp:simplePos x="0" y="0"/>
                  <wp:positionH relativeFrom="page">
                    <wp:posOffset>1883410</wp:posOffset>
                  </wp:positionH>
                  <wp:positionV relativeFrom="paragraph">
                    <wp:posOffset>1950720</wp:posOffset>
                  </wp:positionV>
                  <wp:extent cx="43815" cy="0"/>
                  <wp:effectExtent l="0" t="0" r="0" b="0"/>
                  <wp:wrapNone/>
                  <wp:docPr id="532"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11AFFB" id="Line 182"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8.3pt,153.6pt" to="151.75pt,15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" strokeweight=".14042mm">
                  <o:lock v:ext="edit" shapetype="f"/>
                  <w10:wrap anchorx="page"/>
                </v:line>
              </w:pict>
            </mc:Fallback>
          </mc:AlternateContent>
        </w:r>
      </w:ins>
      <w:ins w:id="521" w:author="Jon Belyeu" w:date="2019-07-09T16:00:00Z">
        <w:r w:rsidR="007E195B">
          <w:rPr>
            <w:noProof/>
          </w:rPr>
          <mc:AlternateContent>
            <mc:Choice Requires="wps">
              <w:drawing>
                <wp:anchor distT="0" distB="0" distL="114300" distR="114300" simplePos="0" relativeHeight="251910144" behindDoc="1" locked="0" layoutInCell="1" allowOverlap="1" wp14:anchorId="4263067E" wp14:editId="6BFCDC6C">
                  <wp:simplePos x="0" y="0"/>
                  <wp:positionH relativeFrom="page">
                    <wp:posOffset>1883410</wp:posOffset>
                  </wp:positionH>
                  <wp:positionV relativeFrom="paragraph">
                    <wp:posOffset>1950720</wp:posOffset>
                  </wp:positionV>
                  <wp:extent cx="43815" cy="0"/>
                  <wp:effectExtent l="0" t="0" r="0" b="0"/>
                  <wp:wrapNone/>
                  <wp:docPr id="415"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465DE" id="Line 65"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8.3pt,153.6pt" to="151.75pt,15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" strokeweight=".14042mm">
                  <o:lock v:ext="edit" shapetype="f"/>
                  <w10:wrap anchorx="page"/>
                </v:line>
              </w:pict>
            </mc:Fallback>
          </mc:AlternateContent>
        </w:r>
      </w:ins>
      <w:ins w:id="522" w:author="Aaron Quinlan" w:date="2019-07-09T15:58:00Z">
        <w:r w:rsidR="00195A70">
          <w:rPr>
            <w:noProof/>
          </w:rPr>
          <mc:AlternateContent>
            <mc:Choice Requires="wps">
              <w:drawing>
                <wp:anchor distT="0" distB="0" distL="114300" distR="114300" simplePos="0" relativeHeight="251809792" behindDoc="1" locked="0" layoutInCell="1" allowOverlap="1" wp14:anchorId="4EA5D52E" wp14:editId="4AF02C5D">
                  <wp:simplePos x="0" y="0"/>
                  <wp:positionH relativeFrom="page">
                    <wp:posOffset>1883410</wp:posOffset>
                  </wp:positionH>
                  <wp:positionV relativeFrom="paragraph">
                    <wp:posOffset>1950720</wp:posOffset>
                  </wp:positionV>
                  <wp:extent cx="43815" cy="0"/>
                  <wp:effectExtent l="0" t="0" r="0" b="0"/>
                  <wp:wrapNone/>
                  <wp:docPr id="296"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40A7C9" id="Line 65"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8.3pt,153.6pt" to="151.75pt,15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" strokeweight=".14042mm">
                  <o:lock v:ext="edit" shapetype="f"/>
                  <w10:wrap anchorx="page"/>
                </v:line>
              </w:pict>
            </mc:Fallback>
          </mc:AlternateContent>
        </w:r>
      </w:ins>
      <w:ins w:id="523" w:author="Jeff Morgan" w:date="2019-07-09T15:57:00Z">
        <w:r w:rsidR="00A61948">
          <w:rPr>
            <w:noProof/>
          </w:rPr>
          <mc:AlternateContent>
            <mc:Choice Requires="wps">
              <w:drawing>
                <wp:anchor distT="0" distB="0" distL="114300" distR="114300" simplePos="0" relativeHeight="251709440" behindDoc="1" locked="0" layoutInCell="1" allowOverlap="1" wp14:anchorId="73279434" wp14:editId="506D74DE">
                  <wp:simplePos x="0" y="0"/>
                  <wp:positionH relativeFrom="page">
                    <wp:posOffset>1883410</wp:posOffset>
                  </wp:positionH>
                  <wp:positionV relativeFrom="paragraph">
                    <wp:posOffset>1950085</wp:posOffset>
                  </wp:positionV>
                  <wp:extent cx="43180" cy="0"/>
                  <wp:effectExtent l="16510" t="6985" r="29210" b="31115"/>
                  <wp:wrapNone/>
                  <wp:docPr id="177"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5"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8.3pt,153.55pt" to="151.7pt,15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RquBwCAABB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" strokeweight="5054emu">
                  <w10:wrap anchorx="page"/>
                </v:line>
              </w:pict>
            </mc:Fallback>
          </mc:AlternateContent>
        </w:r>
      </w:ins>
      <w:del w:id="524" w:author="Jeff Morgan" w:date="2019-07-09T15:57:00Z">
        <w:r w:rsidR="00240831">
          <w:rPr>
            <w:noProof/>
          </w:rPr>
          <mc:AlternateContent>
            <mc:Choice Requires="wps">
              <w:drawing>
                <wp:anchor distT="0" distB="0" distL="114300" distR="114300" simplePos="0" relativeHeight="251626496" behindDoc="1" locked="0" layoutInCell="1" allowOverlap="1" wp14:anchorId="27A584CF" wp14:editId="5CF214B3">
                  <wp:simplePos x="0" y="0"/>
                  <wp:positionH relativeFrom="page">
                    <wp:posOffset>1883410</wp:posOffset>
                  </wp:positionH>
                  <wp:positionV relativeFrom="paragraph">
                    <wp:posOffset>1950720</wp:posOffset>
                  </wp:positionV>
                  <wp:extent cx="43815" cy="0"/>
                  <wp:effectExtent l="6985" t="9525" r="6350" b="9525"/>
                  <wp:wrapNone/>
                  <wp:docPr id="72"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ED6370" id="Line 65"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8.3pt,153.6pt" to="151.7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" strokeweight=".14042mm">
                  <w10:wrap anchorx="page"/>
                </v:line>
              </w:pict>
            </mc:Fallback>
          </mc:AlternateContent>
        </w:r>
      </w:del>
      <w:r w:rsidR="001A290F">
        <w:t xml:space="preserve">One of the first steps of RNA-seq alignment is curating a reference to which the alignment software will map reads. </w:t>
      </w:r>
      <w:r w:rsidR="001A290F">
        <w:rPr>
          <w:spacing w:val="-3"/>
        </w:rPr>
        <w:t xml:space="preserve">For </w:t>
      </w:r>
      <w:r w:rsidR="001A290F">
        <w:t xml:space="preserve">the purposes of the current version of </w:t>
      </w:r>
      <w:commentRangeStart w:id="525"/>
      <w:proofErr w:type="spellStart"/>
      <w:r w:rsidR="001A290F">
        <w:t>XPRESSpipe</w:t>
      </w:r>
      <w:proofErr w:type="spellEnd"/>
      <w:r w:rsidR="001A290F">
        <w:t xml:space="preserve">, a </w:t>
      </w:r>
      <w:r w:rsidR="001A290F">
        <w:rPr>
          <w:spacing w:val="-7"/>
        </w:rPr>
        <w:t xml:space="preserve">STAR </w:t>
      </w:r>
      <w:r w:rsidR="001A290F">
        <w:t>(</w:t>
      </w:r>
      <w:r w:rsidR="001A290F">
        <w:rPr>
          <w:i/>
        </w:rPr>
        <w:t>19</w:t>
      </w:r>
      <w:r w:rsidR="001A290F">
        <w:t xml:space="preserve">) reference should be created. An </w:t>
      </w:r>
      <w:proofErr w:type="spellStart"/>
      <w:r w:rsidR="001A290F">
        <w:t>Ensembl</w:t>
      </w:r>
      <w:proofErr w:type="spellEnd"/>
      <w:r w:rsidR="001A290F">
        <w:t>-formatted (https://ensembl.org) GTF should also be placed in the reference directory and be named</w:t>
      </w:r>
      <w:commentRangeEnd w:id="525"/>
      <w:r w:rsidR="00531CF1">
        <w:rPr>
          <w:rStyle w:val="CommentReference"/>
        </w:rPr>
        <w:commentReference w:id="525"/>
      </w:r>
      <w:r w:rsidR="001A290F">
        <w:t xml:space="preserve"> </w:t>
      </w:r>
      <w:proofErr w:type="spellStart"/>
      <w:r w:rsidR="001A290F">
        <w:rPr>
          <w:rFonts w:ascii="Courier New"/>
        </w:rPr>
        <w:t>transcripts.gtf</w:t>
      </w:r>
      <w:proofErr w:type="spellEnd"/>
      <w:r w:rsidR="001A290F">
        <w:t>. Additional modifications are recommended to this file, which can be performed using this sub-module,</w:t>
      </w:r>
      <w:r w:rsidR="001A290F">
        <w:rPr>
          <w:spacing w:val="-4"/>
        </w:rPr>
        <w:t xml:space="preserve"> </w:t>
      </w:r>
      <w:r w:rsidR="001A290F">
        <w:t>discussed</w:t>
      </w:r>
      <w:r w:rsidR="001A290F">
        <w:rPr>
          <w:spacing w:val="-6"/>
        </w:rPr>
        <w:t xml:space="preserve"> </w:t>
      </w:r>
      <w:r w:rsidR="001A290F">
        <w:t>in</w:t>
      </w:r>
      <w:r w:rsidR="001A290F">
        <w:rPr>
          <w:spacing w:val="-5"/>
        </w:rPr>
        <w:t xml:space="preserve"> </w:t>
      </w:r>
      <w:r w:rsidR="001A290F">
        <w:t>more</w:t>
      </w:r>
      <w:r w:rsidR="001A290F">
        <w:rPr>
          <w:spacing w:val="-6"/>
        </w:rPr>
        <w:t xml:space="preserve"> </w:t>
      </w:r>
      <w:r w:rsidR="001A290F">
        <w:t>detail</w:t>
      </w:r>
      <w:r w:rsidR="001A290F">
        <w:rPr>
          <w:spacing w:val="-5"/>
        </w:rPr>
        <w:t xml:space="preserve"> </w:t>
      </w:r>
      <w:r w:rsidR="001A290F">
        <w:t>in</w:t>
      </w:r>
      <w:r w:rsidR="001A290F">
        <w:rPr>
          <w:spacing w:val="-5"/>
        </w:rPr>
        <w:t xml:space="preserve"> </w:t>
      </w:r>
      <w:r w:rsidR="001A290F">
        <w:t>the</w:t>
      </w:r>
      <w:r w:rsidR="001A290F">
        <w:rPr>
          <w:spacing w:val="-6"/>
        </w:rPr>
        <w:t xml:space="preserve"> </w:t>
      </w:r>
      <w:r w:rsidR="001A290F">
        <w:t>next</w:t>
      </w:r>
      <w:r w:rsidR="001A290F">
        <w:rPr>
          <w:spacing w:val="-6"/>
        </w:rPr>
        <w:t xml:space="preserve"> </w:t>
      </w:r>
      <w:r w:rsidR="001A290F">
        <w:t>section</w:t>
      </w:r>
      <w:ins w:id="526" w:author="Jeff Morgan" w:date="2019-07-02T20:50:00Z">
        <w:r w:rsidR="00B07E2A">
          <w:t xml:space="preserve"> </w:t>
        </w:r>
        <w:commentRangeStart w:id="527"/>
        <w:r w:rsidR="00B07E2A">
          <w:t>(2.1.4)</w:t>
        </w:r>
        <w:commentRangeEnd w:id="527"/>
        <w:r w:rsidR="00B07E2A">
          <w:rPr>
            <w:rStyle w:val="CommentReference"/>
          </w:rPr>
          <w:commentReference w:id="527"/>
        </w:r>
      </w:ins>
      <w:r w:rsidR="001A290F">
        <w:t>.</w:t>
      </w:r>
      <w:r w:rsidR="001A290F">
        <w:rPr>
          <w:spacing w:val="21"/>
        </w:rPr>
        <w:t xml:space="preserve"> </w:t>
      </w:r>
      <w:r w:rsidR="001A290F">
        <w:t>Additionally,</w:t>
      </w:r>
      <w:r w:rsidR="001A290F">
        <w:rPr>
          <w:spacing w:val="-3"/>
        </w:rPr>
        <w:t xml:space="preserve"> </w:t>
      </w:r>
      <w:r w:rsidR="001A290F">
        <w:t>any</w:t>
      </w:r>
      <w:r w:rsidR="001A290F">
        <w:rPr>
          <w:spacing w:val="-5"/>
        </w:rPr>
        <w:t xml:space="preserve"> </w:t>
      </w:r>
      <w:proofErr w:type="gramStart"/>
      <w:r w:rsidR="001A290F">
        <w:t>chromosome</w:t>
      </w:r>
      <w:r w:rsidR="001A290F">
        <w:rPr>
          <w:spacing w:val="-6"/>
        </w:rPr>
        <w:t xml:space="preserve"> </w:t>
      </w:r>
      <w:r w:rsidR="001A290F">
        <w:rPr>
          <w:rFonts w:ascii="Courier New"/>
        </w:rPr>
        <w:t>.</w:t>
      </w:r>
      <w:proofErr w:type="spellStart"/>
      <w:r w:rsidR="001A290F">
        <w:rPr>
          <w:rFonts w:ascii="Courier New"/>
        </w:rPr>
        <w:t>fasta</w:t>
      </w:r>
      <w:proofErr w:type="spellEnd"/>
      <w:proofErr w:type="gramEnd"/>
      <w:r w:rsidR="001A290F">
        <w:rPr>
          <w:rFonts w:ascii="Courier New"/>
          <w:spacing w:val="-76"/>
        </w:rPr>
        <w:t xml:space="preserve"> </w:t>
      </w:r>
      <w:r w:rsidR="001A290F">
        <w:t>files</w:t>
      </w:r>
      <w:r w:rsidR="001A290F">
        <w:rPr>
          <w:spacing w:val="-6"/>
        </w:rPr>
        <w:t xml:space="preserve"> </w:t>
      </w:r>
      <w:r w:rsidR="001A290F">
        <w:t>should</w:t>
      </w:r>
      <w:r w:rsidR="001A290F">
        <w:rPr>
          <w:spacing w:val="-5"/>
        </w:rPr>
        <w:t xml:space="preserve"> </w:t>
      </w:r>
      <w:r w:rsidR="001A290F">
        <w:t>be placed in their own directory within the curated reference directory. As this can be a time-consuming process, we</w:t>
      </w:r>
      <w:r w:rsidR="001A290F">
        <w:rPr>
          <w:spacing w:val="-14"/>
        </w:rPr>
        <w:t xml:space="preserve"> </w:t>
      </w:r>
      <w:r w:rsidR="001A290F">
        <w:t>will</w:t>
      </w:r>
      <w:r w:rsidR="001A290F">
        <w:rPr>
          <w:spacing w:val="-14"/>
        </w:rPr>
        <w:t xml:space="preserve"> </w:t>
      </w:r>
      <w:r w:rsidR="001A290F">
        <w:rPr>
          <w:spacing w:val="-3"/>
        </w:rPr>
        <w:t>leave</w:t>
      </w:r>
      <w:r w:rsidR="001A290F">
        <w:rPr>
          <w:spacing w:val="-14"/>
        </w:rPr>
        <w:t xml:space="preserve"> </w:t>
      </w:r>
      <w:r w:rsidR="001A290F">
        <w:t>the</w:t>
      </w:r>
      <w:r w:rsidR="001A290F">
        <w:rPr>
          <w:spacing w:val="-14"/>
        </w:rPr>
        <w:t xml:space="preserve"> </w:t>
      </w:r>
      <w:r w:rsidR="001A290F">
        <w:rPr>
          <w:rFonts w:ascii="Courier New"/>
        </w:rPr>
        <w:t>--max</w:t>
      </w:r>
      <w:r w:rsidR="001A290F">
        <w:rPr>
          <w:rFonts w:ascii="Courier New"/>
          <w:spacing w:val="-74"/>
        </w:rPr>
        <w:t xml:space="preserve"> </w:t>
      </w:r>
      <w:r w:rsidR="001A290F">
        <w:rPr>
          <w:rFonts w:ascii="Courier New"/>
        </w:rPr>
        <w:t>processors</w:t>
      </w:r>
      <w:r w:rsidR="001A290F">
        <w:rPr>
          <w:rFonts w:ascii="Courier New"/>
          <w:spacing w:val="-85"/>
        </w:rPr>
        <w:t xml:space="preserve"> </w:t>
      </w:r>
      <w:r w:rsidR="001A290F">
        <w:t>argument</w:t>
      </w:r>
      <w:r w:rsidR="001A290F">
        <w:rPr>
          <w:spacing w:val="-13"/>
        </w:rPr>
        <w:t xml:space="preserve"> </w:t>
      </w:r>
      <w:r w:rsidR="001A290F">
        <w:t>as</w:t>
      </w:r>
      <w:r w:rsidR="001A290F">
        <w:rPr>
          <w:spacing w:val="-14"/>
        </w:rPr>
        <w:t xml:space="preserve"> </w:t>
      </w:r>
      <w:r w:rsidR="001A290F">
        <w:t>default</w:t>
      </w:r>
      <w:r w:rsidR="001A290F">
        <w:rPr>
          <w:spacing w:val="-14"/>
        </w:rPr>
        <w:t xml:space="preserve"> </w:t>
      </w:r>
      <w:r w:rsidR="001A290F">
        <w:t>to</w:t>
      </w:r>
      <w:r w:rsidR="001A290F">
        <w:rPr>
          <w:spacing w:val="-14"/>
        </w:rPr>
        <w:t xml:space="preserve"> </w:t>
      </w:r>
      <w:r w:rsidR="001A290F">
        <w:t>utilize</w:t>
      </w:r>
      <w:r w:rsidR="001A290F">
        <w:rPr>
          <w:spacing w:val="-14"/>
        </w:rPr>
        <w:t xml:space="preserve"> </w:t>
      </w:r>
      <w:r w:rsidR="001A290F">
        <w:t>all</w:t>
      </w:r>
      <w:r w:rsidR="001A290F">
        <w:rPr>
          <w:spacing w:val="-14"/>
        </w:rPr>
        <w:t xml:space="preserve"> </w:t>
      </w:r>
      <w:r w:rsidR="001A290F">
        <w:t>cores</w:t>
      </w:r>
      <w:r w:rsidR="001A290F">
        <w:rPr>
          <w:spacing w:val="-14"/>
        </w:rPr>
        <w:t xml:space="preserve"> </w:t>
      </w:r>
      <w:r w:rsidR="001A290F">
        <w:t>available</w:t>
      </w:r>
      <w:r w:rsidR="001A290F">
        <w:rPr>
          <w:spacing w:val="-14"/>
        </w:rPr>
        <w:t xml:space="preserve"> </w:t>
      </w:r>
      <w:r w:rsidR="001A290F">
        <w:t>to</w:t>
      </w:r>
      <w:r w:rsidR="001A290F">
        <w:rPr>
          <w:spacing w:val="-14"/>
        </w:rPr>
        <w:t xml:space="preserve"> </w:t>
      </w:r>
      <w:r w:rsidR="001A290F">
        <w:t>the</w:t>
      </w:r>
      <w:r w:rsidR="001A290F">
        <w:rPr>
          <w:spacing w:val="-14"/>
        </w:rPr>
        <w:t xml:space="preserve"> </w:t>
      </w:r>
      <w:r w:rsidR="001A290F">
        <w:t>computing</w:t>
      </w:r>
      <w:r w:rsidR="001A290F">
        <w:rPr>
          <w:spacing w:val="-14"/>
        </w:rPr>
        <w:t xml:space="preserve"> </w:t>
      </w:r>
      <w:r w:rsidR="001A290F">
        <w:t>unit.</w:t>
      </w:r>
      <w:r w:rsidR="001A290F">
        <w:rPr>
          <w:spacing w:val="4"/>
        </w:rPr>
        <w:t xml:space="preserve"> </w:t>
      </w:r>
      <w:r w:rsidR="001A290F">
        <w:t xml:space="preserve">This entire process is handled with the </w:t>
      </w:r>
      <w:proofErr w:type="spellStart"/>
      <w:r w:rsidR="001A290F">
        <w:rPr>
          <w:rFonts w:ascii="Courier New"/>
        </w:rPr>
        <w:t>curateReference</w:t>
      </w:r>
      <w:proofErr w:type="spellEnd"/>
      <w:r w:rsidR="001A290F">
        <w:rPr>
          <w:rFonts w:ascii="Courier New"/>
        </w:rPr>
        <w:t xml:space="preserve"> </w:t>
      </w:r>
      <w:r w:rsidR="001A290F">
        <w:t xml:space="preserve">sub-module </w:t>
      </w:r>
      <w:r w:rsidR="001A290F">
        <w:rPr>
          <w:spacing w:val="-3"/>
        </w:rPr>
        <w:t xml:space="preserve">for </w:t>
      </w:r>
      <w:r w:rsidR="001A290F">
        <w:t xml:space="preserve">ease of use to the </w:t>
      </w:r>
      <w:r w:rsidR="001A290F">
        <w:rPr>
          <w:spacing w:val="-3"/>
        </w:rPr>
        <w:t xml:space="preserve">user. </w:t>
      </w:r>
      <w:r w:rsidR="001A290F">
        <w:t>More on GTF modification arguments used in this code block follows in the section</w:t>
      </w:r>
      <w:r w:rsidR="001A290F">
        <w:rPr>
          <w:spacing w:val="-24"/>
        </w:rPr>
        <w:t xml:space="preserve"> </w:t>
      </w:r>
      <w:r w:rsidR="001A290F">
        <w:rPr>
          <w:spacing w:val="-3"/>
        </w:rPr>
        <w:t>below</w:t>
      </w:r>
      <w:ins w:id="528" w:author="Jeff Morgan" w:date="2019-07-02T20:51:00Z">
        <w:r w:rsidR="000157E1">
          <w:rPr>
            <w:spacing w:val="-3"/>
          </w:rPr>
          <w:t xml:space="preserve"> (2.1.4)</w:t>
        </w:r>
      </w:ins>
      <w:ins w:id="529" w:author="Jeff Morgan" w:date="2019-07-09T15:57:00Z">
        <w:r w:rsidR="004D1738">
          <w:rPr>
            <w:spacing w:val="-3"/>
          </w:rPr>
          <w:t>.</w:t>
        </w:r>
      </w:ins>
      <w:del w:id="530" w:author="Jeff Morgan" w:date="2019-07-09T15:57:00Z">
        <w:r w:rsidR="001A290F">
          <w:rPr>
            <w:spacing w:val="-3"/>
          </w:rPr>
          <w:delText>.</w:delText>
        </w:r>
      </w:del>
    </w:p>
    <w:p w14:paraId="09A3C6FA" w14:textId="77777777" w:rsidR="009F54E5" w:rsidRDefault="009F54E5">
      <w:pPr>
        <w:pStyle w:val="BodyText"/>
        <w:rPr>
          <w:sz w:val="26"/>
        </w:rPr>
      </w:pPr>
    </w:p>
    <w:p w14:paraId="6B150B1B" w14:textId="77777777" w:rsidR="009F54E5" w:rsidRDefault="009F54E5">
      <w:pPr>
        <w:pStyle w:val="BodyText"/>
        <w:spacing w:before="4"/>
        <w:rPr>
          <w:sz w:val="26"/>
        </w:rPr>
      </w:pPr>
    </w:p>
    <w:p w14:paraId="2158040B" w14:textId="5D5C446F" w:rsidR="009F54E5" w:rsidRDefault="007A02DF">
      <w:pPr>
        <w:ind w:left="473" w:right="550"/>
        <w:jc w:val="center"/>
        <w:rPr>
          <w:sz w:val="20"/>
        </w:rPr>
      </w:pPr>
      <w:ins w:id="531" w:author="Yeyun Ouyang" w:date="2019-07-09T16:01:00Z">
        <w:r>
          <w:rPr>
            <w:noProof/>
          </w:rPr>
          <mc:AlternateContent>
            <mc:Choice Requires="wps">
              <w:drawing>
                <wp:anchor distT="0" distB="0" distL="0" distR="0" simplePos="0" relativeHeight="252012544" behindDoc="1" locked="0" layoutInCell="1" allowOverlap="1" wp14:anchorId="37BA4E5C" wp14:editId="015CF8D1">
                  <wp:simplePos x="0" y="0"/>
                  <wp:positionH relativeFrom="page">
                    <wp:posOffset>457200</wp:posOffset>
                  </wp:positionH>
                  <wp:positionV relativeFrom="paragraph">
                    <wp:posOffset>172085</wp:posOffset>
                  </wp:positionV>
                  <wp:extent cx="6858000" cy="0"/>
                  <wp:effectExtent l="0" t="0" r="0" b="0"/>
                  <wp:wrapTopAndBottom/>
                  <wp:docPr id="533" name="Lin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EDFE74" id="Line 181" o:spid="_x0000_s1026" style="position:absolute;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" strokeweight=".14042mm">
                  <o:lock v:ext="edit" shapetype="f"/>
                  <w10:wrap type="topAndBottom" anchorx="page"/>
                </v:line>
              </w:pict>
            </mc:Fallback>
          </mc:AlternateContent>
        </w:r>
      </w:ins>
      <w:ins w:id="532" w:author="Jon Belyeu" w:date="2019-07-09T16:00:00Z">
        <w:r w:rsidR="007E195B">
          <w:rPr>
            <w:noProof/>
          </w:rPr>
          <mc:AlternateContent>
            <mc:Choice Requires="wps">
              <w:drawing>
                <wp:anchor distT="0" distB="0" distL="0" distR="0" simplePos="0" relativeHeight="251912192" behindDoc="1" locked="0" layoutInCell="1" allowOverlap="1" wp14:anchorId="649B1589" wp14:editId="2C960FB9">
                  <wp:simplePos x="0" y="0"/>
                  <wp:positionH relativeFrom="page">
                    <wp:posOffset>457200</wp:posOffset>
                  </wp:positionH>
                  <wp:positionV relativeFrom="paragraph">
                    <wp:posOffset>172085</wp:posOffset>
                  </wp:positionV>
                  <wp:extent cx="6858000" cy="0"/>
                  <wp:effectExtent l="0" t="0" r="0" b="0"/>
                  <wp:wrapTopAndBottom/>
                  <wp:docPr id="416"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55BED6" id="Line 64" o:spid="_x0000_s1026" style="position:absolute;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" strokeweight=".14042mm">
                  <o:lock v:ext="edit" shapetype="f"/>
                  <w10:wrap type="topAndBottom" anchorx="page"/>
                </v:line>
              </w:pict>
            </mc:Fallback>
          </mc:AlternateContent>
        </w:r>
      </w:ins>
      <w:ins w:id="533" w:author="Aaron Quinlan" w:date="2019-07-09T15:58:00Z">
        <w:r w:rsidR="00195A70">
          <w:rPr>
            <w:noProof/>
          </w:rPr>
          <mc:AlternateContent>
            <mc:Choice Requires="wps">
              <w:drawing>
                <wp:anchor distT="0" distB="0" distL="0" distR="0" simplePos="0" relativeHeight="251811840" behindDoc="1" locked="0" layoutInCell="1" allowOverlap="1" wp14:anchorId="489FA7E9" wp14:editId="2FF9678B">
                  <wp:simplePos x="0" y="0"/>
                  <wp:positionH relativeFrom="page">
                    <wp:posOffset>457200</wp:posOffset>
                  </wp:positionH>
                  <wp:positionV relativeFrom="paragraph">
                    <wp:posOffset>172085</wp:posOffset>
                  </wp:positionV>
                  <wp:extent cx="6858000" cy="0"/>
                  <wp:effectExtent l="0" t="0" r="0" b="0"/>
                  <wp:wrapTopAndBottom/>
                  <wp:docPr id="297"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5815CF" id="Line 64" o:spid="_x0000_s1026" style="position:absolute;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" strokeweight=".14042mm">
                  <o:lock v:ext="edit" shapetype="f"/>
                  <w10:wrap type="topAndBottom" anchorx="page"/>
                </v:line>
              </w:pict>
            </mc:Fallback>
          </mc:AlternateContent>
        </w:r>
      </w:ins>
      <w:ins w:id="534" w:author="Jeff Morgan" w:date="2019-07-09T15:57:00Z">
        <w:r w:rsidR="00A61948">
          <w:rPr>
            <w:noProof/>
          </w:rPr>
          <mc:AlternateContent>
            <mc:Choice Requires="wps">
              <w:drawing>
                <wp:anchor distT="0" distB="0" distL="0" distR="0" simplePos="0" relativeHeight="251711488" behindDoc="1" locked="0" layoutInCell="1" allowOverlap="1" wp14:anchorId="2D006C7D" wp14:editId="044ECE2F">
                  <wp:simplePos x="0" y="0"/>
                  <wp:positionH relativeFrom="page">
                    <wp:posOffset>457200</wp:posOffset>
                  </wp:positionH>
                  <wp:positionV relativeFrom="paragraph">
                    <wp:posOffset>172085</wp:posOffset>
                  </wp:positionV>
                  <wp:extent cx="6858000" cy="0"/>
                  <wp:effectExtent l="12700" t="6985" r="25400" b="31115"/>
                  <wp:wrapTopAndBottom/>
                  <wp:docPr id="178"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4" o:spid="_x0000_s1026" style="position:absolute;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Oblx4CAABD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" strokeweight="5054emu">
                  <w10:wrap type="topAndBottom" anchorx="page"/>
                </v:line>
              </w:pict>
            </mc:Fallback>
          </mc:AlternateContent>
        </w:r>
      </w:ins>
      <w:del w:id="535" w:author="Jeff Morgan" w:date="2019-07-09T15:57:00Z">
        <w:r w:rsidR="00240831">
          <w:rPr>
            <w:noProof/>
          </w:rPr>
          <mc:AlternateContent>
            <mc:Choice Requires="wps">
              <w:drawing>
                <wp:anchor distT="0" distB="0" distL="0" distR="0" simplePos="0" relativeHeight="251675648" behindDoc="1" locked="0" layoutInCell="1" allowOverlap="1" wp14:anchorId="13E4BD3D" wp14:editId="4BFC8FFF">
                  <wp:simplePos x="0" y="0"/>
                  <wp:positionH relativeFrom="page">
                    <wp:posOffset>457200</wp:posOffset>
                  </wp:positionH>
                  <wp:positionV relativeFrom="paragraph">
                    <wp:posOffset>172085</wp:posOffset>
                  </wp:positionV>
                  <wp:extent cx="6858000" cy="0"/>
                  <wp:effectExtent l="9525" t="12700" r="9525" b="6350"/>
                  <wp:wrapTopAndBottom/>
                  <wp:docPr id="71"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AD28B" id="Line 64" o:spid="_x0000_s1026" style="position:absolute;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" strokeweight=".14042mm">
                  <w10:wrap type="topAndBottom" anchorx="page"/>
                </v:line>
              </w:pict>
            </mc:Fallback>
          </mc:AlternateContent>
        </w:r>
      </w:del>
      <w:r w:rsidR="001A290F">
        <w:rPr>
          <w:sz w:val="20"/>
        </w:rPr>
        <w:t xml:space="preserve">Listing 5: </w:t>
      </w:r>
      <w:proofErr w:type="spellStart"/>
      <w:r w:rsidR="001A290F">
        <w:rPr>
          <w:sz w:val="20"/>
        </w:rPr>
        <w:t>curateReference</w:t>
      </w:r>
      <w:proofErr w:type="spellEnd"/>
      <w:r w:rsidR="001A290F">
        <w:rPr>
          <w:sz w:val="20"/>
        </w:rPr>
        <w:t xml:space="preserve"> example</w:t>
      </w:r>
    </w:p>
    <w:p w14:paraId="489FEFF0" w14:textId="77777777" w:rsidR="009F54E5" w:rsidRDefault="001A290F">
      <w:pPr>
        <w:spacing w:line="276" w:lineRule="exact"/>
        <w:ind w:left="120"/>
        <w:jc w:val="both"/>
        <w:rPr>
          <w:rFonts w:ascii="Courier New"/>
          <w:sz w:val="20"/>
        </w:rPr>
      </w:pPr>
      <w:r>
        <w:rPr>
          <w:rFonts w:ascii="Monaco"/>
          <w:w w:val="95"/>
          <w:sz w:val="20"/>
        </w:rPr>
        <w:t xml:space="preserve">$ </w:t>
      </w:r>
      <w:proofErr w:type="spellStart"/>
      <w:r>
        <w:rPr>
          <w:rFonts w:ascii="Courier New"/>
          <w:w w:val="95"/>
          <w:sz w:val="20"/>
        </w:rPr>
        <w:t>xpresspipe</w:t>
      </w:r>
      <w:proofErr w:type="spellEnd"/>
      <w:r>
        <w:rPr>
          <w:rFonts w:ascii="Courier New"/>
          <w:w w:val="95"/>
          <w:sz w:val="20"/>
        </w:rPr>
        <w:t xml:space="preserve"> </w:t>
      </w:r>
      <w:proofErr w:type="spellStart"/>
      <w:r>
        <w:rPr>
          <w:rFonts w:ascii="Courier New"/>
          <w:w w:val="95"/>
          <w:sz w:val="20"/>
        </w:rPr>
        <w:t>curateReference</w:t>
      </w:r>
      <w:proofErr w:type="spellEnd"/>
      <w:r>
        <w:rPr>
          <w:rFonts w:ascii="Courier New"/>
          <w:w w:val="95"/>
          <w:sz w:val="20"/>
        </w:rPr>
        <w:t xml:space="preserve"> -o /path/to/output/location/ \</w:t>
      </w:r>
    </w:p>
    <w:p w14:paraId="3AC4B124" w14:textId="77777777" w:rsidR="009F54E5" w:rsidRDefault="001A290F">
      <w:pPr>
        <w:spacing w:line="221" w:lineRule="exact"/>
        <w:ind w:left="3132"/>
        <w:rPr>
          <w:rFonts w:ascii="Courier New"/>
          <w:sz w:val="20"/>
        </w:rPr>
      </w:pPr>
      <w:r>
        <w:rPr>
          <w:rFonts w:ascii="Courier New"/>
          <w:w w:val="95"/>
          <w:sz w:val="20"/>
        </w:rPr>
        <w:t>-f /path/to/</w:t>
      </w:r>
      <w:proofErr w:type="spellStart"/>
      <w:r>
        <w:rPr>
          <w:rFonts w:ascii="Courier New"/>
          <w:w w:val="95"/>
          <w:sz w:val="20"/>
        </w:rPr>
        <w:t>fasta</w:t>
      </w:r>
      <w:proofErr w:type="spellEnd"/>
      <w:r>
        <w:rPr>
          <w:rFonts w:ascii="Courier New"/>
          <w:w w:val="95"/>
          <w:sz w:val="20"/>
        </w:rPr>
        <w:t>/genome/ \</w:t>
      </w:r>
    </w:p>
    <w:p w14:paraId="26CC7B96" w14:textId="77777777" w:rsidR="009F54E5" w:rsidRDefault="001A290F">
      <w:pPr>
        <w:spacing w:before="12"/>
        <w:ind w:left="3132"/>
        <w:rPr>
          <w:rFonts w:ascii="Courier New"/>
          <w:sz w:val="20"/>
        </w:rPr>
      </w:pPr>
      <w:r>
        <w:rPr>
          <w:rFonts w:ascii="Courier New"/>
          <w:w w:val="95"/>
          <w:sz w:val="20"/>
        </w:rPr>
        <w:t>-g /path/</w:t>
      </w:r>
      <w:proofErr w:type="spellStart"/>
      <w:r>
        <w:rPr>
          <w:rFonts w:ascii="Courier New"/>
          <w:w w:val="95"/>
          <w:sz w:val="20"/>
        </w:rPr>
        <w:t>transcripts.gtf</w:t>
      </w:r>
      <w:proofErr w:type="spellEnd"/>
      <w:r>
        <w:rPr>
          <w:rFonts w:ascii="Courier New"/>
          <w:w w:val="95"/>
          <w:sz w:val="20"/>
        </w:rPr>
        <w:t xml:space="preserve"> \</w:t>
      </w:r>
    </w:p>
    <w:p w14:paraId="0DADE43D" w14:textId="77777777" w:rsidR="009F54E5" w:rsidRDefault="001A290F">
      <w:pPr>
        <w:spacing w:before="13"/>
        <w:ind w:left="3132"/>
        <w:rPr>
          <w:rFonts w:ascii="Courier New"/>
          <w:sz w:val="20"/>
        </w:rPr>
      </w:pPr>
      <w:r>
        <w:rPr>
          <w:rFonts w:ascii="Courier New"/>
          <w:w w:val="95"/>
          <w:sz w:val="20"/>
        </w:rPr>
        <w:t>--</w:t>
      </w:r>
      <w:proofErr w:type="spellStart"/>
      <w:r>
        <w:rPr>
          <w:rFonts w:ascii="Courier New"/>
          <w:w w:val="95"/>
          <w:sz w:val="20"/>
        </w:rPr>
        <w:t>protein_coding</w:t>
      </w:r>
      <w:proofErr w:type="spellEnd"/>
      <w:r>
        <w:rPr>
          <w:rFonts w:ascii="Courier New"/>
          <w:w w:val="95"/>
          <w:sz w:val="20"/>
        </w:rPr>
        <w:t xml:space="preserve"> \</w:t>
      </w:r>
    </w:p>
    <w:p w14:paraId="6319BB38" w14:textId="77777777" w:rsidR="009F54E5" w:rsidRDefault="001A290F">
      <w:pPr>
        <w:spacing w:before="12"/>
        <w:ind w:left="3132"/>
        <w:rPr>
          <w:rFonts w:ascii="Courier New"/>
          <w:sz w:val="20"/>
        </w:rPr>
      </w:pPr>
      <w:r>
        <w:rPr>
          <w:rFonts w:ascii="Courier New"/>
          <w:w w:val="95"/>
          <w:sz w:val="20"/>
        </w:rPr>
        <w:t>--</w:t>
      </w:r>
      <w:proofErr w:type="spellStart"/>
      <w:r>
        <w:rPr>
          <w:rFonts w:ascii="Courier New"/>
          <w:w w:val="95"/>
          <w:sz w:val="20"/>
        </w:rPr>
        <w:t>longest_transcript</w:t>
      </w:r>
      <w:proofErr w:type="spellEnd"/>
      <w:r>
        <w:rPr>
          <w:rFonts w:ascii="Courier New"/>
          <w:w w:val="95"/>
          <w:sz w:val="20"/>
        </w:rPr>
        <w:t xml:space="preserve"> \</w:t>
      </w:r>
    </w:p>
    <w:p w14:paraId="6D3042FC" w14:textId="77777777" w:rsidR="009F54E5" w:rsidRDefault="001A290F">
      <w:pPr>
        <w:spacing w:before="13"/>
        <w:ind w:left="3132"/>
        <w:rPr>
          <w:rFonts w:ascii="Courier New"/>
          <w:sz w:val="20"/>
        </w:rPr>
      </w:pPr>
      <w:r>
        <w:rPr>
          <w:rFonts w:ascii="Courier New"/>
          <w:w w:val="95"/>
          <w:sz w:val="20"/>
        </w:rPr>
        <w:t>--truncate \</w:t>
      </w:r>
    </w:p>
    <w:p w14:paraId="6F86B01C" w14:textId="77777777" w:rsidR="009F54E5" w:rsidRDefault="001A290F">
      <w:pPr>
        <w:spacing w:before="12"/>
        <w:ind w:left="3132"/>
        <w:rPr>
          <w:rFonts w:ascii="Courier New"/>
          <w:sz w:val="20"/>
        </w:rPr>
      </w:pPr>
      <w:r>
        <w:rPr>
          <w:rFonts w:ascii="Courier New"/>
          <w:w w:val="90"/>
          <w:sz w:val="20"/>
        </w:rPr>
        <w:t>--truncate_5prime 45</w:t>
      </w:r>
      <w:r>
        <w:rPr>
          <w:rFonts w:ascii="Courier New"/>
          <w:spacing w:val="-77"/>
          <w:w w:val="90"/>
          <w:sz w:val="20"/>
        </w:rPr>
        <w:t xml:space="preserve"> </w:t>
      </w:r>
      <w:r>
        <w:rPr>
          <w:rFonts w:ascii="Courier New"/>
          <w:w w:val="90"/>
          <w:sz w:val="20"/>
        </w:rPr>
        <w:t>\</w:t>
      </w:r>
    </w:p>
    <w:p w14:paraId="1D1F1809" w14:textId="77777777" w:rsidR="009F54E5" w:rsidRDefault="001A290F">
      <w:pPr>
        <w:spacing w:before="13"/>
        <w:ind w:left="3132"/>
        <w:rPr>
          <w:rFonts w:ascii="Courier New"/>
          <w:sz w:val="20"/>
        </w:rPr>
      </w:pPr>
      <w:r>
        <w:rPr>
          <w:rFonts w:ascii="Courier New"/>
          <w:w w:val="90"/>
          <w:sz w:val="20"/>
        </w:rPr>
        <w:t>--truncate_3prime 15</w:t>
      </w:r>
      <w:r>
        <w:rPr>
          <w:rFonts w:ascii="Courier New"/>
          <w:spacing w:val="-77"/>
          <w:w w:val="90"/>
          <w:sz w:val="20"/>
        </w:rPr>
        <w:t xml:space="preserve"> </w:t>
      </w:r>
      <w:r>
        <w:rPr>
          <w:rFonts w:ascii="Courier New"/>
          <w:w w:val="90"/>
          <w:sz w:val="20"/>
        </w:rPr>
        <w:t>\</w:t>
      </w:r>
    </w:p>
    <w:p w14:paraId="4CE9E078" w14:textId="77777777" w:rsidR="009F54E5" w:rsidRDefault="001A290F">
      <w:pPr>
        <w:spacing w:before="12"/>
        <w:ind w:left="3132"/>
        <w:rPr>
          <w:rFonts w:ascii="Courier New"/>
          <w:sz w:val="20"/>
        </w:rPr>
      </w:pPr>
      <w:r>
        <w:rPr>
          <w:rFonts w:ascii="Courier New"/>
          <w:w w:val="95"/>
          <w:sz w:val="20"/>
        </w:rPr>
        <w:t>--</w:t>
      </w:r>
      <w:proofErr w:type="spellStart"/>
      <w:r>
        <w:rPr>
          <w:rFonts w:ascii="Courier New"/>
          <w:w w:val="95"/>
          <w:sz w:val="20"/>
        </w:rPr>
        <w:t>sjdbOverhang</w:t>
      </w:r>
      <w:proofErr w:type="spellEnd"/>
      <w:r>
        <w:rPr>
          <w:rFonts w:ascii="Courier New"/>
          <w:w w:val="95"/>
          <w:sz w:val="20"/>
        </w:rPr>
        <w:t xml:space="preserve"> 49 \</w:t>
      </w:r>
    </w:p>
    <w:p w14:paraId="43553535" w14:textId="66C211C9" w:rsidR="009F54E5" w:rsidRDefault="007A02DF">
      <w:pPr>
        <w:spacing w:before="13"/>
        <w:ind w:left="3132"/>
        <w:rPr>
          <w:rFonts w:ascii="Courier New"/>
          <w:sz w:val="20"/>
        </w:rPr>
      </w:pPr>
      <w:ins w:id="536" w:author="Yeyun Ouyang" w:date="2019-07-09T16:01:00Z">
        <w:r>
          <w:rPr>
            <w:noProof/>
          </w:rPr>
          <mc:AlternateContent>
            <mc:Choice Requires="wps">
              <w:drawing>
                <wp:anchor distT="0" distB="0" distL="0" distR="0" simplePos="0" relativeHeight="252014592" behindDoc="1" locked="0" layoutInCell="1" allowOverlap="1" wp14:anchorId="3E313E23" wp14:editId="02299C29">
                  <wp:simplePos x="0" y="0"/>
                  <wp:positionH relativeFrom="page">
                    <wp:posOffset>457200</wp:posOffset>
                  </wp:positionH>
                  <wp:positionV relativeFrom="paragraph">
                    <wp:posOffset>200025</wp:posOffset>
                  </wp:positionV>
                  <wp:extent cx="6858000" cy="0"/>
                  <wp:effectExtent l="0" t="0" r="0" b="0"/>
                  <wp:wrapTopAndBottom/>
                  <wp:docPr id="534"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BE959C" id="Line 180" o:spid="_x0000_s1026" style="position:absolute;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75pt" to="8in,1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" strokeweight=".14042mm">
                  <o:lock v:ext="edit" shapetype="f"/>
                  <w10:wrap type="topAndBottom" anchorx="page"/>
                </v:line>
              </w:pict>
            </mc:Fallback>
          </mc:AlternateContent>
        </w:r>
      </w:ins>
      <w:ins w:id="537" w:author="Jon Belyeu" w:date="2019-07-09T16:00:00Z">
        <w:r w:rsidR="007E195B">
          <w:rPr>
            <w:noProof/>
          </w:rPr>
          <mc:AlternateContent>
            <mc:Choice Requires="wps">
              <w:drawing>
                <wp:anchor distT="0" distB="0" distL="0" distR="0" simplePos="0" relativeHeight="251914240" behindDoc="1" locked="0" layoutInCell="1" allowOverlap="1" wp14:anchorId="78102839" wp14:editId="1EE3FC22">
                  <wp:simplePos x="0" y="0"/>
                  <wp:positionH relativeFrom="page">
                    <wp:posOffset>457200</wp:posOffset>
                  </wp:positionH>
                  <wp:positionV relativeFrom="paragraph">
                    <wp:posOffset>200025</wp:posOffset>
                  </wp:positionV>
                  <wp:extent cx="6858000" cy="0"/>
                  <wp:effectExtent l="0" t="0" r="0" b="0"/>
                  <wp:wrapTopAndBottom/>
                  <wp:docPr id="417"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B161D3" id="Line 63" o:spid="_x0000_s1026" style="position:absolute;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75pt" to="8in,1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" strokeweight=".14042mm">
                  <o:lock v:ext="edit" shapetype="f"/>
                  <w10:wrap type="topAndBottom" anchorx="page"/>
                </v:line>
              </w:pict>
            </mc:Fallback>
          </mc:AlternateContent>
        </w:r>
      </w:ins>
      <w:ins w:id="538" w:author="Aaron Quinlan" w:date="2019-07-09T15:58:00Z">
        <w:r w:rsidR="00195A70">
          <w:rPr>
            <w:noProof/>
          </w:rPr>
          <mc:AlternateContent>
            <mc:Choice Requires="wps">
              <w:drawing>
                <wp:anchor distT="0" distB="0" distL="0" distR="0" simplePos="0" relativeHeight="251813888" behindDoc="1" locked="0" layoutInCell="1" allowOverlap="1" wp14:anchorId="1857C8D3" wp14:editId="7AC01387">
                  <wp:simplePos x="0" y="0"/>
                  <wp:positionH relativeFrom="page">
                    <wp:posOffset>457200</wp:posOffset>
                  </wp:positionH>
                  <wp:positionV relativeFrom="paragraph">
                    <wp:posOffset>200025</wp:posOffset>
                  </wp:positionV>
                  <wp:extent cx="6858000" cy="0"/>
                  <wp:effectExtent l="0" t="0" r="0" b="0"/>
                  <wp:wrapTopAndBottom/>
                  <wp:docPr id="298"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4A6ED0" id="Line 63" o:spid="_x0000_s1026" style="position:absolute;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75pt" to="8in,1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" strokeweight=".14042mm">
                  <o:lock v:ext="edit" shapetype="f"/>
                  <w10:wrap type="topAndBottom" anchorx="page"/>
                </v:line>
              </w:pict>
            </mc:Fallback>
          </mc:AlternateContent>
        </w:r>
      </w:ins>
      <w:ins w:id="539" w:author="Jeff Morgan" w:date="2019-07-09T15:57:00Z">
        <w:r w:rsidR="00A61948">
          <w:rPr>
            <w:noProof/>
          </w:rPr>
          <mc:AlternateContent>
            <mc:Choice Requires="wps">
              <w:drawing>
                <wp:anchor distT="0" distB="0" distL="0" distR="0" simplePos="0" relativeHeight="251713536" behindDoc="1" locked="0" layoutInCell="1" allowOverlap="1" wp14:anchorId="1F655EC2" wp14:editId="0EF0F7B8">
                  <wp:simplePos x="0" y="0"/>
                  <wp:positionH relativeFrom="page">
                    <wp:posOffset>457200</wp:posOffset>
                  </wp:positionH>
                  <wp:positionV relativeFrom="paragraph">
                    <wp:posOffset>200025</wp:posOffset>
                  </wp:positionV>
                  <wp:extent cx="6858000" cy="0"/>
                  <wp:effectExtent l="12700" t="9525" r="25400" b="28575"/>
                  <wp:wrapTopAndBottom/>
                  <wp:docPr id="179"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3" o:spid="_x0000_s1026" style="position:absolute;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75pt" to="8in,1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Kdrx4CAABD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" strokeweight="5054emu">
                  <w10:wrap type="topAndBottom" anchorx="page"/>
                </v:line>
              </w:pict>
            </mc:Fallback>
          </mc:AlternateContent>
        </w:r>
      </w:ins>
      <w:del w:id="540" w:author="Jeff Morgan" w:date="2019-07-09T15:57:00Z">
        <w:r w:rsidR="00240831">
          <w:rPr>
            <w:noProof/>
          </w:rPr>
          <mc:AlternateContent>
            <mc:Choice Requires="wps">
              <w:drawing>
                <wp:anchor distT="0" distB="0" distL="0" distR="0" simplePos="0" relativeHeight="251676672" behindDoc="1" locked="0" layoutInCell="1" allowOverlap="1" wp14:anchorId="493C7DF0" wp14:editId="46AAC4EF">
                  <wp:simplePos x="0" y="0"/>
                  <wp:positionH relativeFrom="page">
                    <wp:posOffset>457200</wp:posOffset>
                  </wp:positionH>
                  <wp:positionV relativeFrom="paragraph">
                    <wp:posOffset>200025</wp:posOffset>
                  </wp:positionV>
                  <wp:extent cx="6858000" cy="0"/>
                  <wp:effectExtent l="9525" t="8890" r="9525" b="10160"/>
                  <wp:wrapTopAndBottom/>
                  <wp:docPr id="70"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7A5ABD" id="Line 63" o:spid="_x0000_s1026" style="position:absolute;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75pt" to="8in,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" strokeweight=".14042mm">
                  <w10:wrap type="topAndBottom" anchorx="page"/>
                </v:line>
              </w:pict>
            </mc:Fallback>
          </mc:AlternateContent>
        </w:r>
      </w:del>
      <w:r w:rsidR="001A290F">
        <w:rPr>
          <w:rFonts w:ascii="Courier New"/>
          <w:w w:val="95"/>
          <w:sz w:val="20"/>
        </w:rPr>
        <w:t>--</w:t>
      </w:r>
      <w:proofErr w:type="spellStart"/>
      <w:r w:rsidR="001A290F">
        <w:rPr>
          <w:rFonts w:ascii="Courier New"/>
          <w:w w:val="95"/>
          <w:sz w:val="20"/>
        </w:rPr>
        <w:t>max_processors</w:t>
      </w:r>
      <w:proofErr w:type="spellEnd"/>
      <w:r w:rsidR="001A290F">
        <w:rPr>
          <w:rFonts w:ascii="Courier New"/>
          <w:w w:val="95"/>
          <w:sz w:val="20"/>
        </w:rPr>
        <w:t xml:space="preserve"> None</w:t>
      </w:r>
    </w:p>
    <w:p w14:paraId="36E71563" w14:textId="77777777" w:rsidR="009F54E5" w:rsidRDefault="009F54E5">
      <w:pPr>
        <w:pStyle w:val="BodyText"/>
        <w:rPr>
          <w:rFonts w:ascii="Courier New"/>
          <w:sz w:val="20"/>
        </w:rPr>
      </w:pPr>
    </w:p>
    <w:p w14:paraId="5A2C365A" w14:textId="77777777" w:rsidR="009F54E5" w:rsidRDefault="009F54E5">
      <w:pPr>
        <w:pStyle w:val="BodyText"/>
        <w:rPr>
          <w:rFonts w:ascii="Courier New"/>
          <w:sz w:val="16"/>
        </w:rPr>
      </w:pPr>
    </w:p>
    <w:p w14:paraId="6D2E0E28" w14:textId="77777777" w:rsidR="009F54E5" w:rsidRDefault="001A290F">
      <w:pPr>
        <w:pStyle w:val="Heading3"/>
        <w:numPr>
          <w:ilvl w:val="2"/>
          <w:numId w:val="40"/>
        </w:numPr>
        <w:tabs>
          <w:tab w:val="left" w:pos="823"/>
          <w:tab w:val="left" w:pos="824"/>
        </w:tabs>
        <w:spacing w:before="101"/>
        <w:ind w:hanging="703"/>
        <w:pPrChange w:id="541" w:author="Yeyun Ouyang" w:date="2019-07-09T16:01:00Z">
          <w:pPr>
            <w:pStyle w:val="Heading3"/>
            <w:numPr>
              <w:ilvl w:val="2"/>
              <w:numId w:val="32"/>
            </w:numPr>
            <w:tabs>
              <w:tab w:val="left" w:pos="823"/>
              <w:tab w:val="left" w:pos="824"/>
            </w:tabs>
            <w:spacing w:before="101"/>
          </w:pPr>
        </w:pPrChange>
      </w:pPr>
      <w:r>
        <w:t>GTF</w:t>
      </w:r>
      <w:r>
        <w:rPr>
          <w:spacing w:val="-2"/>
        </w:rPr>
        <w:t xml:space="preserve"> </w:t>
      </w:r>
      <w:r>
        <w:t>Modification</w:t>
      </w:r>
    </w:p>
    <w:p w14:paraId="1AE21137" w14:textId="77777777" w:rsidR="009F54E5" w:rsidRDefault="009F54E5">
      <w:pPr>
        <w:pStyle w:val="BodyText"/>
        <w:spacing w:before="5"/>
        <w:rPr>
          <w:b/>
          <w:sz w:val="34"/>
        </w:rPr>
      </w:pPr>
    </w:p>
    <w:p w14:paraId="6DBB280B" w14:textId="11588366" w:rsidR="009F54E5" w:rsidRDefault="007A02DF">
      <w:pPr>
        <w:pStyle w:val="BodyText"/>
        <w:spacing w:line="444" w:lineRule="auto"/>
        <w:ind w:left="120" w:right="199"/>
        <w:jc w:val="both"/>
      </w:pPr>
      <w:ins w:id="542" w:author="Yeyun Ouyang" w:date="2019-07-09T16:01:00Z">
        <w:r>
          <w:rPr>
            <w:noProof/>
          </w:rPr>
          <mc:AlternateContent>
            <mc:Choice Requires="wps">
              <w:drawing>
                <wp:anchor distT="0" distB="0" distL="114300" distR="114300" simplePos="0" relativeHeight="252016640" behindDoc="1" locked="0" layoutInCell="1" allowOverlap="1" wp14:anchorId="0BB5A3DF" wp14:editId="525C54E3">
                  <wp:simplePos x="0" y="0"/>
                  <wp:positionH relativeFrom="page">
                    <wp:posOffset>5859145</wp:posOffset>
                  </wp:positionH>
                  <wp:positionV relativeFrom="paragraph">
                    <wp:posOffset>432435</wp:posOffset>
                  </wp:positionV>
                  <wp:extent cx="43815" cy="0"/>
                  <wp:effectExtent l="0" t="0" r="0" b="0"/>
                  <wp:wrapNone/>
                  <wp:docPr id="535" name="Lin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1C8C0" id="Line 179"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35pt,34.05pt" to="464.8pt,3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vGEQIAAC0EAAAOAAAAZHJzL2Uyb0RvYy54bWysU1HP2iAUfV+y/0B417Z+1a82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" strokeweight=".14042mm">
                  <o:lock v:ext="edit" shapetype="f"/>
                  <w10:wrap anchorx="page"/>
                </v:line>
              </w:pict>
            </mc:Fallback>
          </mc:AlternateContent>
        </w:r>
      </w:ins>
      <w:ins w:id="543" w:author="Jon Belyeu" w:date="2019-07-09T16:00:00Z">
        <w:r w:rsidR="007E195B">
          <w:rPr>
            <w:noProof/>
          </w:rPr>
          <mc:AlternateContent>
            <mc:Choice Requires="wps">
              <w:drawing>
                <wp:anchor distT="0" distB="0" distL="114300" distR="114300" simplePos="0" relativeHeight="251916288" behindDoc="1" locked="0" layoutInCell="1" allowOverlap="1" wp14:anchorId="2E198BED" wp14:editId="2519CE67">
                  <wp:simplePos x="0" y="0"/>
                  <wp:positionH relativeFrom="page">
                    <wp:posOffset>5859145</wp:posOffset>
                  </wp:positionH>
                  <wp:positionV relativeFrom="paragraph">
                    <wp:posOffset>432435</wp:posOffset>
                  </wp:positionV>
                  <wp:extent cx="43815" cy="0"/>
                  <wp:effectExtent l="0" t="0" r="0" b="0"/>
                  <wp:wrapNone/>
                  <wp:docPr id="418"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34BFE" id="Line 62"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35pt,34.05pt" to="464.8pt,3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aafEQIAACsEAAAOAAAAZHJzL2Uyb0RvYy54bWysU8GO2yAQvVfqPyDuie2sk2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" strokeweight=".14042mm">
                  <o:lock v:ext="edit" shapetype="f"/>
                  <w10:wrap anchorx="page"/>
                </v:line>
              </w:pict>
            </mc:Fallback>
          </mc:AlternateContent>
        </w:r>
      </w:ins>
      <w:ins w:id="544" w:author="Aaron Quinlan" w:date="2019-07-09T15:58:00Z">
        <w:r w:rsidR="00195A70">
          <w:rPr>
            <w:noProof/>
          </w:rPr>
          <mc:AlternateContent>
            <mc:Choice Requires="wps">
              <w:drawing>
                <wp:anchor distT="0" distB="0" distL="114300" distR="114300" simplePos="0" relativeHeight="251815936" behindDoc="1" locked="0" layoutInCell="1" allowOverlap="1" wp14:anchorId="3D1786CB" wp14:editId="4A9AFADA">
                  <wp:simplePos x="0" y="0"/>
                  <wp:positionH relativeFrom="page">
                    <wp:posOffset>5859145</wp:posOffset>
                  </wp:positionH>
                  <wp:positionV relativeFrom="paragraph">
                    <wp:posOffset>432435</wp:posOffset>
                  </wp:positionV>
                  <wp:extent cx="43815" cy="0"/>
                  <wp:effectExtent l="0" t="0" r="0" b="0"/>
                  <wp:wrapNone/>
                  <wp:docPr id="299"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8B25D" id="Line 62"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35pt,34.05pt" to="464.8pt,3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aafEQIAACsEAAAOAAAAZHJzL2Uyb0RvYy54bWysU8GO2yAQvVfqPyDuie2sk2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" strokeweight=".14042mm">
                  <o:lock v:ext="edit" shapetype="f"/>
                  <w10:wrap anchorx="page"/>
                </v:line>
              </w:pict>
            </mc:Fallback>
          </mc:AlternateContent>
        </w:r>
      </w:ins>
      <w:ins w:id="545" w:author="Jeff Morgan" w:date="2019-07-09T15:57:00Z">
        <w:r w:rsidR="00A61948">
          <w:rPr>
            <w:noProof/>
          </w:rPr>
          <mc:AlternateContent>
            <mc:Choice Requires="wps">
              <w:drawing>
                <wp:anchor distT="0" distB="0" distL="114300" distR="114300" simplePos="0" relativeHeight="251715584" behindDoc="1" locked="0" layoutInCell="1" allowOverlap="1" wp14:anchorId="5F6BE449" wp14:editId="4921A733">
                  <wp:simplePos x="0" y="0"/>
                  <wp:positionH relativeFrom="page">
                    <wp:posOffset>5858510</wp:posOffset>
                  </wp:positionH>
                  <wp:positionV relativeFrom="paragraph">
                    <wp:posOffset>431800</wp:posOffset>
                  </wp:positionV>
                  <wp:extent cx="43815" cy="0"/>
                  <wp:effectExtent l="16510" t="12700" r="28575" b="25400"/>
                  <wp:wrapNone/>
                  <wp:docPr id="180"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2"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3pt,34pt" to="464.75pt,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gLBR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" strokeweight="5054emu">
                  <w10:wrap anchorx="page"/>
                </v:line>
              </w:pict>
            </mc:Fallback>
          </mc:AlternateContent>
        </w:r>
      </w:ins>
      <w:del w:id="546" w:author="Jeff Morgan" w:date="2019-07-09T15:57:00Z">
        <w:r w:rsidR="00240831">
          <w:rPr>
            <w:noProof/>
          </w:rPr>
          <mc:AlternateContent>
            <mc:Choice Requires="wps">
              <w:drawing>
                <wp:anchor distT="0" distB="0" distL="114300" distR="114300" simplePos="0" relativeHeight="251627520" behindDoc="1" locked="0" layoutInCell="1" allowOverlap="1" wp14:anchorId="30B8438B" wp14:editId="43A360AC">
                  <wp:simplePos x="0" y="0"/>
                  <wp:positionH relativeFrom="page">
                    <wp:posOffset>5859145</wp:posOffset>
                  </wp:positionH>
                  <wp:positionV relativeFrom="paragraph">
                    <wp:posOffset>432435</wp:posOffset>
                  </wp:positionV>
                  <wp:extent cx="43815" cy="0"/>
                  <wp:effectExtent l="10795" t="5080" r="12065" b="13970"/>
                  <wp:wrapNone/>
                  <wp:docPr id="69"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C15A04" id="Line 62"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35pt,34.05pt" to="464.8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xGHAIAAEE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" strokeweight=".14042mm">
                  <w10:wrap anchorx="page"/>
                </v:line>
              </w:pict>
            </mc:Fallback>
          </mc:AlternateContent>
        </w:r>
      </w:del>
      <w:r w:rsidR="001A290F">
        <w:t>As</w:t>
      </w:r>
      <w:r w:rsidR="001A290F">
        <w:rPr>
          <w:spacing w:val="-5"/>
        </w:rPr>
        <w:t xml:space="preserve"> </w:t>
      </w:r>
      <w:r w:rsidR="001A290F">
        <w:t>ribosomal</w:t>
      </w:r>
      <w:r w:rsidR="001A290F">
        <w:rPr>
          <w:spacing w:val="-4"/>
        </w:rPr>
        <w:t xml:space="preserve"> </w:t>
      </w:r>
      <w:r w:rsidR="001A290F">
        <w:t>RNAs</w:t>
      </w:r>
      <w:r w:rsidR="001A290F">
        <w:rPr>
          <w:spacing w:val="-5"/>
        </w:rPr>
        <w:t xml:space="preserve"> </w:t>
      </w:r>
      <w:r w:rsidR="001A290F">
        <w:t>and</w:t>
      </w:r>
      <w:r w:rsidR="001A290F">
        <w:rPr>
          <w:spacing w:val="-4"/>
        </w:rPr>
        <w:t xml:space="preserve"> </w:t>
      </w:r>
      <w:r w:rsidR="001A290F">
        <w:t>other</w:t>
      </w:r>
      <w:r w:rsidR="001A290F">
        <w:rPr>
          <w:spacing w:val="-4"/>
        </w:rPr>
        <w:t xml:space="preserve"> </w:t>
      </w:r>
      <w:r w:rsidR="001A290F">
        <w:t>non-coding</w:t>
      </w:r>
      <w:r w:rsidR="001A290F">
        <w:rPr>
          <w:spacing w:val="-5"/>
        </w:rPr>
        <w:t xml:space="preserve"> </w:t>
      </w:r>
      <w:r w:rsidR="001A290F">
        <w:t>RNAs</w:t>
      </w:r>
      <w:r w:rsidR="001A290F">
        <w:rPr>
          <w:spacing w:val="-4"/>
        </w:rPr>
        <w:t xml:space="preserve"> </w:t>
      </w:r>
      <w:ins w:id="547" w:author="Jason Gertz" w:date="2019-07-02T15:36:00Z">
        <w:r w:rsidR="00042D97">
          <w:t>can be</w:t>
        </w:r>
      </w:ins>
      <w:del w:id="548" w:author="Jason Gertz" w:date="2019-07-02T15:36:00Z">
        <w:r w:rsidR="001A290F">
          <w:delText>are</w:delText>
        </w:r>
      </w:del>
      <w:r w:rsidR="001A290F">
        <w:rPr>
          <w:spacing w:val="-4"/>
        </w:rPr>
        <w:t xml:space="preserve"> </w:t>
      </w:r>
      <w:r w:rsidR="001A290F">
        <w:t>highly</w:t>
      </w:r>
      <w:r w:rsidR="001A290F">
        <w:rPr>
          <w:spacing w:val="-5"/>
        </w:rPr>
        <w:t xml:space="preserve"> </w:t>
      </w:r>
      <w:r w:rsidR="001A290F">
        <w:t>abundant</w:t>
      </w:r>
      <w:r w:rsidR="001A290F">
        <w:rPr>
          <w:spacing w:val="-4"/>
        </w:rPr>
        <w:t xml:space="preserve"> </w:t>
      </w:r>
      <w:r w:rsidR="001A290F">
        <w:t>in</w:t>
      </w:r>
      <w:r w:rsidR="001A290F">
        <w:rPr>
          <w:spacing w:val="-5"/>
        </w:rPr>
        <w:t xml:space="preserve"> </w:t>
      </w:r>
      <w:r w:rsidR="001A290F">
        <w:t>RNA-seq</w:t>
      </w:r>
      <w:r w:rsidR="001A290F">
        <w:rPr>
          <w:spacing w:val="-4"/>
        </w:rPr>
        <w:t xml:space="preserve"> </w:t>
      </w:r>
      <w:r w:rsidR="001A290F">
        <w:t>experiments,</w:t>
      </w:r>
      <w:r w:rsidR="001A290F">
        <w:rPr>
          <w:spacing w:val="-4"/>
        </w:rPr>
        <w:t xml:space="preserve"> </w:t>
      </w:r>
      <w:r w:rsidR="001A290F">
        <w:t>it</w:t>
      </w:r>
      <w:r w:rsidR="001A290F">
        <w:rPr>
          <w:spacing w:val="-5"/>
        </w:rPr>
        <w:t xml:space="preserve"> </w:t>
      </w:r>
      <w:r w:rsidR="001A290F">
        <w:t>is</w:t>
      </w:r>
      <w:r w:rsidR="001A290F">
        <w:rPr>
          <w:spacing w:val="-4"/>
        </w:rPr>
        <w:t xml:space="preserve"> </w:t>
      </w:r>
      <w:r w:rsidR="001A290F">
        <w:t>often</w:t>
      </w:r>
      <w:r w:rsidR="001A290F">
        <w:rPr>
          <w:spacing w:val="-4"/>
        </w:rPr>
        <w:t xml:space="preserve"> </w:t>
      </w:r>
      <w:r w:rsidR="001A290F">
        <w:rPr>
          <w:spacing w:val="-3"/>
        </w:rPr>
        <w:t>recom</w:t>
      </w:r>
      <w:del w:id="549" w:author="Jason Gertz" w:date="2019-07-02T15:36:00Z">
        <w:r w:rsidR="001A290F">
          <w:rPr>
            <w:spacing w:val="-3"/>
          </w:rPr>
          <w:delText xml:space="preserve">- </w:delText>
        </w:r>
      </w:del>
      <w:r w:rsidR="001A290F">
        <w:t>mended</w:t>
      </w:r>
      <w:r w:rsidR="001A290F">
        <w:rPr>
          <w:spacing w:val="-9"/>
        </w:rPr>
        <w:t xml:space="preserve"> </w:t>
      </w:r>
      <w:r w:rsidR="001A290F">
        <w:t>to</w:t>
      </w:r>
      <w:r w:rsidR="001A290F">
        <w:rPr>
          <w:spacing w:val="-8"/>
        </w:rPr>
        <w:t xml:space="preserve"> </w:t>
      </w:r>
      <w:r w:rsidR="001A290F">
        <w:t>not</w:t>
      </w:r>
      <w:r w:rsidR="001A290F">
        <w:rPr>
          <w:spacing w:val="-8"/>
        </w:rPr>
        <w:t xml:space="preserve"> </w:t>
      </w:r>
      <w:r w:rsidR="001A290F">
        <w:t>include</w:t>
      </w:r>
      <w:r w:rsidR="001A290F">
        <w:rPr>
          <w:spacing w:val="-8"/>
        </w:rPr>
        <w:t xml:space="preserve"> </w:t>
      </w:r>
      <w:r w:rsidR="001A290F">
        <w:t>these</w:t>
      </w:r>
      <w:r w:rsidR="001A290F">
        <w:rPr>
          <w:spacing w:val="-8"/>
        </w:rPr>
        <w:t xml:space="preserve"> </w:t>
      </w:r>
      <w:r w:rsidR="001A290F">
        <w:t>sequences</w:t>
      </w:r>
      <w:r w:rsidR="001A290F">
        <w:rPr>
          <w:spacing w:val="-9"/>
        </w:rPr>
        <w:t xml:space="preserve"> </w:t>
      </w:r>
      <w:r w:rsidR="001A290F">
        <w:rPr>
          <w:spacing w:val="-3"/>
        </w:rPr>
        <w:t>for</w:t>
      </w:r>
      <w:r w:rsidR="001A290F">
        <w:rPr>
          <w:spacing w:val="-8"/>
        </w:rPr>
        <w:t xml:space="preserve"> </w:t>
      </w:r>
      <w:r w:rsidR="001A290F">
        <w:t>quantification.</w:t>
      </w:r>
      <w:r w:rsidR="001A290F">
        <w:rPr>
          <w:spacing w:val="23"/>
        </w:rPr>
        <w:t xml:space="preserve"> </w:t>
      </w:r>
      <w:r w:rsidR="001A290F">
        <w:t>By</w:t>
      </w:r>
      <w:r w:rsidR="001A290F">
        <w:rPr>
          <w:spacing w:val="-8"/>
        </w:rPr>
        <w:t xml:space="preserve"> </w:t>
      </w:r>
      <w:r w:rsidR="001A290F">
        <w:t>providing</w:t>
      </w:r>
      <w:r w:rsidR="001A290F">
        <w:rPr>
          <w:spacing w:val="-8"/>
        </w:rPr>
        <w:t xml:space="preserve"> </w:t>
      </w:r>
      <w:r w:rsidR="001A290F">
        <w:t>the</w:t>
      </w:r>
      <w:r w:rsidR="001A290F">
        <w:rPr>
          <w:spacing w:val="-8"/>
        </w:rPr>
        <w:t xml:space="preserve"> </w:t>
      </w:r>
      <w:r w:rsidR="001A290F">
        <w:rPr>
          <w:rFonts w:ascii="Courier New"/>
        </w:rPr>
        <w:t>--protein</w:t>
      </w:r>
      <w:r w:rsidR="001A290F">
        <w:rPr>
          <w:rFonts w:ascii="Courier New"/>
          <w:spacing w:val="-75"/>
        </w:rPr>
        <w:t xml:space="preserve"> </w:t>
      </w:r>
      <w:r w:rsidR="001A290F">
        <w:rPr>
          <w:rFonts w:ascii="Courier New"/>
        </w:rPr>
        <w:t>coding</w:t>
      </w:r>
      <w:r w:rsidR="001A290F">
        <w:rPr>
          <w:rFonts w:ascii="Courier New"/>
          <w:spacing w:val="-79"/>
        </w:rPr>
        <w:t xml:space="preserve"> </w:t>
      </w:r>
      <w:r w:rsidR="001A290F">
        <w:t>argument,</w:t>
      </w:r>
      <w:r w:rsidR="001A290F">
        <w:rPr>
          <w:spacing w:val="-5"/>
        </w:rPr>
        <w:t xml:space="preserve"> </w:t>
      </w:r>
      <w:r w:rsidR="001A290F">
        <w:rPr>
          <w:spacing w:val="-3"/>
        </w:rPr>
        <w:t xml:space="preserve">only </w:t>
      </w:r>
      <w:r w:rsidR="001A290F">
        <w:t>protein-coding genes are retained in the GTF file, which acts as a masking step of reads aligning to non-coding regions of the</w:t>
      </w:r>
      <w:r w:rsidR="001A290F">
        <w:rPr>
          <w:spacing w:val="-4"/>
        </w:rPr>
        <w:t xml:space="preserve"> </w:t>
      </w:r>
      <w:r w:rsidR="001A290F">
        <w:t>genome.</w:t>
      </w:r>
    </w:p>
    <w:p w14:paraId="3FFC2F9F" w14:textId="77777777" w:rsidR="009F54E5" w:rsidRDefault="009F54E5">
      <w:pPr>
        <w:spacing w:line="444" w:lineRule="auto"/>
        <w:jc w:val="both"/>
        <w:sectPr w:rsidR="009F54E5">
          <w:pgSz w:w="12240" w:h="20160"/>
          <w:pgMar w:top="660" w:right="520" w:bottom="360" w:left="600" w:header="0" w:footer="161" w:gutter="0"/>
          <w:cols w:space="720"/>
        </w:sectPr>
      </w:pPr>
    </w:p>
    <w:p w14:paraId="48BBC9E4" w14:textId="77777777" w:rsidR="009F54E5" w:rsidRDefault="001A290F">
      <w:pPr>
        <w:pStyle w:val="BodyText"/>
        <w:spacing w:before="73" w:line="453" w:lineRule="auto"/>
        <w:ind w:left="120" w:right="199"/>
        <w:jc w:val="both"/>
      </w:pPr>
      <w:r>
        <w:lastRenderedPageBreak/>
        <w:t xml:space="preserve">In most </w:t>
      </w:r>
      <w:proofErr w:type="spellStart"/>
      <w:r>
        <w:t>eukaryotes,</w:t>
      </w:r>
      <w:del w:id="550" w:author="Jason Gertz" w:date="2019-07-02T15:36:00Z">
        <w:r>
          <w:delText xml:space="preserve"> </w:delText>
        </w:r>
      </w:del>
      <w:del w:id="551" w:author="Jeff Morgan" w:date="2019-07-02T20:53:00Z">
        <w:r>
          <w:delText xml:space="preserve"> </w:delText>
        </w:r>
      </w:del>
      <w:r>
        <w:t>mRNAs</w:t>
      </w:r>
      <w:proofErr w:type="spellEnd"/>
      <w:r>
        <w:t xml:space="preserve"> undergo alternative splicing. </w:t>
      </w:r>
      <w:del w:id="552" w:author="Jeff Morgan" w:date="2019-07-02T20:53:00Z">
        <w:r>
          <w:delText xml:space="preserve"> </w:delText>
        </w:r>
      </w:del>
      <w:proofErr w:type="spellStart"/>
      <w:r>
        <w:rPr>
          <w:spacing w:val="-4"/>
        </w:rPr>
        <w:t>However,</w:t>
      </w:r>
      <w:del w:id="553" w:author="JONATHAN ROBERT BELYEU" w:date="2019-07-06T15:30:00Z">
        <w:r>
          <w:rPr>
            <w:spacing w:val="-4"/>
          </w:rPr>
          <w:delText xml:space="preserve"> </w:delText>
        </w:r>
      </w:del>
      <w:del w:id="554" w:author="Jeff Morgan" w:date="2019-07-02T20:53:00Z">
        <w:r>
          <w:rPr>
            <w:spacing w:val="-4"/>
          </w:rPr>
          <w:delText xml:space="preserve"> </w:delText>
        </w:r>
      </w:del>
      <w:r>
        <w:t>some</w:t>
      </w:r>
      <w:proofErr w:type="spellEnd"/>
      <w:r>
        <w:t xml:space="preserve"> quantification tools will </w:t>
      </w:r>
      <w:proofErr w:type="spellStart"/>
      <w:r>
        <w:t>consider</w:t>
      </w:r>
      <w:del w:id="555" w:author="Jason Gertz" w:date="2019-07-02T15:37:00Z">
        <w:r>
          <w:delText xml:space="preserve"> </w:delText>
        </w:r>
      </w:del>
      <w:del w:id="556" w:author="Jeff Morgan" w:date="2019-07-02T20:53:00Z">
        <w:r>
          <w:delText xml:space="preserve"> </w:delText>
        </w:r>
      </w:del>
      <w:r>
        <w:t>the</w:t>
      </w:r>
      <w:proofErr w:type="spellEnd"/>
      <w:r>
        <w:t xml:space="preserve"> multiple annotated splice variants of a gene as a </w:t>
      </w:r>
      <w:proofErr w:type="spellStart"/>
      <w:r>
        <w:t>multi</w:t>
      </w:r>
      <w:del w:id="557" w:author="Jeff Morgan" w:date="2019-07-02T21:00:00Z">
        <w:r>
          <w:delText>-</w:delText>
        </w:r>
      </w:del>
      <w:r>
        <w:t>mapper</w:t>
      </w:r>
      <w:proofErr w:type="spellEnd"/>
      <w:r>
        <w:t xml:space="preserve"> since they map to a location where sev</w:t>
      </w:r>
      <w:del w:id="558" w:author="Jeff Morgan" w:date="2019-07-02T20:53:00Z">
        <w:r>
          <w:delText xml:space="preserve">-  </w:delText>
        </w:r>
      </w:del>
      <w:r>
        <w:t>eral</w:t>
      </w:r>
      <w:r>
        <w:rPr>
          <w:spacing w:val="31"/>
        </w:rPr>
        <w:t xml:space="preserve"> </w:t>
      </w:r>
      <w:r>
        <w:t>isoforms</w:t>
      </w:r>
      <w:r>
        <w:rPr>
          <w:spacing w:val="31"/>
        </w:rPr>
        <w:t xml:space="preserve"> </w:t>
      </w:r>
      <w:r>
        <w:t>of</w:t>
      </w:r>
      <w:r>
        <w:rPr>
          <w:spacing w:val="31"/>
        </w:rPr>
        <w:t xml:space="preserve"> </w:t>
      </w:r>
      <w:r>
        <w:t>the</w:t>
      </w:r>
      <w:r>
        <w:rPr>
          <w:spacing w:val="32"/>
        </w:rPr>
        <w:t xml:space="preserve"> </w:t>
      </w:r>
      <w:r>
        <w:t>same</w:t>
      </w:r>
      <w:r>
        <w:rPr>
          <w:spacing w:val="31"/>
        </w:rPr>
        <w:t xml:space="preserve"> </w:t>
      </w:r>
      <w:r>
        <w:t>gene</w:t>
      </w:r>
      <w:r>
        <w:rPr>
          <w:spacing w:val="31"/>
        </w:rPr>
        <w:t xml:space="preserve"> </w:t>
      </w:r>
      <w:r>
        <w:t>overlap.</w:t>
      </w:r>
      <w:r>
        <w:rPr>
          <w:spacing w:val="56"/>
        </w:rPr>
        <w:t xml:space="preserve"> </w:t>
      </w:r>
      <w:r>
        <w:t>These</w:t>
      </w:r>
      <w:r>
        <w:rPr>
          <w:spacing w:val="31"/>
        </w:rPr>
        <w:t xml:space="preserve"> </w:t>
      </w:r>
      <w:r>
        <w:t>reads</w:t>
      </w:r>
      <w:r>
        <w:rPr>
          <w:spacing w:val="32"/>
        </w:rPr>
        <w:t xml:space="preserve"> </w:t>
      </w:r>
      <w:r>
        <w:t>are</w:t>
      </w:r>
      <w:r>
        <w:rPr>
          <w:spacing w:val="31"/>
        </w:rPr>
        <w:t xml:space="preserve"> </w:t>
      </w:r>
      <w:r>
        <w:t>either</w:t>
      </w:r>
      <w:r>
        <w:rPr>
          <w:spacing w:val="31"/>
        </w:rPr>
        <w:t xml:space="preserve"> </w:t>
      </w:r>
      <w:r>
        <w:t>penalized</w:t>
      </w:r>
      <w:r>
        <w:rPr>
          <w:spacing w:val="32"/>
        </w:rPr>
        <w:t xml:space="preserve"> </w:t>
      </w:r>
      <w:r>
        <w:t>or</w:t>
      </w:r>
      <w:r>
        <w:rPr>
          <w:spacing w:val="31"/>
        </w:rPr>
        <w:t xml:space="preserve"> </w:t>
      </w:r>
      <w:r>
        <w:t>discarded.</w:t>
      </w:r>
      <w:r>
        <w:rPr>
          <w:spacing w:val="56"/>
        </w:rPr>
        <w:t xml:space="preserve"> </w:t>
      </w:r>
      <w:r>
        <w:t>By</w:t>
      </w:r>
      <w:r>
        <w:rPr>
          <w:spacing w:val="31"/>
        </w:rPr>
        <w:t xml:space="preserve"> </w:t>
      </w:r>
      <w:r>
        <w:t>providing</w:t>
      </w:r>
      <w:r>
        <w:rPr>
          <w:spacing w:val="31"/>
        </w:rPr>
        <w:t xml:space="preserve"> </w:t>
      </w:r>
      <w:r>
        <w:t>the</w:t>
      </w:r>
    </w:p>
    <w:p w14:paraId="673D1594" w14:textId="3B316F1E" w:rsidR="009F54E5" w:rsidRDefault="007A02DF">
      <w:pPr>
        <w:pStyle w:val="BodyText"/>
        <w:spacing w:line="436" w:lineRule="auto"/>
        <w:ind w:left="120" w:right="197"/>
        <w:jc w:val="both"/>
      </w:pPr>
      <w:ins w:id="559" w:author="Yeyun Ouyang" w:date="2019-07-09T16:01:00Z">
        <w:r>
          <w:rPr>
            <w:noProof/>
          </w:rPr>
          <mc:AlternateContent>
            <mc:Choice Requires="wps">
              <w:drawing>
                <wp:anchor distT="0" distB="0" distL="114300" distR="114300" simplePos="0" relativeHeight="252018688" behindDoc="1" locked="0" layoutInCell="1" allowOverlap="1" wp14:anchorId="7280A5E4" wp14:editId="4C690D6B">
                  <wp:simplePos x="0" y="0"/>
                  <wp:positionH relativeFrom="page">
                    <wp:posOffset>1120775</wp:posOffset>
                  </wp:positionH>
                  <wp:positionV relativeFrom="paragraph">
                    <wp:posOffset>128270</wp:posOffset>
                  </wp:positionV>
                  <wp:extent cx="43180" cy="0"/>
                  <wp:effectExtent l="0" t="0" r="0" b="0"/>
                  <wp:wrapNone/>
                  <wp:docPr id="536" name="Lin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9C7AA" id="Line 178"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5pt,10.1pt" to="91.65pt,1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" strokeweight=".14042mm">
                  <o:lock v:ext="edit" shapetype="f"/>
                  <w10:wrap anchorx="page"/>
                </v:line>
              </w:pict>
            </mc:Fallback>
          </mc:AlternateContent>
        </w:r>
      </w:ins>
      <w:ins w:id="560" w:author="Jon Belyeu" w:date="2019-07-09T16:00:00Z">
        <w:r w:rsidR="007E195B">
          <w:rPr>
            <w:noProof/>
          </w:rPr>
          <mc:AlternateContent>
            <mc:Choice Requires="wps">
              <w:drawing>
                <wp:anchor distT="0" distB="0" distL="114300" distR="114300" simplePos="0" relativeHeight="251918336" behindDoc="1" locked="0" layoutInCell="1" allowOverlap="1" wp14:anchorId="04F3F687" wp14:editId="1E4544F4">
                  <wp:simplePos x="0" y="0"/>
                  <wp:positionH relativeFrom="page">
                    <wp:posOffset>1120775</wp:posOffset>
                  </wp:positionH>
                  <wp:positionV relativeFrom="paragraph">
                    <wp:posOffset>128270</wp:posOffset>
                  </wp:positionV>
                  <wp:extent cx="43180" cy="0"/>
                  <wp:effectExtent l="0" t="0" r="0" b="0"/>
                  <wp:wrapNone/>
                  <wp:docPr id="419"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349E7" id="Line 61"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5pt,10.1pt" to="91.65pt,1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" strokeweight=".14042mm">
                  <o:lock v:ext="edit" shapetype="f"/>
                  <w10:wrap anchorx="page"/>
                </v:line>
              </w:pict>
            </mc:Fallback>
          </mc:AlternateContent>
        </w:r>
      </w:ins>
      <w:ins w:id="561" w:author="Aaron Quinlan" w:date="2019-07-09T15:58:00Z">
        <w:r w:rsidR="00195A70">
          <w:rPr>
            <w:noProof/>
          </w:rPr>
          <mc:AlternateContent>
            <mc:Choice Requires="wps">
              <w:drawing>
                <wp:anchor distT="0" distB="0" distL="114300" distR="114300" simplePos="0" relativeHeight="251817984" behindDoc="1" locked="0" layoutInCell="1" allowOverlap="1" wp14:anchorId="660D9132" wp14:editId="318820F4">
                  <wp:simplePos x="0" y="0"/>
                  <wp:positionH relativeFrom="page">
                    <wp:posOffset>1120775</wp:posOffset>
                  </wp:positionH>
                  <wp:positionV relativeFrom="paragraph">
                    <wp:posOffset>128270</wp:posOffset>
                  </wp:positionV>
                  <wp:extent cx="43180" cy="0"/>
                  <wp:effectExtent l="0" t="0" r="0" b="0"/>
                  <wp:wrapNone/>
                  <wp:docPr id="300"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FBFC" id="Line 61"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5pt,10.1pt" to="91.65pt,1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" strokeweight=".14042mm">
                  <o:lock v:ext="edit" shapetype="f"/>
                  <w10:wrap anchorx="page"/>
                </v:line>
              </w:pict>
            </mc:Fallback>
          </mc:AlternateContent>
        </w:r>
      </w:ins>
      <w:ins w:id="562" w:author="Jeff Morgan" w:date="2019-07-09T15:57:00Z">
        <w:r w:rsidR="00A61948">
          <w:rPr>
            <w:noProof/>
          </w:rPr>
          <mc:AlternateContent>
            <mc:Choice Requires="wps">
              <w:drawing>
                <wp:anchor distT="0" distB="0" distL="114300" distR="114300" simplePos="0" relativeHeight="251717632" behindDoc="1" locked="0" layoutInCell="1" allowOverlap="1" wp14:anchorId="5A3C9E35" wp14:editId="628E2B52">
                  <wp:simplePos x="0" y="0"/>
                  <wp:positionH relativeFrom="page">
                    <wp:posOffset>1120140</wp:posOffset>
                  </wp:positionH>
                  <wp:positionV relativeFrom="paragraph">
                    <wp:posOffset>128270</wp:posOffset>
                  </wp:positionV>
                  <wp:extent cx="43815" cy="0"/>
                  <wp:effectExtent l="15240" t="13970" r="29845" b="24130"/>
                  <wp:wrapNone/>
                  <wp:docPr id="181"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1"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pt,10.1pt" to="91.65pt,10.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" strokeweight="5054emu">
                  <w10:wrap anchorx="page"/>
                </v:line>
              </w:pict>
            </mc:Fallback>
          </mc:AlternateContent>
        </w:r>
      </w:ins>
      <w:del w:id="563" w:author="Jeff Morgan" w:date="2019-07-09T15:57:00Z">
        <w:r w:rsidR="00240831">
          <w:rPr>
            <w:noProof/>
          </w:rPr>
          <mc:AlternateContent>
            <mc:Choice Requires="wps">
              <w:drawing>
                <wp:anchor distT="0" distB="0" distL="114300" distR="114300" simplePos="0" relativeHeight="251628544" behindDoc="1" locked="0" layoutInCell="1" allowOverlap="1" wp14:anchorId="2803FFCB" wp14:editId="03533986">
                  <wp:simplePos x="0" y="0"/>
                  <wp:positionH relativeFrom="page">
                    <wp:posOffset>1120775</wp:posOffset>
                  </wp:positionH>
                  <wp:positionV relativeFrom="paragraph">
                    <wp:posOffset>128270</wp:posOffset>
                  </wp:positionV>
                  <wp:extent cx="43180" cy="0"/>
                  <wp:effectExtent l="6350" t="7620" r="7620" b="11430"/>
                  <wp:wrapNone/>
                  <wp:docPr id="68"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C7CCB" id="Line 61"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5pt,10.1pt" to="91.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" strokeweight=".14042mm">
                  <w10:wrap anchorx="page"/>
                </v:line>
              </w:pict>
            </mc:Fallback>
          </mc:AlternateContent>
        </w:r>
      </w:del>
      <w:r w:rsidR="001A290F">
        <w:rPr>
          <w:rFonts w:ascii="Courier New"/>
        </w:rPr>
        <w:t>--longest</w:t>
      </w:r>
      <w:r w:rsidR="001A290F">
        <w:rPr>
          <w:rFonts w:ascii="Courier New"/>
          <w:spacing w:val="-76"/>
        </w:rPr>
        <w:t xml:space="preserve"> </w:t>
      </w:r>
      <w:r w:rsidR="001A290F">
        <w:rPr>
          <w:rFonts w:ascii="Courier New"/>
        </w:rPr>
        <w:t>transcript</w:t>
      </w:r>
      <w:r w:rsidR="001A290F">
        <w:rPr>
          <w:rFonts w:ascii="Courier New"/>
          <w:spacing w:val="-71"/>
        </w:rPr>
        <w:t xml:space="preserve"> </w:t>
      </w:r>
      <w:r w:rsidR="001A290F">
        <w:t xml:space="preserve">argument, the longest </w:t>
      </w:r>
      <w:proofErr w:type="spellStart"/>
      <w:r w:rsidR="001A290F">
        <w:t>Ensembl</w:t>
      </w:r>
      <w:proofErr w:type="spellEnd"/>
      <w:r w:rsidR="001A290F">
        <w:t xml:space="preserve"> canonical transcript (</w:t>
      </w:r>
      <w:r w:rsidR="001A290F">
        <w:rPr>
          <w:i/>
        </w:rPr>
        <w:t>20</w:t>
      </w:r>
      <w:r w:rsidR="001A290F">
        <w:t xml:space="preserve">) is retained </w:t>
      </w:r>
      <w:r w:rsidR="001A290F">
        <w:rPr>
          <w:spacing w:val="-3"/>
        </w:rPr>
        <w:t>for</w:t>
      </w:r>
      <w:r w:rsidR="001A290F">
        <w:t xml:space="preserve"> each gene in the GTF file. </w:t>
      </w:r>
      <w:r w:rsidR="001A290F">
        <w:rPr>
          <w:spacing w:val="-4"/>
        </w:rPr>
        <w:t xml:space="preserve">However, </w:t>
      </w:r>
      <w:r w:rsidR="001A290F">
        <w:t xml:space="preserve">if using Cufflinks to quantify reads (discussed further in the next section), this is </w:t>
      </w:r>
      <w:proofErr w:type="spellStart"/>
      <w:r w:rsidR="001A290F">
        <w:t>not</w:t>
      </w:r>
      <w:del w:id="564" w:author="Jason Gertz" w:date="2019-07-02T15:37:00Z">
        <w:r w:rsidR="001A290F">
          <w:delText xml:space="preserve"> </w:delText>
        </w:r>
      </w:del>
      <w:del w:id="565" w:author="Jeff Morgan" w:date="2019-07-02T20:53:00Z">
        <w:r w:rsidR="001A290F">
          <w:delText xml:space="preserve">be </w:delText>
        </w:r>
      </w:del>
      <w:r w:rsidR="001A290F">
        <w:t>recommended</w:t>
      </w:r>
      <w:proofErr w:type="spellEnd"/>
      <w:r w:rsidR="001A290F">
        <w:t xml:space="preserve"> as Cufflinks is optimized to quantify abundances of the different isoforms of each gene (</w:t>
      </w:r>
      <w:r w:rsidR="001A290F">
        <w:rPr>
          <w:i/>
        </w:rPr>
        <w:t>18</w:t>
      </w:r>
      <w:r w:rsidR="001A290F">
        <w:t>).</w:t>
      </w:r>
    </w:p>
    <w:p w14:paraId="2D71C23B" w14:textId="5DD9C79F" w:rsidR="009F54E5" w:rsidRDefault="001A290F">
      <w:pPr>
        <w:pStyle w:val="BodyText"/>
        <w:spacing w:before="34" w:line="444" w:lineRule="auto"/>
        <w:ind w:left="119" w:right="197"/>
        <w:jc w:val="both"/>
      </w:pPr>
      <w:r>
        <w:rPr>
          <w:spacing w:val="-3"/>
        </w:rPr>
        <w:t>For</w:t>
      </w:r>
      <w:r>
        <w:rPr>
          <w:spacing w:val="-9"/>
        </w:rPr>
        <w:t xml:space="preserve"> </w:t>
      </w:r>
      <w:r>
        <w:t>ribosome</w:t>
      </w:r>
      <w:r>
        <w:rPr>
          <w:spacing w:val="-9"/>
        </w:rPr>
        <w:t xml:space="preserve"> </w:t>
      </w:r>
      <w:r>
        <w:t>profiling,</w:t>
      </w:r>
      <w:r>
        <w:rPr>
          <w:spacing w:val="-7"/>
        </w:rPr>
        <w:t xml:space="preserve"> </w:t>
      </w:r>
      <w:r>
        <w:t>where</w:t>
      </w:r>
      <w:r>
        <w:rPr>
          <w:spacing w:val="-9"/>
        </w:rPr>
        <w:t xml:space="preserve"> </w:t>
      </w:r>
      <w:ins w:id="566" w:author="Yeyun Ouyang" w:date="2019-07-09T16:01:00Z">
        <w:r w:rsidR="007A02DF">
          <w:t>5’</w:t>
        </w:r>
      </w:ins>
      <w:ins w:id="567" w:author="Jon Belyeu" w:date="2019-07-09T16:00:00Z">
        <w:r w:rsidR="00E43377">
          <w:t>5’</w:t>
        </w:r>
      </w:ins>
      <w:ins w:id="568" w:author="Aaron Quinlan" w:date="2019-07-09T15:58:00Z">
        <w:r w:rsidR="00B6686C">
          <w:t>5’</w:t>
        </w:r>
      </w:ins>
      <w:ins w:id="569" w:author="Jeff Morgan" w:date="2019-07-09T15:57:00Z">
        <w:r w:rsidR="004D1738">
          <w:t>5</w:t>
        </w:r>
      </w:ins>
      <w:ins w:id="570" w:author="Jeff Morgan" w:date="2019-07-02T21:13:00Z">
        <w:r w:rsidR="0047579E" w:rsidRPr="0047579E">
          <w:t>′</w:t>
        </w:r>
      </w:ins>
      <w:del w:id="571" w:author="Jeff Morgan" w:date="2019-07-02T21:12:00Z">
        <w:r w:rsidR="004D1738" w:rsidDel="0047579E">
          <w:delText>’</w:delText>
        </w:r>
      </w:del>
      <w:del w:id="572" w:author="Jeff Morgan" w:date="2019-07-09T15:57:00Z">
        <w:r>
          <w:delText>5’</w:delText>
        </w:r>
      </w:del>
      <w:r>
        <w:rPr>
          <w:spacing w:val="-8"/>
        </w:rPr>
        <w:t xml:space="preserve"> </w:t>
      </w:r>
      <w:r>
        <w:t>and</w:t>
      </w:r>
      <w:r>
        <w:rPr>
          <w:spacing w:val="-9"/>
        </w:rPr>
        <w:t xml:space="preserve"> </w:t>
      </w:r>
      <w:ins w:id="573" w:author="Yeyun Ouyang" w:date="2019-07-09T16:01:00Z">
        <w:r w:rsidR="007A02DF">
          <w:t>3’</w:t>
        </w:r>
      </w:ins>
      <w:ins w:id="574" w:author="Jon Belyeu" w:date="2019-07-09T16:00:00Z">
        <w:r w:rsidR="00E43377">
          <w:t>3’</w:t>
        </w:r>
      </w:ins>
      <w:ins w:id="575" w:author="Aaron Quinlan" w:date="2019-07-09T15:58:00Z">
        <w:r w:rsidR="00B6686C">
          <w:t>3’</w:t>
        </w:r>
      </w:ins>
      <w:ins w:id="576" w:author="Jeff Morgan" w:date="2019-07-09T15:57:00Z">
        <w:r w:rsidR="004D1738">
          <w:t>3</w:t>
        </w:r>
      </w:ins>
      <w:ins w:id="577" w:author="Jeff Morgan" w:date="2019-07-02T21:13:00Z">
        <w:r w:rsidR="0047579E" w:rsidRPr="0047579E">
          <w:t>′</w:t>
        </w:r>
      </w:ins>
      <w:del w:id="578" w:author="Jeff Morgan" w:date="2019-07-02T21:13:00Z">
        <w:r w:rsidR="004D1738" w:rsidDel="0047579E">
          <w:delText>’</w:delText>
        </w:r>
      </w:del>
      <w:del w:id="579" w:author="Jeff Morgan" w:date="2019-07-09T15:57:00Z">
        <w:r>
          <w:delText>3’</w:delText>
        </w:r>
      </w:del>
      <w:r>
        <w:rPr>
          <w:spacing w:val="-8"/>
        </w:rPr>
        <w:t xml:space="preserve"> </w:t>
      </w:r>
      <w:r>
        <w:t>transcript</w:t>
      </w:r>
      <w:r>
        <w:rPr>
          <w:spacing w:val="-9"/>
        </w:rPr>
        <w:t xml:space="preserve"> </w:t>
      </w:r>
      <w:commentRangeStart w:id="580"/>
      <w:r>
        <w:t>biases</w:t>
      </w:r>
      <w:commentRangeEnd w:id="580"/>
      <w:r w:rsidR="00530F48">
        <w:rPr>
          <w:rStyle w:val="CommentReference"/>
        </w:rPr>
        <w:commentReference w:id="580"/>
      </w:r>
      <w:r>
        <w:rPr>
          <w:spacing w:val="-8"/>
        </w:rPr>
        <w:t xml:space="preserve"> </w:t>
      </w:r>
      <w:r>
        <w:t>are</w:t>
      </w:r>
      <w:r>
        <w:rPr>
          <w:spacing w:val="-9"/>
        </w:rPr>
        <w:t xml:space="preserve"> </w:t>
      </w:r>
      <w:r>
        <w:t>frequent</w:t>
      </w:r>
      <w:r>
        <w:rPr>
          <w:spacing w:val="-8"/>
        </w:rPr>
        <w:t xml:space="preserve"> </w:t>
      </w:r>
      <w:r>
        <w:t>(</w:t>
      </w:r>
      <w:r>
        <w:rPr>
          <w:i/>
        </w:rPr>
        <w:t>8,</w:t>
      </w:r>
      <w:r>
        <w:rPr>
          <w:i/>
          <w:spacing w:val="-40"/>
        </w:rPr>
        <w:t xml:space="preserve"> </w:t>
      </w:r>
      <w:r>
        <w:rPr>
          <w:i/>
        </w:rPr>
        <w:t>9</w:t>
      </w:r>
      <w:r>
        <w:t>),</w:t>
      </w:r>
      <w:r>
        <w:rPr>
          <w:spacing w:val="-8"/>
        </w:rPr>
        <w:t xml:space="preserve"> </w:t>
      </w:r>
      <w:r>
        <w:t>the</w:t>
      </w:r>
      <w:r>
        <w:rPr>
          <w:spacing w:val="-8"/>
        </w:rPr>
        <w:t xml:space="preserve"> </w:t>
      </w:r>
      <w:ins w:id="581" w:author="Yeyun Ouyang" w:date="2019-07-09T16:01:00Z">
        <w:r w:rsidR="007A02DF">
          <w:t>5’</w:t>
        </w:r>
      </w:ins>
      <w:ins w:id="582" w:author="Jon Belyeu" w:date="2019-07-09T16:00:00Z">
        <w:r w:rsidR="00E43377">
          <w:t>5’</w:t>
        </w:r>
      </w:ins>
      <w:ins w:id="583" w:author="Aaron Quinlan" w:date="2019-07-09T15:58:00Z">
        <w:r w:rsidR="00B6686C">
          <w:t>5’</w:t>
        </w:r>
      </w:ins>
      <w:ins w:id="584" w:author="Jeff Morgan" w:date="2019-07-09T15:57:00Z">
        <w:r w:rsidR="004D1738">
          <w:t>5</w:t>
        </w:r>
      </w:ins>
      <w:ins w:id="585" w:author="Jeff Morgan" w:date="2019-07-02T21:13:00Z">
        <w:r w:rsidR="0047579E" w:rsidRPr="0047579E">
          <w:t>′</w:t>
        </w:r>
      </w:ins>
      <w:del w:id="586" w:author="Jeff Morgan" w:date="2019-07-02T21:13:00Z">
        <w:r w:rsidR="004D1738" w:rsidDel="0047579E">
          <w:delText>’</w:delText>
        </w:r>
      </w:del>
      <w:del w:id="587" w:author="Jeff Morgan" w:date="2019-07-09T15:57:00Z">
        <w:r>
          <w:delText>5’</w:delText>
        </w:r>
      </w:del>
      <w:r>
        <w:rPr>
          <w:spacing w:val="-9"/>
        </w:rPr>
        <w:t xml:space="preserve"> </w:t>
      </w:r>
      <w:r>
        <w:t>and</w:t>
      </w:r>
      <w:r>
        <w:rPr>
          <w:spacing w:val="-8"/>
        </w:rPr>
        <w:t xml:space="preserve"> </w:t>
      </w:r>
      <w:ins w:id="588" w:author="Yeyun Ouyang" w:date="2019-07-09T16:01:00Z">
        <w:r w:rsidR="007A02DF">
          <w:t>3’</w:t>
        </w:r>
      </w:ins>
      <w:ins w:id="589" w:author="Jon Belyeu" w:date="2019-07-09T16:00:00Z">
        <w:r w:rsidR="00E43377">
          <w:t>3’</w:t>
        </w:r>
      </w:ins>
      <w:ins w:id="590" w:author="Aaron Quinlan" w:date="2019-07-09T15:58:00Z">
        <w:r w:rsidR="00B6686C">
          <w:t>3’</w:t>
        </w:r>
      </w:ins>
      <w:ins w:id="591" w:author="Jeff Morgan" w:date="2019-07-09T15:57:00Z">
        <w:r w:rsidR="004D1738">
          <w:t>3</w:t>
        </w:r>
      </w:ins>
      <w:ins w:id="592" w:author="Jeff Morgan" w:date="2019-07-02T21:13:00Z">
        <w:r w:rsidR="0047579E" w:rsidRPr="0047579E">
          <w:t>′</w:t>
        </w:r>
      </w:ins>
      <w:del w:id="593" w:author="Jeff Morgan" w:date="2019-07-02T21:13:00Z">
        <w:r w:rsidR="004D1738" w:rsidDel="0047579E">
          <w:delText>’</w:delText>
        </w:r>
      </w:del>
      <w:del w:id="594" w:author="Jeff Morgan" w:date="2019-07-09T15:57:00Z">
        <w:r>
          <w:delText>3’</w:delText>
        </w:r>
      </w:del>
      <w:r>
        <w:rPr>
          <w:spacing w:val="-9"/>
        </w:rPr>
        <w:t xml:space="preserve"> </w:t>
      </w:r>
      <w:r>
        <w:t>ends</w:t>
      </w:r>
      <w:r>
        <w:rPr>
          <w:spacing w:val="-8"/>
        </w:rPr>
        <w:t xml:space="preserve"> </w:t>
      </w:r>
      <w:r>
        <w:t>of</w:t>
      </w:r>
      <w:r>
        <w:rPr>
          <w:spacing w:val="-9"/>
        </w:rPr>
        <w:t xml:space="preserve"> </w:t>
      </w:r>
      <w:r>
        <w:t>each</w:t>
      </w:r>
      <w:r>
        <w:rPr>
          <w:spacing w:val="-8"/>
        </w:rPr>
        <w:t xml:space="preserve"> </w:t>
      </w:r>
      <w:r>
        <w:t>transcript’s coding</w:t>
      </w:r>
      <w:r>
        <w:rPr>
          <w:spacing w:val="-8"/>
        </w:rPr>
        <w:t xml:space="preserve"> </w:t>
      </w:r>
      <w:r>
        <w:t>space</w:t>
      </w:r>
      <w:r>
        <w:rPr>
          <w:spacing w:val="-7"/>
        </w:rPr>
        <w:t xml:space="preserve"> </w:t>
      </w:r>
      <w:r>
        <w:t>need</w:t>
      </w:r>
      <w:r>
        <w:rPr>
          <w:spacing w:val="-7"/>
        </w:rPr>
        <w:t xml:space="preserve"> </w:t>
      </w:r>
      <w:r>
        <w:t>to</w:t>
      </w:r>
      <w:r>
        <w:rPr>
          <w:spacing w:val="-7"/>
        </w:rPr>
        <w:t xml:space="preserve"> </w:t>
      </w:r>
      <w:r>
        <w:t>be</w:t>
      </w:r>
      <w:r>
        <w:rPr>
          <w:spacing w:val="-8"/>
        </w:rPr>
        <w:t xml:space="preserve"> </w:t>
      </w:r>
      <w:r>
        <w:t>trimmed</w:t>
      </w:r>
      <w:r>
        <w:rPr>
          <w:spacing w:val="-7"/>
        </w:rPr>
        <w:t xml:space="preserve"> </w:t>
      </w:r>
      <w:r>
        <w:t>to</w:t>
      </w:r>
      <w:r>
        <w:rPr>
          <w:spacing w:val="-7"/>
        </w:rPr>
        <w:t xml:space="preserve"> </w:t>
      </w:r>
      <w:r>
        <w:rPr>
          <w:spacing w:val="-3"/>
        </w:rPr>
        <w:t>avoid</w:t>
      </w:r>
      <w:r>
        <w:rPr>
          <w:spacing w:val="-7"/>
        </w:rPr>
        <w:t xml:space="preserve"> </w:t>
      </w:r>
      <w:r>
        <w:t>quantification</w:t>
      </w:r>
      <w:r>
        <w:rPr>
          <w:spacing w:val="-8"/>
        </w:rPr>
        <w:t xml:space="preserve"> </w:t>
      </w:r>
      <w:ins w:id="595" w:author="Jason Gertz" w:date="2019-07-02T15:37:00Z">
        <w:r w:rsidR="00042D97">
          <w:t>of</w:t>
        </w:r>
      </w:ins>
      <w:del w:id="596" w:author="Jason Gertz" w:date="2019-07-02T15:37:00Z">
        <w:r>
          <w:delText>to</w:delText>
        </w:r>
      </w:del>
      <w:r>
        <w:rPr>
          <w:spacing w:val="-7"/>
        </w:rPr>
        <w:t xml:space="preserve"> </w:t>
      </w:r>
      <w:r>
        <w:t>this</w:t>
      </w:r>
      <w:r>
        <w:rPr>
          <w:spacing w:val="-7"/>
        </w:rPr>
        <w:t xml:space="preserve"> </w:t>
      </w:r>
      <w:r>
        <w:t>region.</w:t>
      </w:r>
      <w:r>
        <w:rPr>
          <w:spacing w:val="17"/>
        </w:rPr>
        <w:t xml:space="preserve"> </w:t>
      </w:r>
      <w:r>
        <w:t>By</w:t>
      </w:r>
      <w:r>
        <w:rPr>
          <w:spacing w:val="-7"/>
        </w:rPr>
        <w:t xml:space="preserve"> </w:t>
      </w:r>
      <w:r>
        <w:t>providing</w:t>
      </w:r>
      <w:r>
        <w:rPr>
          <w:spacing w:val="-8"/>
        </w:rPr>
        <w:t xml:space="preserve"> </w:t>
      </w:r>
      <w:r>
        <w:t>the</w:t>
      </w:r>
      <w:r>
        <w:rPr>
          <w:spacing w:val="-8"/>
        </w:rPr>
        <w:t xml:space="preserve"> </w:t>
      </w:r>
      <w:r>
        <w:rPr>
          <w:rFonts w:ascii="Courier New" w:hAnsi="Courier New"/>
        </w:rPr>
        <w:t>--truncate</w:t>
      </w:r>
      <w:r>
        <w:rPr>
          <w:rFonts w:ascii="Courier New" w:hAnsi="Courier New"/>
          <w:spacing w:val="-78"/>
        </w:rPr>
        <w:t xml:space="preserve"> </w:t>
      </w:r>
      <w:r>
        <w:t xml:space="preserve">argument, the </w:t>
      </w:r>
      <w:ins w:id="597" w:author="Yeyun Ouyang" w:date="2019-07-09T16:01:00Z">
        <w:r w:rsidR="007A02DF">
          <w:t>5’</w:t>
        </w:r>
      </w:ins>
      <w:ins w:id="598" w:author="Jon Belyeu" w:date="2019-07-09T16:00:00Z">
        <w:r w:rsidR="00E43377">
          <w:t>5’</w:t>
        </w:r>
      </w:ins>
      <w:ins w:id="599" w:author="Aaron Quinlan" w:date="2019-07-09T15:58:00Z">
        <w:r w:rsidR="00B6686C">
          <w:t>5’</w:t>
        </w:r>
      </w:ins>
      <w:ins w:id="600" w:author="Jeff Morgan" w:date="2019-07-09T15:57:00Z">
        <w:r w:rsidR="004D1738">
          <w:t>5</w:t>
        </w:r>
      </w:ins>
      <w:ins w:id="601" w:author="Jeff Morgan" w:date="2019-07-02T21:13:00Z">
        <w:r w:rsidR="0047579E" w:rsidRPr="0047579E">
          <w:t>′</w:t>
        </w:r>
      </w:ins>
      <w:del w:id="602" w:author="Jeff Morgan" w:date="2019-07-02T21:13:00Z">
        <w:r w:rsidR="004D1738" w:rsidDel="0047579E">
          <w:delText>’</w:delText>
        </w:r>
      </w:del>
      <w:del w:id="603" w:author="Jeff Morgan" w:date="2019-07-09T15:57:00Z">
        <w:r>
          <w:delText>5’</w:delText>
        </w:r>
      </w:del>
      <w:r>
        <w:t xml:space="preserve"> and </w:t>
      </w:r>
      <w:ins w:id="604" w:author="Yeyun Ouyang" w:date="2019-07-09T16:01:00Z">
        <w:r w:rsidR="007A02DF">
          <w:t>3’</w:t>
        </w:r>
      </w:ins>
      <w:ins w:id="605" w:author="Jon Belyeu" w:date="2019-07-09T16:00:00Z">
        <w:r w:rsidR="00E43377">
          <w:t>3’</w:t>
        </w:r>
      </w:ins>
      <w:ins w:id="606" w:author="Aaron Quinlan" w:date="2019-07-09T15:58:00Z">
        <w:r w:rsidR="00B6686C">
          <w:t>3’</w:t>
        </w:r>
      </w:ins>
      <w:ins w:id="607" w:author="Jeff Morgan" w:date="2019-07-09T15:57:00Z">
        <w:r w:rsidR="004D1738">
          <w:t>3</w:t>
        </w:r>
      </w:ins>
      <w:ins w:id="608" w:author="Jeff Morgan" w:date="2019-07-02T21:13:00Z">
        <w:r w:rsidR="0047579E" w:rsidRPr="0047579E">
          <w:t>′</w:t>
        </w:r>
      </w:ins>
      <w:del w:id="609" w:author="Jeff Morgan" w:date="2019-07-02T21:13:00Z">
        <w:r w:rsidR="004D1738" w:rsidDel="0047579E">
          <w:delText>’</w:delText>
        </w:r>
      </w:del>
      <w:del w:id="610" w:author="Jeff Morgan" w:date="2019-07-09T15:57:00Z">
        <w:r>
          <w:delText>3’</w:delText>
        </w:r>
      </w:del>
      <w:r>
        <w:t xml:space="preserve"> ends of each transcript will be trimmed </w:t>
      </w:r>
      <w:r>
        <w:rPr>
          <w:spacing w:val="-3"/>
        </w:rPr>
        <w:t xml:space="preserve">by </w:t>
      </w:r>
      <w:r>
        <w:t>the specified amounts. These values are set to defaults of</w:t>
      </w:r>
      <w:r>
        <w:rPr>
          <w:spacing w:val="-7"/>
        </w:rPr>
        <w:t xml:space="preserve"> </w:t>
      </w:r>
      <w:r>
        <w:t>45</w:t>
      </w:r>
      <w:r>
        <w:rPr>
          <w:spacing w:val="-6"/>
        </w:rPr>
        <w:t xml:space="preserve"> </w:t>
      </w:r>
      <w:proofErr w:type="spellStart"/>
      <w:r>
        <w:t>nt</w:t>
      </w:r>
      <w:proofErr w:type="spellEnd"/>
      <w:r>
        <w:rPr>
          <w:spacing w:val="-7"/>
        </w:rPr>
        <w:t xml:space="preserve"> </w:t>
      </w:r>
      <w:r>
        <w:rPr>
          <w:spacing w:val="-3"/>
        </w:rPr>
        <w:t>for</w:t>
      </w:r>
      <w:r>
        <w:rPr>
          <w:spacing w:val="-7"/>
        </w:rPr>
        <w:t xml:space="preserve"> </w:t>
      </w:r>
      <w:ins w:id="611" w:author="Yeyun Ouyang" w:date="2019-07-09T16:01:00Z">
        <w:r w:rsidR="007A02DF">
          <w:t>5’</w:t>
        </w:r>
      </w:ins>
      <w:ins w:id="612" w:author="Jon Belyeu" w:date="2019-07-09T16:00:00Z">
        <w:r w:rsidR="00E43377">
          <w:t>5’</w:t>
        </w:r>
      </w:ins>
      <w:ins w:id="613" w:author="Aaron Quinlan" w:date="2019-07-09T15:58:00Z">
        <w:r w:rsidR="00B6686C">
          <w:t>5’</w:t>
        </w:r>
      </w:ins>
      <w:ins w:id="614" w:author="Jeff Morgan" w:date="2019-07-09T15:57:00Z">
        <w:r w:rsidR="004D1738">
          <w:t>5</w:t>
        </w:r>
      </w:ins>
      <w:ins w:id="615" w:author="Jeff Morgan" w:date="2019-07-02T21:13:00Z">
        <w:r w:rsidR="0047579E" w:rsidRPr="0047579E">
          <w:t>′</w:t>
        </w:r>
      </w:ins>
      <w:del w:id="616" w:author="Jeff Morgan" w:date="2019-07-02T21:13:00Z">
        <w:r w:rsidR="004D1738" w:rsidDel="0047579E">
          <w:delText>’</w:delText>
        </w:r>
      </w:del>
      <w:del w:id="617" w:author="Jeff Morgan" w:date="2019-07-09T15:57:00Z">
        <w:r>
          <w:delText>5’</w:delText>
        </w:r>
      </w:del>
      <w:r>
        <w:rPr>
          <w:spacing w:val="-6"/>
        </w:rPr>
        <w:t xml:space="preserve"> </w:t>
      </w:r>
      <w:r>
        <w:t>truncation</w:t>
      </w:r>
      <w:r>
        <w:rPr>
          <w:spacing w:val="-6"/>
        </w:rPr>
        <w:t xml:space="preserve"> </w:t>
      </w:r>
      <w:r>
        <w:t>and</w:t>
      </w:r>
      <w:r>
        <w:rPr>
          <w:spacing w:val="-7"/>
        </w:rPr>
        <w:t xml:space="preserve"> </w:t>
      </w:r>
      <w:r>
        <w:t>15</w:t>
      </w:r>
      <w:r>
        <w:rPr>
          <w:spacing w:val="-7"/>
        </w:rPr>
        <w:t xml:space="preserve"> </w:t>
      </w:r>
      <w:proofErr w:type="spellStart"/>
      <w:r>
        <w:t>nt</w:t>
      </w:r>
      <w:proofErr w:type="spellEnd"/>
      <w:r>
        <w:rPr>
          <w:spacing w:val="-6"/>
        </w:rPr>
        <w:t xml:space="preserve"> </w:t>
      </w:r>
      <w:r>
        <w:rPr>
          <w:spacing w:val="-3"/>
        </w:rPr>
        <w:t>for</w:t>
      </w:r>
      <w:r>
        <w:rPr>
          <w:spacing w:val="-6"/>
        </w:rPr>
        <w:t xml:space="preserve"> </w:t>
      </w:r>
      <w:ins w:id="618" w:author="Yeyun Ouyang" w:date="2019-07-09T16:01:00Z">
        <w:r w:rsidR="007A02DF">
          <w:t>3’</w:t>
        </w:r>
      </w:ins>
      <w:ins w:id="619" w:author="Jon Belyeu" w:date="2019-07-09T16:00:00Z">
        <w:r w:rsidR="00E43377">
          <w:t>3’</w:t>
        </w:r>
      </w:ins>
      <w:ins w:id="620" w:author="Aaron Quinlan" w:date="2019-07-09T15:58:00Z">
        <w:r w:rsidR="00B6686C">
          <w:t>3’</w:t>
        </w:r>
      </w:ins>
      <w:ins w:id="621" w:author="Jeff Morgan" w:date="2019-07-09T15:57:00Z">
        <w:r w:rsidR="004D1738">
          <w:t>3</w:t>
        </w:r>
      </w:ins>
      <w:ins w:id="622" w:author="Jeff Morgan" w:date="2019-07-02T21:13:00Z">
        <w:r w:rsidR="0047579E" w:rsidRPr="0047579E">
          <w:t>′</w:t>
        </w:r>
      </w:ins>
      <w:del w:id="623" w:author="Jeff Morgan" w:date="2019-07-02T21:13:00Z">
        <w:r w:rsidR="004D1738" w:rsidDel="0047579E">
          <w:delText>’</w:delText>
        </w:r>
      </w:del>
      <w:del w:id="624" w:author="Jeff Morgan" w:date="2019-07-09T15:57:00Z">
        <w:r>
          <w:delText>3’</w:delText>
        </w:r>
      </w:del>
      <w:r>
        <w:rPr>
          <w:spacing w:val="-7"/>
        </w:rPr>
        <w:t xml:space="preserve"> </w:t>
      </w:r>
      <w:r>
        <w:t>truncation,</w:t>
      </w:r>
      <w:r>
        <w:rPr>
          <w:spacing w:val="-6"/>
        </w:rPr>
        <w:t xml:space="preserve"> </w:t>
      </w:r>
      <w:r>
        <w:t>as</w:t>
      </w:r>
      <w:r>
        <w:rPr>
          <w:spacing w:val="-7"/>
        </w:rPr>
        <w:t xml:space="preserve"> </w:t>
      </w:r>
      <w:r>
        <w:t>is</w:t>
      </w:r>
      <w:r>
        <w:rPr>
          <w:spacing w:val="-6"/>
        </w:rPr>
        <w:t xml:space="preserve"> </w:t>
      </w:r>
      <w:r>
        <w:t>the</w:t>
      </w:r>
      <w:r>
        <w:rPr>
          <w:spacing w:val="-6"/>
        </w:rPr>
        <w:t xml:space="preserve"> </w:t>
      </w:r>
      <w:r>
        <w:t>convention</w:t>
      </w:r>
      <w:r>
        <w:rPr>
          <w:spacing w:val="-7"/>
        </w:rPr>
        <w:t xml:space="preserve"> </w:t>
      </w:r>
      <w:r>
        <w:t>within</w:t>
      </w:r>
      <w:r>
        <w:rPr>
          <w:spacing w:val="-7"/>
        </w:rPr>
        <w:t xml:space="preserve"> </w:t>
      </w:r>
      <w:r>
        <w:t>the</w:t>
      </w:r>
      <w:r>
        <w:rPr>
          <w:spacing w:val="-6"/>
        </w:rPr>
        <w:t xml:space="preserve"> </w:t>
      </w:r>
      <w:r>
        <w:t>ribosome</w:t>
      </w:r>
      <w:r>
        <w:rPr>
          <w:spacing w:val="-6"/>
        </w:rPr>
        <w:t xml:space="preserve"> </w:t>
      </w:r>
      <w:r>
        <w:t>profiling</w:t>
      </w:r>
      <w:r>
        <w:rPr>
          <w:spacing w:val="-7"/>
        </w:rPr>
        <w:t xml:space="preserve"> </w:t>
      </w:r>
      <w:r>
        <w:t>field</w:t>
      </w:r>
      <w:r>
        <w:rPr>
          <w:spacing w:val="-7"/>
        </w:rPr>
        <w:t xml:space="preserve"> </w:t>
      </w:r>
      <w:r>
        <w:t>(</w:t>
      </w:r>
      <w:r>
        <w:rPr>
          <w:i/>
        </w:rPr>
        <w:t>8</w:t>
      </w:r>
      <w:r>
        <w:t>),</w:t>
      </w:r>
      <w:r>
        <w:rPr>
          <w:spacing w:val="-6"/>
        </w:rPr>
        <w:t xml:space="preserve"> </w:t>
      </w:r>
      <w:r>
        <w:t>but</w:t>
      </w:r>
    </w:p>
    <w:p w14:paraId="003527C1" w14:textId="06CC0B30" w:rsidR="009F54E5" w:rsidRDefault="007A02DF">
      <w:pPr>
        <w:pStyle w:val="BodyText"/>
        <w:spacing w:before="21"/>
        <w:ind w:left="120"/>
        <w:jc w:val="both"/>
      </w:pPr>
      <w:ins w:id="625" w:author="Yeyun Ouyang" w:date="2019-07-09T16:01:00Z">
        <w:r>
          <w:rPr>
            <w:noProof/>
          </w:rPr>
          <mc:AlternateContent>
            <mc:Choice Requires="wps">
              <w:drawing>
                <wp:anchor distT="0" distB="0" distL="114300" distR="114300" simplePos="0" relativeHeight="252020736" behindDoc="1" locked="0" layoutInCell="1" allowOverlap="1" wp14:anchorId="5CD5DD8B" wp14:editId="13A104AD">
                  <wp:simplePos x="0" y="0"/>
                  <wp:positionH relativeFrom="page">
                    <wp:posOffset>3187700</wp:posOffset>
                  </wp:positionH>
                  <wp:positionV relativeFrom="paragraph">
                    <wp:posOffset>141605</wp:posOffset>
                  </wp:positionV>
                  <wp:extent cx="43815" cy="0"/>
                  <wp:effectExtent l="0" t="0" r="0" b="0"/>
                  <wp:wrapNone/>
                  <wp:docPr id="537" name="Lin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8E6CD9" id="Line 177"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pt,11.15pt" to="254.45pt,1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GHAEwIAAC0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" strokeweight=".14042mm">
                  <o:lock v:ext="edit" shapetype="f"/>
                  <w10:wrap anchorx="page"/>
                </v:line>
              </w:pict>
            </mc:Fallback>
          </mc:AlternateContent>
        </w:r>
        <w:r>
          <w:rPr>
            <w:noProof/>
          </w:rPr>
          <mc:AlternateContent>
            <mc:Choice Requires="wps">
              <w:drawing>
                <wp:anchor distT="0" distB="0" distL="114300" distR="114300" simplePos="0" relativeHeight="252021760" behindDoc="1" locked="0" layoutInCell="1" allowOverlap="1" wp14:anchorId="233D18E5" wp14:editId="79F0DDEF">
                  <wp:simplePos x="0" y="0"/>
                  <wp:positionH relativeFrom="page">
                    <wp:posOffset>4604385</wp:posOffset>
                  </wp:positionH>
                  <wp:positionV relativeFrom="paragraph">
                    <wp:posOffset>141605</wp:posOffset>
                  </wp:positionV>
                  <wp:extent cx="43180" cy="0"/>
                  <wp:effectExtent l="0" t="0" r="0" b="0"/>
                  <wp:wrapNone/>
                  <wp:docPr id="538" name="Lin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FD9614" id="Line 176"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2.55pt,11.15pt" to="365.95pt,1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" strokeweight=".14042mm">
                  <o:lock v:ext="edit" shapetype="f"/>
                  <w10:wrap anchorx="page"/>
                </v:line>
              </w:pict>
            </mc:Fallback>
          </mc:AlternateContent>
        </w:r>
      </w:ins>
      <w:ins w:id="626" w:author="Jon Belyeu" w:date="2019-07-09T16:00:00Z">
        <w:r w:rsidR="007E195B">
          <w:rPr>
            <w:noProof/>
          </w:rPr>
          <mc:AlternateContent>
            <mc:Choice Requires="wps">
              <w:drawing>
                <wp:anchor distT="0" distB="0" distL="114300" distR="114300" simplePos="0" relativeHeight="251920384" behindDoc="1" locked="0" layoutInCell="1" allowOverlap="1" wp14:anchorId="17C8DF21" wp14:editId="1024A0F9">
                  <wp:simplePos x="0" y="0"/>
                  <wp:positionH relativeFrom="page">
                    <wp:posOffset>3187700</wp:posOffset>
                  </wp:positionH>
                  <wp:positionV relativeFrom="paragraph">
                    <wp:posOffset>141605</wp:posOffset>
                  </wp:positionV>
                  <wp:extent cx="43815" cy="0"/>
                  <wp:effectExtent l="0" t="0" r="0" b="0"/>
                  <wp:wrapNone/>
                  <wp:docPr id="420"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4B11C0" id="Line 60"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pt,11.15pt" to="254.45pt,1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21408" behindDoc="1" locked="0" layoutInCell="1" allowOverlap="1" wp14:anchorId="68403BD5" wp14:editId="0344503F">
                  <wp:simplePos x="0" y="0"/>
                  <wp:positionH relativeFrom="page">
                    <wp:posOffset>4604385</wp:posOffset>
                  </wp:positionH>
                  <wp:positionV relativeFrom="paragraph">
                    <wp:posOffset>141605</wp:posOffset>
                  </wp:positionV>
                  <wp:extent cx="43180" cy="0"/>
                  <wp:effectExtent l="0" t="0" r="0" b="0"/>
                  <wp:wrapNone/>
                  <wp:docPr id="421"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B3E90F" id="Line 59"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2.55pt,11.15pt" to="365.95pt,1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" strokeweight=".14042mm">
                  <o:lock v:ext="edit" shapetype="f"/>
                  <w10:wrap anchorx="page"/>
                </v:line>
              </w:pict>
            </mc:Fallback>
          </mc:AlternateContent>
        </w:r>
      </w:ins>
      <w:ins w:id="627" w:author="Aaron Quinlan" w:date="2019-07-09T15:58:00Z">
        <w:r w:rsidR="00195A70">
          <w:rPr>
            <w:noProof/>
          </w:rPr>
          <mc:AlternateContent>
            <mc:Choice Requires="wps">
              <w:drawing>
                <wp:anchor distT="0" distB="0" distL="114300" distR="114300" simplePos="0" relativeHeight="251820032" behindDoc="1" locked="0" layoutInCell="1" allowOverlap="1" wp14:anchorId="6FB94AD5" wp14:editId="3278D141">
                  <wp:simplePos x="0" y="0"/>
                  <wp:positionH relativeFrom="page">
                    <wp:posOffset>3187700</wp:posOffset>
                  </wp:positionH>
                  <wp:positionV relativeFrom="paragraph">
                    <wp:posOffset>141605</wp:posOffset>
                  </wp:positionV>
                  <wp:extent cx="43815" cy="0"/>
                  <wp:effectExtent l="0" t="0" r="0" b="0"/>
                  <wp:wrapNone/>
                  <wp:docPr id="301"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A80EE8" id="Line 60"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pt,11.15pt" to="254.45pt,1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21056" behindDoc="1" locked="0" layoutInCell="1" allowOverlap="1" wp14:anchorId="60007876" wp14:editId="0D1A3C82">
                  <wp:simplePos x="0" y="0"/>
                  <wp:positionH relativeFrom="page">
                    <wp:posOffset>4604385</wp:posOffset>
                  </wp:positionH>
                  <wp:positionV relativeFrom="paragraph">
                    <wp:posOffset>141605</wp:posOffset>
                  </wp:positionV>
                  <wp:extent cx="43180" cy="0"/>
                  <wp:effectExtent l="0" t="0" r="0" b="0"/>
                  <wp:wrapNone/>
                  <wp:docPr id="302"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505EF" id="Line 59"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2.55pt,11.15pt" to="365.95pt,1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" strokeweight=".14042mm">
                  <o:lock v:ext="edit" shapetype="f"/>
                  <w10:wrap anchorx="page"/>
                </v:line>
              </w:pict>
            </mc:Fallback>
          </mc:AlternateContent>
        </w:r>
      </w:ins>
      <w:ins w:id="628" w:author="Jeff Morgan" w:date="2019-07-09T15:57:00Z">
        <w:r w:rsidR="00A61948">
          <w:rPr>
            <w:noProof/>
          </w:rPr>
          <mc:AlternateContent>
            <mc:Choice Requires="wps">
              <w:drawing>
                <wp:anchor distT="0" distB="0" distL="114300" distR="114300" simplePos="0" relativeHeight="251719680" behindDoc="1" locked="0" layoutInCell="1" allowOverlap="1" wp14:anchorId="7B093E72" wp14:editId="2CAD89DC">
                  <wp:simplePos x="0" y="0"/>
                  <wp:positionH relativeFrom="page">
                    <wp:posOffset>3187700</wp:posOffset>
                  </wp:positionH>
                  <wp:positionV relativeFrom="paragraph">
                    <wp:posOffset>141605</wp:posOffset>
                  </wp:positionV>
                  <wp:extent cx="43815" cy="0"/>
                  <wp:effectExtent l="12700" t="14605" r="19685" b="23495"/>
                  <wp:wrapNone/>
                  <wp:docPr id="182"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0"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pt,11.15pt" to="254.45pt,1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" strokeweight="5054emu">
                  <w10:wrap anchorx="page"/>
                </v:line>
              </w:pict>
            </mc:Fallback>
          </mc:AlternateContent>
        </w:r>
        <w:r w:rsidR="00A61948">
          <w:rPr>
            <w:noProof/>
          </w:rPr>
          <mc:AlternateContent>
            <mc:Choice Requires="wps">
              <w:drawing>
                <wp:anchor distT="0" distB="0" distL="114300" distR="114300" simplePos="0" relativeHeight="251720704" behindDoc="1" locked="0" layoutInCell="1" allowOverlap="1" wp14:anchorId="188E8CE0" wp14:editId="2FBF1996">
                  <wp:simplePos x="0" y="0"/>
                  <wp:positionH relativeFrom="page">
                    <wp:posOffset>4603750</wp:posOffset>
                  </wp:positionH>
                  <wp:positionV relativeFrom="paragraph">
                    <wp:posOffset>141605</wp:posOffset>
                  </wp:positionV>
                  <wp:extent cx="43815" cy="0"/>
                  <wp:effectExtent l="19050" t="14605" r="26035" b="23495"/>
                  <wp:wrapNone/>
                  <wp:docPr id="183"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59"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2.5pt,11.15pt" to="365.95pt,1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kWrR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" strokeweight="5054emu">
                  <w10:wrap anchorx="page"/>
                </v:line>
              </w:pict>
            </mc:Fallback>
          </mc:AlternateContent>
        </w:r>
      </w:ins>
      <w:del w:id="629" w:author="Jeff Morgan" w:date="2019-07-09T15:57:00Z">
        <w:r w:rsidR="00240831">
          <w:rPr>
            <w:noProof/>
          </w:rPr>
          <mc:AlternateContent>
            <mc:Choice Requires="wps">
              <w:drawing>
                <wp:anchor distT="0" distB="0" distL="114300" distR="114300" simplePos="0" relativeHeight="251629568" behindDoc="1" locked="0" layoutInCell="1" allowOverlap="1" wp14:anchorId="3C78CF7C" wp14:editId="67D5920A">
                  <wp:simplePos x="0" y="0"/>
                  <wp:positionH relativeFrom="page">
                    <wp:posOffset>3187700</wp:posOffset>
                  </wp:positionH>
                  <wp:positionV relativeFrom="paragraph">
                    <wp:posOffset>141605</wp:posOffset>
                  </wp:positionV>
                  <wp:extent cx="43815" cy="0"/>
                  <wp:effectExtent l="6350" t="7620" r="6985" b="11430"/>
                  <wp:wrapNone/>
                  <wp:docPr id="67"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C023AD" id="Line 60"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pt,11.15pt" to="254.4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30592" behindDoc="1" locked="0" layoutInCell="1" allowOverlap="1" wp14:anchorId="01BC9F7E" wp14:editId="31CD633C">
                  <wp:simplePos x="0" y="0"/>
                  <wp:positionH relativeFrom="page">
                    <wp:posOffset>4604385</wp:posOffset>
                  </wp:positionH>
                  <wp:positionV relativeFrom="paragraph">
                    <wp:posOffset>141605</wp:posOffset>
                  </wp:positionV>
                  <wp:extent cx="43180" cy="0"/>
                  <wp:effectExtent l="13335" t="7620" r="10160" b="11430"/>
                  <wp:wrapNone/>
                  <wp:docPr id="66"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0D717A" id="Line 59"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2.55pt,11.15pt" to="365.9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WpWHAIAAEE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" strokeweight=".14042mm">
                  <w10:wrap anchorx="page"/>
                </v:line>
              </w:pict>
            </mc:Fallback>
          </mc:AlternateContent>
        </w:r>
      </w:del>
      <w:r w:rsidR="001A290F">
        <w:t xml:space="preserve">these can be modified using the </w:t>
      </w:r>
      <w:r w:rsidR="001A290F">
        <w:rPr>
          <w:rFonts w:ascii="Courier New"/>
        </w:rPr>
        <w:t>--truncate</w:t>
      </w:r>
      <w:r w:rsidR="001A290F">
        <w:rPr>
          <w:rFonts w:ascii="Courier New"/>
          <w:spacing w:val="-65"/>
        </w:rPr>
        <w:t xml:space="preserve"> </w:t>
      </w:r>
      <w:r w:rsidR="001A290F">
        <w:rPr>
          <w:rFonts w:ascii="Courier New"/>
        </w:rPr>
        <w:t>5prime</w:t>
      </w:r>
      <w:r w:rsidR="001A290F">
        <w:rPr>
          <w:rFonts w:ascii="Courier New"/>
          <w:spacing w:val="-83"/>
        </w:rPr>
        <w:t xml:space="preserve"> </w:t>
      </w:r>
      <w:r w:rsidR="001A290F">
        <w:t xml:space="preserve">or </w:t>
      </w:r>
      <w:r w:rsidR="001A290F">
        <w:rPr>
          <w:rFonts w:ascii="Courier New"/>
        </w:rPr>
        <w:t>--truncate</w:t>
      </w:r>
      <w:r w:rsidR="001A290F">
        <w:rPr>
          <w:rFonts w:ascii="Courier New"/>
          <w:spacing w:val="-65"/>
        </w:rPr>
        <w:t xml:space="preserve"> </w:t>
      </w:r>
      <w:ins w:id="630" w:author="Jeff Morgan" w:date="2019-07-02T20:55:00Z">
        <w:r w:rsidR="00530F48">
          <w:rPr>
            <w:rFonts w:ascii="Courier New"/>
            <w:spacing w:val="-65"/>
            <w:rPrChange w:id="631" w:author="Jon Belyeu" w:date="2019-07-09T16:00:00Z">
              <w:rPr>
                <w:rFonts w:ascii="Courier New"/>
              </w:rPr>
            </w:rPrChange>
          </w:rPr>
          <w:t>3</w:t>
        </w:r>
      </w:ins>
      <w:del w:id="632" w:author="Jeff Morgan" w:date="2019-07-02T20:55:00Z">
        <w:r w:rsidR="001A290F">
          <w:rPr>
            <w:rFonts w:ascii="Courier New"/>
          </w:rPr>
          <w:delText>5</w:delText>
        </w:r>
      </w:del>
      <w:r w:rsidR="001A290F">
        <w:rPr>
          <w:rFonts w:ascii="Courier New"/>
        </w:rPr>
        <w:t>prime</w:t>
      </w:r>
      <w:r w:rsidR="001A290F">
        <w:rPr>
          <w:rFonts w:ascii="Courier New"/>
          <w:spacing w:val="-83"/>
        </w:rPr>
        <w:t xml:space="preserve"> </w:t>
      </w:r>
      <w:commentRangeStart w:id="633"/>
      <w:r w:rsidR="001A290F">
        <w:t>arguments.</w:t>
      </w:r>
      <w:commentRangeEnd w:id="633"/>
      <w:r w:rsidR="005D5725">
        <w:rPr>
          <w:rStyle w:val="CommentReference"/>
        </w:rPr>
        <w:commentReference w:id="633"/>
      </w:r>
    </w:p>
    <w:p w14:paraId="1242D42F" w14:textId="77777777" w:rsidR="009F54E5" w:rsidRDefault="009F54E5">
      <w:pPr>
        <w:pStyle w:val="BodyText"/>
        <w:spacing w:before="1"/>
        <w:rPr>
          <w:sz w:val="32"/>
        </w:rPr>
      </w:pPr>
    </w:p>
    <w:p w14:paraId="28D2C3FA" w14:textId="77777777" w:rsidR="009F54E5" w:rsidRDefault="001A290F">
      <w:pPr>
        <w:pStyle w:val="Heading3"/>
        <w:numPr>
          <w:ilvl w:val="2"/>
          <w:numId w:val="40"/>
        </w:numPr>
        <w:tabs>
          <w:tab w:val="left" w:pos="824"/>
        </w:tabs>
        <w:ind w:hanging="703"/>
        <w:jc w:val="both"/>
        <w:pPrChange w:id="634" w:author="Yeyun Ouyang" w:date="2019-07-09T16:01:00Z">
          <w:pPr>
            <w:pStyle w:val="Heading3"/>
            <w:numPr>
              <w:ilvl w:val="2"/>
              <w:numId w:val="32"/>
            </w:numPr>
            <w:tabs>
              <w:tab w:val="left" w:pos="824"/>
            </w:tabs>
            <w:jc w:val="both"/>
          </w:pPr>
        </w:pPrChange>
      </w:pPr>
      <w:r>
        <w:t>Read</w:t>
      </w:r>
      <w:r>
        <w:rPr>
          <w:spacing w:val="-2"/>
        </w:rPr>
        <w:t xml:space="preserve"> </w:t>
      </w:r>
      <w:r>
        <w:t>Processing</w:t>
      </w:r>
    </w:p>
    <w:p w14:paraId="38B518CE" w14:textId="77777777" w:rsidR="009F54E5" w:rsidRDefault="009F54E5">
      <w:pPr>
        <w:pStyle w:val="BodyText"/>
        <w:spacing w:before="6"/>
        <w:rPr>
          <w:b/>
          <w:sz w:val="34"/>
        </w:rPr>
      </w:pPr>
    </w:p>
    <w:p w14:paraId="168571BA" w14:textId="2256CC31" w:rsidR="009F54E5" w:rsidRDefault="001A290F">
      <w:pPr>
        <w:pStyle w:val="BodyText"/>
        <w:spacing w:line="453" w:lineRule="auto"/>
        <w:ind w:left="120" w:right="199"/>
        <w:jc w:val="both"/>
      </w:pPr>
      <w:commentRangeStart w:id="635"/>
      <w:del w:id="636" w:author="Jeff Morgan" w:date="2019-07-02T20:55:00Z">
        <w:r>
          <w:delText>While</w:delText>
        </w:r>
        <w:r w:rsidR="004D1738" w:rsidDel="00567C4E">
          <w:delText xml:space="preserve"> </w:delText>
        </w:r>
      </w:del>
      <w:proofErr w:type="spellStart"/>
      <w:ins w:id="637" w:author="Jeff Morgan" w:date="2019-07-02T20:55:00Z">
        <w:r w:rsidR="00567C4E">
          <w:t>Altough</w:t>
        </w:r>
        <w:proofErr w:type="spellEnd"/>
        <w:r>
          <w:t xml:space="preserve"> </w:t>
        </w:r>
      </w:ins>
      <w:r>
        <w:t xml:space="preserve">all intermediate steps of the pipelines can be run </w:t>
      </w:r>
      <w:proofErr w:type="gramStart"/>
      <w:r>
        <w:rPr>
          <w:spacing w:val="-4"/>
        </w:rPr>
        <w:t>singly,</w:t>
      </w:r>
      <w:proofErr w:type="gramEnd"/>
      <w:r>
        <w:rPr>
          <w:spacing w:val="-4"/>
        </w:rPr>
        <w:t xml:space="preserve"> </w:t>
      </w:r>
      <w:r>
        <w:t>we will describe the outline of the software in the context of the ribosome</w:t>
      </w:r>
      <w:ins w:id="638" w:author="Jeff Morgan" w:date="2019-07-02T20:55:00Z">
        <w:r w:rsidR="00567C4E">
          <w:t>-</w:t>
        </w:r>
      </w:ins>
      <w:del w:id="639" w:author="Jeff Morgan" w:date="2019-07-02T20:55:00Z">
        <w:r>
          <w:delText xml:space="preserve"> </w:delText>
        </w:r>
      </w:del>
      <w:r>
        <w:t>profiling pipeline. Pipelines and individual sub-modules are capable of being run in a parallel</w:t>
      </w:r>
      <w:r>
        <w:rPr>
          <w:spacing w:val="-13"/>
        </w:rPr>
        <w:t xml:space="preserve"> </w:t>
      </w:r>
      <w:r>
        <w:t>manner</w:t>
      </w:r>
      <w:r>
        <w:rPr>
          <w:spacing w:val="-12"/>
        </w:rPr>
        <w:t xml:space="preserve"> </w:t>
      </w:r>
      <w:r>
        <w:rPr>
          <w:spacing w:val="-3"/>
        </w:rPr>
        <w:t>for</w:t>
      </w:r>
      <w:r>
        <w:rPr>
          <w:spacing w:val="-13"/>
        </w:rPr>
        <w:t xml:space="preserve"> </w:t>
      </w:r>
      <w:r>
        <w:t>each</w:t>
      </w:r>
      <w:r>
        <w:rPr>
          <w:spacing w:val="-12"/>
        </w:rPr>
        <w:t xml:space="preserve"> </w:t>
      </w:r>
      <w:r>
        <w:t>input</w:t>
      </w:r>
      <w:r>
        <w:rPr>
          <w:spacing w:val="-13"/>
        </w:rPr>
        <w:t xml:space="preserve"> </w:t>
      </w:r>
      <w:r>
        <w:t>file,</w:t>
      </w:r>
      <w:r>
        <w:rPr>
          <w:spacing w:val="-11"/>
        </w:rPr>
        <w:t xml:space="preserve"> </w:t>
      </w:r>
      <w:r>
        <w:t>thus</w:t>
      </w:r>
      <w:r>
        <w:rPr>
          <w:spacing w:val="-13"/>
        </w:rPr>
        <w:t xml:space="preserve"> </w:t>
      </w:r>
      <w:r>
        <w:t>accelerating</w:t>
      </w:r>
      <w:r>
        <w:rPr>
          <w:spacing w:val="-12"/>
        </w:rPr>
        <w:t xml:space="preserve"> </w:t>
      </w:r>
      <w:r>
        <w:t>the</w:t>
      </w:r>
      <w:r>
        <w:rPr>
          <w:spacing w:val="-13"/>
        </w:rPr>
        <w:t xml:space="preserve"> </w:t>
      </w:r>
      <w:r>
        <w:t>overall</w:t>
      </w:r>
      <w:r>
        <w:rPr>
          <w:spacing w:val="-12"/>
        </w:rPr>
        <w:t xml:space="preserve"> </w:t>
      </w:r>
      <w:r>
        <w:t>process.</w:t>
      </w:r>
      <w:r>
        <w:rPr>
          <w:spacing w:val="4"/>
        </w:rPr>
        <w:t xml:space="preserve"> </w:t>
      </w:r>
      <w:r>
        <w:t>Descriptions</w:t>
      </w:r>
      <w:r>
        <w:rPr>
          <w:spacing w:val="-13"/>
        </w:rPr>
        <w:t xml:space="preserve"> </w:t>
      </w:r>
      <w:r>
        <w:t>of</w:t>
      </w:r>
      <w:r>
        <w:rPr>
          <w:spacing w:val="-12"/>
        </w:rPr>
        <w:t xml:space="preserve"> </w:t>
      </w:r>
      <w:r>
        <w:t>the</w:t>
      </w:r>
      <w:r>
        <w:rPr>
          <w:spacing w:val="-13"/>
        </w:rPr>
        <w:t xml:space="preserve"> </w:t>
      </w:r>
      <w:r>
        <w:t>options</w:t>
      </w:r>
      <w:r>
        <w:rPr>
          <w:spacing w:val="-12"/>
        </w:rPr>
        <w:t xml:space="preserve"> </w:t>
      </w:r>
      <w:r>
        <w:t>can</w:t>
      </w:r>
      <w:r>
        <w:rPr>
          <w:spacing w:val="-13"/>
        </w:rPr>
        <w:t xml:space="preserve"> </w:t>
      </w:r>
      <w:r>
        <w:t>be</w:t>
      </w:r>
      <w:r>
        <w:rPr>
          <w:spacing w:val="-12"/>
        </w:rPr>
        <w:t xml:space="preserve"> </w:t>
      </w:r>
      <w:r>
        <w:t xml:space="preserve">found in </w:t>
      </w:r>
      <w:r>
        <w:rPr>
          <w:spacing w:val="-7"/>
        </w:rPr>
        <w:t>Table</w:t>
      </w:r>
      <w:r>
        <w:rPr>
          <w:spacing w:val="-3"/>
        </w:rPr>
        <w:t xml:space="preserve"> </w:t>
      </w:r>
      <w:r>
        <w:t>1.</w:t>
      </w:r>
    </w:p>
    <w:p w14:paraId="1868ACB6" w14:textId="77777777" w:rsidR="009F54E5" w:rsidRDefault="009F54E5">
      <w:pPr>
        <w:pStyle w:val="BodyText"/>
        <w:spacing w:before="9"/>
        <w:rPr>
          <w:sz w:val="20"/>
        </w:rPr>
      </w:pPr>
    </w:p>
    <w:p w14:paraId="02B6882E" w14:textId="287F0460" w:rsidR="009F54E5" w:rsidRDefault="001A290F">
      <w:pPr>
        <w:pStyle w:val="ListParagraph"/>
        <w:numPr>
          <w:ilvl w:val="0"/>
          <w:numId w:val="39"/>
        </w:numPr>
        <w:tabs>
          <w:tab w:val="left" w:pos="666"/>
        </w:tabs>
        <w:spacing w:line="453" w:lineRule="auto"/>
        <w:ind w:right="197" w:hanging="291"/>
        <w:jc w:val="both"/>
        <w:pPrChange w:id="640" w:author="Yeyun Ouyang" w:date="2019-07-09T16:01:00Z">
          <w:pPr>
            <w:pStyle w:val="ListParagraph"/>
            <w:numPr>
              <w:numId w:val="31"/>
            </w:numPr>
            <w:tabs>
              <w:tab w:val="left" w:pos="666"/>
            </w:tabs>
            <w:spacing w:line="453" w:lineRule="auto"/>
            <w:ind w:left="665" w:right="197" w:hanging="291"/>
            <w:jc w:val="both"/>
          </w:pPr>
        </w:pPrChange>
      </w:pPr>
      <w:r>
        <w:rPr>
          <w:b/>
          <w:spacing w:val="-3"/>
        </w:rPr>
        <w:t>Trimming</w:t>
      </w:r>
      <w:r>
        <w:rPr>
          <w:spacing w:val="-3"/>
        </w:rPr>
        <w:t>:</w:t>
      </w:r>
      <w:r>
        <w:rPr>
          <w:spacing w:val="3"/>
        </w:rPr>
        <w:t xml:space="preserve"> </w:t>
      </w:r>
      <w:r>
        <w:t>First,</w:t>
      </w:r>
      <w:r>
        <w:rPr>
          <w:spacing w:val="-11"/>
        </w:rPr>
        <w:t xml:space="preserve"> </w:t>
      </w:r>
      <w:r>
        <w:t>reads</w:t>
      </w:r>
      <w:r>
        <w:rPr>
          <w:spacing w:val="-14"/>
        </w:rPr>
        <w:t xml:space="preserve"> </w:t>
      </w:r>
      <w:r>
        <w:t>need</w:t>
      </w:r>
      <w:r>
        <w:rPr>
          <w:spacing w:val="-14"/>
        </w:rPr>
        <w:t xml:space="preserve"> </w:t>
      </w:r>
      <w:r>
        <w:t>to</w:t>
      </w:r>
      <w:r>
        <w:rPr>
          <w:spacing w:val="-13"/>
        </w:rPr>
        <w:t xml:space="preserve"> </w:t>
      </w:r>
      <w:r>
        <w:t>be</w:t>
      </w:r>
      <w:r>
        <w:rPr>
          <w:spacing w:val="-14"/>
        </w:rPr>
        <w:t xml:space="preserve"> </w:t>
      </w:r>
      <w:r>
        <w:t>cleaned</w:t>
      </w:r>
      <w:r>
        <w:rPr>
          <w:spacing w:val="-13"/>
        </w:rPr>
        <w:t xml:space="preserve"> </w:t>
      </w:r>
      <w:r>
        <w:t>of</w:t>
      </w:r>
      <w:r>
        <w:rPr>
          <w:spacing w:val="-14"/>
        </w:rPr>
        <w:t xml:space="preserve"> </w:t>
      </w:r>
      <w:r>
        <w:t>artifacts</w:t>
      </w:r>
      <w:r>
        <w:rPr>
          <w:spacing w:val="-13"/>
        </w:rPr>
        <w:t xml:space="preserve"> </w:t>
      </w:r>
      <w:r>
        <w:t>from</w:t>
      </w:r>
      <w:r>
        <w:rPr>
          <w:spacing w:val="-14"/>
        </w:rPr>
        <w:t xml:space="preserve"> </w:t>
      </w:r>
      <w:r>
        <w:t>library</w:t>
      </w:r>
      <w:r>
        <w:rPr>
          <w:spacing w:val="-13"/>
        </w:rPr>
        <w:t xml:space="preserve"> </w:t>
      </w:r>
      <w:r>
        <w:t>creation.</w:t>
      </w:r>
      <w:r>
        <w:rPr>
          <w:spacing w:val="4"/>
        </w:rPr>
        <w:t xml:space="preserve"> </w:t>
      </w:r>
      <w:r>
        <w:t>These</w:t>
      </w:r>
      <w:r>
        <w:rPr>
          <w:spacing w:val="-13"/>
        </w:rPr>
        <w:t xml:space="preserve"> </w:t>
      </w:r>
      <w:r>
        <w:t>include</w:t>
      </w:r>
      <w:r>
        <w:rPr>
          <w:spacing w:val="-14"/>
        </w:rPr>
        <w:t xml:space="preserve"> </w:t>
      </w:r>
      <w:r>
        <w:t>adaptors,</w:t>
      </w:r>
      <w:r>
        <w:rPr>
          <w:spacing w:val="-11"/>
        </w:rPr>
        <w:t xml:space="preserve"> </w:t>
      </w:r>
      <w:r>
        <w:t>unique molecular</w:t>
      </w:r>
      <w:r>
        <w:rPr>
          <w:spacing w:val="-14"/>
        </w:rPr>
        <w:t xml:space="preserve"> </w:t>
      </w:r>
      <w:r>
        <w:t>identifier</w:t>
      </w:r>
      <w:r>
        <w:rPr>
          <w:spacing w:val="-14"/>
        </w:rPr>
        <w:t xml:space="preserve"> </w:t>
      </w:r>
      <w:r>
        <w:t>(UMI)</w:t>
      </w:r>
      <w:r>
        <w:rPr>
          <w:spacing w:val="-13"/>
        </w:rPr>
        <w:t xml:space="preserve"> </w:t>
      </w:r>
      <w:r>
        <w:t>sequences,</w:t>
      </w:r>
      <w:r>
        <w:rPr>
          <w:spacing w:val="-13"/>
        </w:rPr>
        <w:t xml:space="preserve"> </w:t>
      </w:r>
      <w:r>
        <w:t>and</w:t>
      </w:r>
      <w:r>
        <w:rPr>
          <w:spacing w:val="-14"/>
        </w:rPr>
        <w:t xml:space="preserve"> </w:t>
      </w:r>
      <w:r>
        <w:t>technical</w:t>
      </w:r>
      <w:r>
        <w:rPr>
          <w:spacing w:val="-13"/>
        </w:rPr>
        <w:t xml:space="preserve"> </w:t>
      </w:r>
      <w:r>
        <w:t>errors</w:t>
      </w:r>
      <w:r>
        <w:rPr>
          <w:spacing w:val="-14"/>
        </w:rPr>
        <w:t xml:space="preserve"> </w:t>
      </w:r>
      <w:r>
        <w:t>in</w:t>
      </w:r>
      <w:r>
        <w:rPr>
          <w:spacing w:val="-14"/>
        </w:rPr>
        <w:t xml:space="preserve"> </w:t>
      </w:r>
      <w:r>
        <w:t>the</w:t>
      </w:r>
      <w:r>
        <w:rPr>
          <w:spacing w:val="-13"/>
        </w:rPr>
        <w:t xml:space="preserve"> </w:t>
      </w:r>
      <w:r>
        <w:t>form</w:t>
      </w:r>
      <w:r>
        <w:rPr>
          <w:spacing w:val="-14"/>
        </w:rPr>
        <w:t xml:space="preserve"> </w:t>
      </w:r>
      <w:r>
        <w:t>of</w:t>
      </w:r>
      <w:r>
        <w:rPr>
          <w:spacing w:val="-14"/>
        </w:rPr>
        <w:t xml:space="preserve"> </w:t>
      </w:r>
      <w:r>
        <w:t>low-quality</w:t>
      </w:r>
      <w:r>
        <w:rPr>
          <w:spacing w:val="-13"/>
        </w:rPr>
        <w:t xml:space="preserve"> </w:t>
      </w:r>
      <w:r>
        <w:t>base</w:t>
      </w:r>
      <w:r>
        <w:rPr>
          <w:spacing w:val="-14"/>
        </w:rPr>
        <w:t xml:space="preserve"> </w:t>
      </w:r>
      <w:r>
        <w:t>calls.</w:t>
      </w:r>
      <w:r>
        <w:rPr>
          <w:spacing w:val="3"/>
        </w:rPr>
        <w:t xml:space="preserve"> </w:t>
      </w:r>
      <w:r>
        <w:t>By</w:t>
      </w:r>
      <w:r>
        <w:rPr>
          <w:spacing w:val="-13"/>
        </w:rPr>
        <w:t xml:space="preserve"> </w:t>
      </w:r>
      <w:r>
        <w:t>doing</w:t>
      </w:r>
      <w:r>
        <w:rPr>
          <w:spacing w:val="-14"/>
        </w:rPr>
        <w:t xml:space="preserve"> </w:t>
      </w:r>
      <w:r>
        <w:rPr>
          <w:spacing w:val="-3"/>
        </w:rPr>
        <w:t xml:space="preserve">so, </w:t>
      </w:r>
      <w:r>
        <w:t>non-native</w:t>
      </w:r>
      <w:r>
        <w:rPr>
          <w:spacing w:val="-14"/>
        </w:rPr>
        <w:t xml:space="preserve"> </w:t>
      </w:r>
      <w:r>
        <w:t>sequences</w:t>
      </w:r>
      <w:r>
        <w:rPr>
          <w:spacing w:val="-14"/>
        </w:rPr>
        <w:t xml:space="preserve"> </w:t>
      </w:r>
      <w:r>
        <w:t>are</w:t>
      </w:r>
      <w:r>
        <w:rPr>
          <w:spacing w:val="-14"/>
        </w:rPr>
        <w:t xml:space="preserve"> </w:t>
      </w:r>
      <w:r>
        <w:t>removed</w:t>
      </w:r>
      <w:r>
        <w:rPr>
          <w:spacing w:val="-14"/>
        </w:rPr>
        <w:t xml:space="preserve"> </w:t>
      </w:r>
      <w:r>
        <w:t>and</w:t>
      </w:r>
      <w:r>
        <w:rPr>
          <w:spacing w:val="-14"/>
        </w:rPr>
        <w:t xml:space="preserve"> </w:t>
      </w:r>
      <w:r>
        <w:t>reads</w:t>
      </w:r>
      <w:r>
        <w:rPr>
          <w:spacing w:val="-14"/>
        </w:rPr>
        <w:t xml:space="preserve"> </w:t>
      </w:r>
      <w:r>
        <w:t>can</w:t>
      </w:r>
      <w:r>
        <w:rPr>
          <w:spacing w:val="-14"/>
        </w:rPr>
        <w:t xml:space="preserve"> </w:t>
      </w:r>
      <w:r>
        <w:t>align</w:t>
      </w:r>
      <w:r>
        <w:rPr>
          <w:spacing w:val="-14"/>
        </w:rPr>
        <w:t xml:space="preserve"> </w:t>
      </w:r>
      <w:r>
        <w:t>properly</w:t>
      </w:r>
      <w:r>
        <w:rPr>
          <w:spacing w:val="-14"/>
        </w:rPr>
        <w:t xml:space="preserve"> </w:t>
      </w:r>
      <w:r>
        <w:t>to</w:t>
      </w:r>
      <w:r>
        <w:rPr>
          <w:spacing w:val="-14"/>
        </w:rPr>
        <w:t xml:space="preserve"> </w:t>
      </w:r>
      <w:r>
        <w:t>the</w:t>
      </w:r>
      <w:r>
        <w:rPr>
          <w:spacing w:val="-14"/>
        </w:rPr>
        <w:t xml:space="preserve"> </w:t>
      </w:r>
      <w:r>
        <w:t>reference.</w:t>
      </w:r>
      <w:r>
        <w:rPr>
          <w:spacing w:val="1"/>
        </w:rPr>
        <w:t xml:space="preserve"> </w:t>
      </w:r>
      <w:proofErr w:type="spellStart"/>
      <w:r>
        <w:t>XPRESSpipe</w:t>
      </w:r>
      <w:proofErr w:type="spellEnd"/>
      <w:r>
        <w:rPr>
          <w:spacing w:val="-13"/>
        </w:rPr>
        <w:t xml:space="preserve"> </w:t>
      </w:r>
      <w:r>
        <w:t>uses</w:t>
      </w:r>
      <w:r>
        <w:rPr>
          <w:spacing w:val="-14"/>
        </w:rPr>
        <w:t xml:space="preserve"> </w:t>
      </w:r>
      <w:proofErr w:type="spellStart"/>
      <w:r>
        <w:rPr>
          <w:spacing w:val="-3"/>
        </w:rPr>
        <w:t>fastp</w:t>
      </w:r>
      <w:proofErr w:type="spellEnd"/>
      <w:r>
        <w:rPr>
          <w:spacing w:val="-3"/>
        </w:rPr>
        <w:t xml:space="preserve">, </w:t>
      </w:r>
      <w:commentRangeStart w:id="641"/>
      <w:r>
        <w:t>a</w:t>
      </w:r>
      <w:r>
        <w:rPr>
          <w:spacing w:val="-12"/>
        </w:rPr>
        <w:t xml:space="preserve"> </w:t>
      </w:r>
      <w:r>
        <w:rPr>
          <w:spacing w:val="-3"/>
        </w:rPr>
        <w:t>faster,</w:t>
      </w:r>
      <w:r>
        <w:rPr>
          <w:spacing w:val="-11"/>
        </w:rPr>
        <w:t xml:space="preserve"> </w:t>
      </w:r>
      <w:r>
        <w:t>more</w:t>
      </w:r>
      <w:r>
        <w:rPr>
          <w:spacing w:val="-11"/>
        </w:rPr>
        <w:t xml:space="preserve"> </w:t>
      </w:r>
      <w:r>
        <w:t>accurate</w:t>
      </w:r>
      <w:r>
        <w:rPr>
          <w:spacing w:val="-11"/>
        </w:rPr>
        <w:t xml:space="preserve"> </w:t>
      </w:r>
      <w:r>
        <w:t>trimming</w:t>
      </w:r>
      <w:r>
        <w:rPr>
          <w:spacing w:val="-11"/>
        </w:rPr>
        <w:t xml:space="preserve"> </w:t>
      </w:r>
      <w:r>
        <w:t>package</w:t>
      </w:r>
      <w:r>
        <w:rPr>
          <w:spacing w:val="-11"/>
        </w:rPr>
        <w:t xml:space="preserve"> </w:t>
      </w:r>
      <w:commentRangeEnd w:id="641"/>
      <w:r w:rsidR="00567C4E">
        <w:rPr>
          <w:rStyle w:val="CommentReference"/>
        </w:rPr>
        <w:commentReference w:id="641"/>
      </w:r>
      <w:r>
        <w:t>that</w:t>
      </w:r>
      <w:r>
        <w:rPr>
          <w:spacing w:val="-11"/>
        </w:rPr>
        <w:t xml:space="preserve"> </w:t>
      </w:r>
      <w:r>
        <w:t>has</w:t>
      </w:r>
      <w:r>
        <w:rPr>
          <w:spacing w:val="-11"/>
        </w:rPr>
        <w:t xml:space="preserve"> </w:t>
      </w:r>
      <w:r>
        <w:t>improved</w:t>
      </w:r>
      <w:r>
        <w:rPr>
          <w:spacing w:val="-11"/>
        </w:rPr>
        <w:t xml:space="preserve"> </w:t>
      </w:r>
      <w:proofErr w:type="spellStart"/>
      <w:r>
        <w:t>alignable</w:t>
      </w:r>
      <w:proofErr w:type="spellEnd"/>
      <w:r>
        <w:rPr>
          <w:spacing w:val="-11"/>
        </w:rPr>
        <w:t xml:space="preserve"> </w:t>
      </w:r>
      <w:r>
        <w:t>read</w:t>
      </w:r>
      <w:r>
        <w:rPr>
          <w:spacing w:val="-11"/>
        </w:rPr>
        <w:t xml:space="preserve"> </w:t>
      </w:r>
      <w:r>
        <w:t>output</w:t>
      </w:r>
      <w:r>
        <w:rPr>
          <w:spacing w:val="-11"/>
        </w:rPr>
        <w:t xml:space="preserve"> </w:t>
      </w:r>
      <w:r>
        <w:t>(</w:t>
      </w:r>
      <w:r>
        <w:rPr>
          <w:i/>
        </w:rPr>
        <w:t>21</w:t>
      </w:r>
      <w:r>
        <w:t>).</w:t>
      </w:r>
      <w:r>
        <w:rPr>
          <w:spacing w:val="3"/>
        </w:rPr>
        <w:t xml:space="preserve"> </w:t>
      </w:r>
      <w:r>
        <w:t>Adaptor</w:t>
      </w:r>
      <w:r>
        <w:rPr>
          <w:spacing w:val="-11"/>
        </w:rPr>
        <w:t xml:space="preserve"> </w:t>
      </w:r>
      <w:r>
        <w:t>sequence, base</w:t>
      </w:r>
      <w:r>
        <w:rPr>
          <w:spacing w:val="-17"/>
        </w:rPr>
        <w:t xml:space="preserve"> </w:t>
      </w:r>
      <w:r>
        <w:rPr>
          <w:spacing w:val="-3"/>
        </w:rPr>
        <w:t>quality,</w:t>
      </w:r>
      <w:r>
        <w:rPr>
          <w:spacing w:val="-14"/>
        </w:rPr>
        <w:t xml:space="preserve"> </w:t>
      </w:r>
      <w:r>
        <w:t>and</w:t>
      </w:r>
      <w:r>
        <w:rPr>
          <w:spacing w:val="-17"/>
        </w:rPr>
        <w:t xml:space="preserve"> </w:t>
      </w:r>
      <w:r>
        <w:t>read</w:t>
      </w:r>
      <w:r>
        <w:rPr>
          <w:spacing w:val="-16"/>
        </w:rPr>
        <w:t xml:space="preserve"> </w:t>
      </w:r>
      <w:r>
        <w:t>length</w:t>
      </w:r>
      <w:r>
        <w:rPr>
          <w:spacing w:val="-17"/>
        </w:rPr>
        <w:t xml:space="preserve"> </w:t>
      </w:r>
      <w:r>
        <w:t>are</w:t>
      </w:r>
      <w:r>
        <w:rPr>
          <w:spacing w:val="-16"/>
        </w:rPr>
        <w:t xml:space="preserve"> </w:t>
      </w:r>
      <w:r>
        <w:t>all</w:t>
      </w:r>
      <w:r>
        <w:rPr>
          <w:spacing w:val="-16"/>
        </w:rPr>
        <w:t xml:space="preserve"> </w:t>
      </w:r>
      <w:r>
        <w:t>adjustable</w:t>
      </w:r>
      <w:r>
        <w:rPr>
          <w:spacing w:val="-17"/>
        </w:rPr>
        <w:t xml:space="preserve"> </w:t>
      </w:r>
      <w:r>
        <w:t>parameters</w:t>
      </w:r>
      <w:r>
        <w:rPr>
          <w:spacing w:val="-16"/>
        </w:rPr>
        <w:t xml:space="preserve"> </w:t>
      </w:r>
      <w:r>
        <w:t>available</w:t>
      </w:r>
      <w:r>
        <w:rPr>
          <w:spacing w:val="-16"/>
        </w:rPr>
        <w:t xml:space="preserve"> </w:t>
      </w:r>
      <w:r>
        <w:t>to</w:t>
      </w:r>
      <w:r>
        <w:rPr>
          <w:spacing w:val="-17"/>
        </w:rPr>
        <w:t xml:space="preserve"> </w:t>
      </w:r>
      <w:r>
        <w:t>the</w:t>
      </w:r>
      <w:r>
        <w:rPr>
          <w:spacing w:val="-16"/>
        </w:rPr>
        <w:t xml:space="preserve"> </w:t>
      </w:r>
      <w:r>
        <w:rPr>
          <w:spacing w:val="-3"/>
        </w:rPr>
        <w:t>user.</w:t>
      </w:r>
      <w:r>
        <w:t xml:space="preserve"> Additionally,</w:t>
      </w:r>
      <w:r>
        <w:rPr>
          <w:spacing w:val="-15"/>
        </w:rPr>
        <w:t xml:space="preserve"> </w:t>
      </w:r>
      <w:r>
        <w:t>features</w:t>
      </w:r>
      <w:del w:id="642" w:author="JONATHAN ROBERT BELYEU" w:date="2019-07-06T15:32:00Z">
        <w:r>
          <w:delText>,</w:delText>
        </w:r>
      </w:del>
      <w:r>
        <w:rPr>
          <w:spacing w:val="-15"/>
        </w:rPr>
        <w:t xml:space="preserve"> </w:t>
      </w:r>
      <w:r>
        <w:t>such as</w:t>
      </w:r>
      <w:r>
        <w:rPr>
          <w:spacing w:val="-4"/>
        </w:rPr>
        <w:t xml:space="preserve"> </w:t>
      </w:r>
      <w:r>
        <w:t>UMIs</w:t>
      </w:r>
      <w:r>
        <w:rPr>
          <w:spacing w:val="-3"/>
        </w:rPr>
        <w:t xml:space="preserve"> </w:t>
      </w:r>
      <w:r>
        <w:t>can</w:t>
      </w:r>
      <w:r>
        <w:rPr>
          <w:spacing w:val="-4"/>
        </w:rPr>
        <w:t xml:space="preserve"> </w:t>
      </w:r>
      <w:r>
        <w:t>be</w:t>
      </w:r>
      <w:r>
        <w:rPr>
          <w:spacing w:val="-3"/>
        </w:rPr>
        <w:t xml:space="preserve"> </w:t>
      </w:r>
      <w:r>
        <w:t>input</w:t>
      </w:r>
      <w:r>
        <w:rPr>
          <w:spacing w:val="-4"/>
        </w:rPr>
        <w:t xml:space="preserve"> </w:t>
      </w:r>
      <w:r>
        <w:t>and</w:t>
      </w:r>
      <w:r>
        <w:rPr>
          <w:spacing w:val="-3"/>
        </w:rPr>
        <w:t xml:space="preserve"> </w:t>
      </w:r>
      <w:r>
        <w:t>used</w:t>
      </w:r>
      <w:r>
        <w:rPr>
          <w:spacing w:val="-4"/>
        </w:rPr>
        <w:t xml:space="preserve"> </w:t>
      </w:r>
      <w:r>
        <w:t>in</w:t>
      </w:r>
      <w:r>
        <w:rPr>
          <w:spacing w:val="-3"/>
        </w:rPr>
        <w:t xml:space="preserve"> </w:t>
      </w:r>
      <w:r>
        <w:t>pre-processing</w:t>
      </w:r>
      <w:r>
        <w:rPr>
          <w:spacing w:val="-4"/>
        </w:rPr>
        <w:t xml:space="preserve"> </w:t>
      </w:r>
      <w:r>
        <w:t>to</w:t>
      </w:r>
      <w:r>
        <w:rPr>
          <w:spacing w:val="-3"/>
        </w:rPr>
        <w:t xml:space="preserve"> </w:t>
      </w:r>
      <w:r>
        <w:t>remove</w:t>
      </w:r>
      <w:r>
        <w:rPr>
          <w:spacing w:val="-4"/>
        </w:rPr>
        <w:t xml:space="preserve"> </w:t>
      </w:r>
      <w:del w:id="643" w:author="Jeff Morgan" w:date="2019-07-02T20:56:00Z">
        <w:r>
          <w:delText>artifacts</w:delText>
        </w:r>
        <w:r>
          <w:rPr>
            <w:spacing w:val="-3"/>
          </w:rPr>
          <w:delText xml:space="preserve"> </w:delText>
        </w:r>
        <w:r>
          <w:delText>from</w:delText>
        </w:r>
        <w:r>
          <w:rPr>
            <w:spacing w:val="-4"/>
          </w:rPr>
          <w:delText xml:space="preserve"> </w:delText>
        </w:r>
      </w:del>
      <w:r>
        <w:t>PCR</w:t>
      </w:r>
      <w:r>
        <w:rPr>
          <w:spacing w:val="-3"/>
        </w:rPr>
        <w:t xml:space="preserve"> </w:t>
      </w:r>
      <w:proofErr w:type="spellStart"/>
      <w:ins w:id="644" w:author="Yeyun Ouyang" w:date="2019-07-09T16:01:00Z">
        <w:r w:rsidR="007A02DF">
          <w:t>duplication</w:t>
        </w:r>
      </w:ins>
      <w:ins w:id="645" w:author="Jon Belyeu" w:date="2019-07-09T16:00:00Z">
        <w:r w:rsidR="00E43377">
          <w:t>duplication</w:t>
        </w:r>
      </w:ins>
      <w:ins w:id="646" w:author="Aaron Quinlan" w:date="2019-07-09T15:58:00Z">
        <w:r w:rsidR="00B6686C">
          <w:t>duplication</w:t>
        </w:r>
      </w:ins>
      <w:ins w:id="647" w:author="Jeff Morgan" w:date="2019-07-09T15:57:00Z">
        <w:r w:rsidR="004D1738">
          <w:t>duplicat</w:t>
        </w:r>
      </w:ins>
      <w:ins w:id="648" w:author="Jeff Morgan" w:date="2019-07-02T20:56:00Z">
        <w:r w:rsidR="00567C4E">
          <w:t>es</w:t>
        </w:r>
      </w:ins>
      <w:proofErr w:type="spellEnd"/>
      <w:del w:id="649" w:author="Jeff Morgan" w:date="2019-07-02T20:56:00Z">
        <w:r w:rsidR="004D1738" w:rsidDel="00567C4E">
          <w:delText>ion</w:delText>
        </w:r>
      </w:del>
      <w:del w:id="650" w:author="Jeff Morgan" w:date="2019-07-09T15:57:00Z">
        <w:r>
          <w:delText>duplication</w:delText>
        </w:r>
      </w:del>
      <w:r>
        <w:rPr>
          <w:spacing w:val="-4"/>
        </w:rPr>
        <w:t xml:space="preserve"> </w:t>
      </w:r>
      <w:r>
        <w:t>(</w:t>
      </w:r>
      <w:r>
        <w:rPr>
          <w:i/>
        </w:rPr>
        <w:t>22</w:t>
      </w:r>
      <w:r>
        <w:t>).</w:t>
      </w:r>
    </w:p>
    <w:p w14:paraId="2F92F9D2" w14:textId="517294B8" w:rsidR="009F54E5" w:rsidRDefault="001A290F">
      <w:pPr>
        <w:pStyle w:val="ListParagraph"/>
        <w:numPr>
          <w:ilvl w:val="0"/>
          <w:numId w:val="39"/>
        </w:numPr>
        <w:tabs>
          <w:tab w:val="left" w:pos="666"/>
        </w:tabs>
        <w:spacing w:before="180" w:line="453" w:lineRule="auto"/>
        <w:ind w:right="197" w:hanging="291"/>
        <w:jc w:val="both"/>
        <w:pPrChange w:id="651" w:author="Yeyun Ouyang" w:date="2019-07-09T16:01:00Z">
          <w:pPr>
            <w:pStyle w:val="ListParagraph"/>
            <w:numPr>
              <w:numId w:val="31"/>
            </w:numPr>
            <w:tabs>
              <w:tab w:val="left" w:pos="666"/>
            </w:tabs>
            <w:spacing w:before="180" w:line="453" w:lineRule="auto"/>
            <w:ind w:left="665" w:right="197" w:hanging="291"/>
            <w:jc w:val="both"/>
          </w:pPr>
        </w:pPrChange>
      </w:pPr>
      <w:r>
        <w:rPr>
          <w:b/>
        </w:rPr>
        <w:t>Alignment</w:t>
      </w:r>
      <w:r>
        <w:t>:</w:t>
      </w:r>
      <w:r>
        <w:rPr>
          <w:spacing w:val="-2"/>
        </w:rPr>
        <w:t xml:space="preserve"> </w:t>
      </w:r>
      <w:r>
        <w:t>After</w:t>
      </w:r>
      <w:r>
        <w:rPr>
          <w:spacing w:val="-18"/>
        </w:rPr>
        <w:t xml:space="preserve"> </w:t>
      </w:r>
      <w:r>
        <w:t>trimming,</w:t>
      </w:r>
      <w:r>
        <w:rPr>
          <w:spacing w:val="-18"/>
        </w:rPr>
        <w:t xml:space="preserve"> </w:t>
      </w:r>
      <w:r>
        <w:t>reads</w:t>
      </w:r>
      <w:r>
        <w:rPr>
          <w:spacing w:val="-18"/>
        </w:rPr>
        <w:t xml:space="preserve"> </w:t>
      </w:r>
      <w:r>
        <w:t>are</w:t>
      </w:r>
      <w:r>
        <w:rPr>
          <w:spacing w:val="-19"/>
        </w:rPr>
        <w:t xml:space="preserve"> </w:t>
      </w:r>
      <w:del w:id="652" w:author="JONATHAN ROBERT BELYEU" w:date="2019-07-06T15:32:00Z">
        <w:r>
          <w:delText>then</w:delText>
        </w:r>
        <w:r>
          <w:rPr>
            <w:spacing w:val="-19"/>
          </w:rPr>
          <w:delText xml:space="preserve"> </w:delText>
        </w:r>
      </w:del>
      <w:r>
        <w:t>aligned</w:t>
      </w:r>
      <w:r>
        <w:rPr>
          <w:spacing w:val="-20"/>
        </w:rPr>
        <w:t xml:space="preserve"> </w:t>
      </w:r>
      <w:r>
        <w:t>to</w:t>
      </w:r>
      <w:r>
        <w:rPr>
          <w:spacing w:val="-18"/>
        </w:rPr>
        <w:t xml:space="preserve"> </w:t>
      </w:r>
      <w:r>
        <w:t>a</w:t>
      </w:r>
      <w:r>
        <w:rPr>
          <w:spacing w:val="-19"/>
        </w:rPr>
        <w:t xml:space="preserve"> </w:t>
      </w:r>
      <w:r>
        <w:t>reference</w:t>
      </w:r>
      <w:r>
        <w:rPr>
          <w:spacing w:val="-19"/>
        </w:rPr>
        <w:t xml:space="preserve"> </w:t>
      </w:r>
      <w:r>
        <w:t>genome.</w:t>
      </w:r>
      <w:r>
        <w:rPr>
          <w:spacing w:val="1"/>
        </w:rPr>
        <w:t xml:space="preserve"> </w:t>
      </w:r>
      <w:proofErr w:type="spellStart"/>
      <w:r>
        <w:t>XPRESSpipe</w:t>
      </w:r>
      <w:proofErr w:type="spellEnd"/>
      <w:r>
        <w:rPr>
          <w:spacing w:val="-19"/>
        </w:rPr>
        <w:t xml:space="preserve"> </w:t>
      </w:r>
      <w:r>
        <w:t>uses</w:t>
      </w:r>
      <w:r>
        <w:rPr>
          <w:spacing w:val="-19"/>
        </w:rPr>
        <w:t xml:space="preserve"> </w:t>
      </w:r>
      <w:r>
        <w:rPr>
          <w:spacing w:val="-6"/>
        </w:rPr>
        <w:t>STAR,</w:t>
      </w:r>
      <w:r>
        <w:rPr>
          <w:spacing w:val="-19"/>
        </w:rPr>
        <w:t xml:space="preserve"> </w:t>
      </w:r>
      <w:r>
        <w:t>which</w:t>
      </w:r>
      <w:ins w:id="653" w:author="JONATHAN ROBERT BELYEU" w:date="2019-07-06T20:19:00Z">
        <w:r w:rsidR="00D70724">
          <w:t xml:space="preserve"> despite being quite </w:t>
        </w:r>
      </w:ins>
      <w:del w:id="654" w:author="JONATHAN ROBERT BELYEU" w:date="2019-07-06T20:19:00Z">
        <w:r>
          <w:delText>, while</w:delText>
        </w:r>
        <w:r>
          <w:rPr>
            <w:spacing w:val="-6"/>
          </w:rPr>
          <w:delText xml:space="preserve"> </w:delText>
        </w:r>
        <w:r>
          <w:delText>being</w:delText>
        </w:r>
        <w:r>
          <w:rPr>
            <w:spacing w:val="-5"/>
          </w:rPr>
          <w:delText xml:space="preserve"> </w:delText>
        </w:r>
        <w:r>
          <w:delText>a</w:delText>
        </w:r>
      </w:del>
      <w:del w:id="655" w:author="Jason Gertz" w:date="2019-07-02T16:04:00Z">
        <w:r>
          <w:rPr>
            <w:spacing w:val="-5"/>
          </w:rPr>
          <w:delText xml:space="preserve"> </w:delText>
        </w:r>
        <w:r>
          <w:delText>more</w:delText>
        </w:r>
      </w:del>
      <w:del w:id="656" w:author="JONATHAN ROBERT BELYEU" w:date="2019-07-06T20:19:00Z">
        <w:r>
          <w:rPr>
            <w:spacing w:val="-5"/>
          </w:rPr>
          <w:delText xml:space="preserve"> </w:delText>
        </w:r>
      </w:del>
      <w:r>
        <w:t>memory-intensive</w:t>
      </w:r>
      <w:r>
        <w:rPr>
          <w:spacing w:val="-6"/>
        </w:rPr>
        <w:t xml:space="preserve"> </w:t>
      </w:r>
      <w:del w:id="657" w:author="JONATHAN ROBERT BELYEU" w:date="2019-07-06T20:20:00Z">
        <w:r>
          <w:delText>approach,</w:delText>
        </w:r>
        <w:r>
          <w:rPr>
            <w:spacing w:val="-4"/>
          </w:rPr>
          <w:delText xml:space="preserve"> </w:delText>
        </w:r>
      </w:del>
      <w:r>
        <w:t>is</w:t>
      </w:r>
      <w:r>
        <w:rPr>
          <w:spacing w:val="-5"/>
        </w:rPr>
        <w:t xml:space="preserve"> </w:t>
      </w:r>
      <w:r>
        <w:t>relatively</w:t>
      </w:r>
      <w:r>
        <w:rPr>
          <w:spacing w:val="-5"/>
        </w:rPr>
        <w:t xml:space="preserve"> </w:t>
      </w:r>
      <w:r>
        <w:t>fast</w:t>
      </w:r>
      <w:r>
        <w:rPr>
          <w:spacing w:val="-6"/>
        </w:rPr>
        <w:t xml:space="preserve"> </w:t>
      </w:r>
      <w:r>
        <w:t>and</w:t>
      </w:r>
      <w:r>
        <w:rPr>
          <w:spacing w:val="-5"/>
        </w:rPr>
        <w:t xml:space="preserve"> </w:t>
      </w:r>
      <w:r>
        <w:t>one</w:t>
      </w:r>
      <w:r>
        <w:rPr>
          <w:spacing w:val="-5"/>
        </w:rPr>
        <w:t xml:space="preserve"> </w:t>
      </w:r>
      <w:r>
        <w:t>of</w:t>
      </w:r>
      <w:r>
        <w:rPr>
          <w:spacing w:val="-5"/>
        </w:rPr>
        <w:t xml:space="preserve"> </w:t>
      </w:r>
      <w:del w:id="658" w:author="JONATHAN ROBERT BELYEU" w:date="2019-07-06T20:20:00Z">
        <w:r>
          <w:delText>the</w:delText>
        </w:r>
        <w:r>
          <w:rPr>
            <w:spacing w:val="-6"/>
          </w:rPr>
          <w:delText xml:space="preserve"> </w:delText>
        </w:r>
        <w:r>
          <w:delText>best</w:delText>
        </w:r>
        <w:r>
          <w:rPr>
            <w:spacing w:val="-5"/>
          </w:rPr>
          <w:delText xml:space="preserve"> </w:delText>
        </w:r>
        <w:r>
          <w:delText>performing</w:delText>
        </w:r>
      </w:del>
      <w:ins w:id="659" w:author="JONATHAN ROBERT BELYEU" w:date="2019-07-06T20:20:00Z">
        <w:r w:rsidR="00D70724">
          <w:t>most accurate</w:t>
        </w:r>
      </w:ins>
      <w:r>
        <w:rPr>
          <w:spacing w:val="-5"/>
        </w:rPr>
        <w:t xml:space="preserve"> </w:t>
      </w:r>
      <w:r>
        <w:t>sequence alignment</w:t>
      </w:r>
      <w:r>
        <w:rPr>
          <w:spacing w:val="-13"/>
        </w:rPr>
        <w:t xml:space="preserve"> </w:t>
      </w:r>
      <w:r>
        <w:t>options</w:t>
      </w:r>
      <w:r>
        <w:rPr>
          <w:spacing w:val="-14"/>
        </w:rPr>
        <w:t xml:space="preserve"> </w:t>
      </w:r>
      <w:r>
        <w:t>currently</w:t>
      </w:r>
      <w:r>
        <w:rPr>
          <w:spacing w:val="-12"/>
        </w:rPr>
        <w:t xml:space="preserve"> </w:t>
      </w:r>
      <w:r>
        <w:t>available</w:t>
      </w:r>
      <w:r>
        <w:rPr>
          <w:spacing w:val="-13"/>
        </w:rPr>
        <w:t xml:space="preserve"> </w:t>
      </w:r>
      <w:del w:id="660" w:author="JONATHAN ROBERT BELYEU" w:date="2019-07-06T20:20:00Z">
        <w:r>
          <w:delText>in</w:delText>
        </w:r>
        <w:r>
          <w:rPr>
            <w:spacing w:val="-14"/>
          </w:rPr>
          <w:delText xml:space="preserve"> </w:delText>
        </w:r>
        <w:r>
          <w:delText>regards</w:delText>
        </w:r>
        <w:r>
          <w:rPr>
            <w:spacing w:val="-13"/>
          </w:rPr>
          <w:delText xml:space="preserve"> </w:delText>
        </w:r>
        <w:r>
          <w:delText>to</w:delText>
        </w:r>
        <w:r>
          <w:rPr>
            <w:spacing w:val="-13"/>
          </w:rPr>
          <w:delText xml:space="preserve"> </w:delText>
        </w:r>
        <w:r>
          <w:delText>accuracy</w:delText>
        </w:r>
        <w:r>
          <w:rPr>
            <w:spacing w:val="-13"/>
          </w:rPr>
          <w:delText xml:space="preserve"> </w:delText>
        </w:r>
      </w:del>
      <w:r>
        <w:t>(</w:t>
      </w:r>
      <w:r>
        <w:rPr>
          <w:i/>
        </w:rPr>
        <w:t>19,</w:t>
      </w:r>
      <w:r>
        <w:rPr>
          <w:i/>
          <w:spacing w:val="-43"/>
        </w:rPr>
        <w:t xml:space="preserve"> </w:t>
      </w:r>
      <w:r>
        <w:rPr>
          <w:i/>
        </w:rPr>
        <w:t>23</w:t>
      </w:r>
      <w:r>
        <w:t>).</w:t>
      </w:r>
      <w:r>
        <w:rPr>
          <w:spacing w:val="2"/>
        </w:rPr>
        <w:t xml:space="preserve"> </w:t>
      </w:r>
      <w:proofErr w:type="spellStart"/>
      <w:r>
        <w:t>XPRESSpipe</w:t>
      </w:r>
      <w:proofErr w:type="spellEnd"/>
      <w:r>
        <w:rPr>
          <w:spacing w:val="-12"/>
        </w:rPr>
        <w:t xml:space="preserve"> </w:t>
      </w:r>
      <w:r>
        <w:t>is</w:t>
      </w:r>
      <w:r>
        <w:rPr>
          <w:spacing w:val="-14"/>
        </w:rPr>
        <w:t xml:space="preserve"> </w:t>
      </w:r>
      <w:r>
        <w:t>capable</w:t>
      </w:r>
      <w:r>
        <w:rPr>
          <w:spacing w:val="-13"/>
        </w:rPr>
        <w:t xml:space="preserve"> </w:t>
      </w:r>
      <w:r>
        <w:t>of</w:t>
      </w:r>
      <w:r>
        <w:rPr>
          <w:spacing w:val="-12"/>
        </w:rPr>
        <w:t xml:space="preserve"> </w:t>
      </w:r>
      <w:r>
        <w:t>performing a single-pass, splice-aware GTF-guided alignment or a two-pass alignment of reads wherein novel splice junctions</w:t>
      </w:r>
      <w:r>
        <w:rPr>
          <w:spacing w:val="-16"/>
        </w:rPr>
        <w:t xml:space="preserve"> </w:t>
      </w:r>
      <w:r>
        <w:t>are</w:t>
      </w:r>
      <w:r>
        <w:rPr>
          <w:spacing w:val="-16"/>
        </w:rPr>
        <w:t xml:space="preserve"> </w:t>
      </w:r>
      <w:r>
        <w:t>determined</w:t>
      </w:r>
      <w:r>
        <w:rPr>
          <w:spacing w:val="-17"/>
        </w:rPr>
        <w:t xml:space="preserve"> </w:t>
      </w:r>
      <w:r>
        <w:t>and</w:t>
      </w:r>
      <w:r>
        <w:rPr>
          <w:spacing w:val="-16"/>
        </w:rPr>
        <w:t xml:space="preserve"> </w:t>
      </w:r>
      <w:r>
        <w:t>built</w:t>
      </w:r>
      <w:r>
        <w:rPr>
          <w:spacing w:val="-15"/>
        </w:rPr>
        <w:t xml:space="preserve"> </w:t>
      </w:r>
      <w:r>
        <w:t>into</w:t>
      </w:r>
      <w:r>
        <w:rPr>
          <w:spacing w:val="-16"/>
        </w:rPr>
        <w:t xml:space="preserve"> </w:t>
      </w:r>
      <w:r>
        <w:t>the</w:t>
      </w:r>
      <w:r>
        <w:rPr>
          <w:spacing w:val="-16"/>
        </w:rPr>
        <w:t xml:space="preserve"> </w:t>
      </w:r>
      <w:r>
        <w:t>reference,</w:t>
      </w:r>
      <w:r>
        <w:rPr>
          <w:spacing w:val="-15"/>
        </w:rPr>
        <w:t xml:space="preserve"> </w:t>
      </w:r>
      <w:r>
        <w:t>followed</w:t>
      </w:r>
      <w:r>
        <w:rPr>
          <w:spacing w:val="-16"/>
        </w:rPr>
        <w:t xml:space="preserve"> </w:t>
      </w:r>
      <w:r>
        <w:rPr>
          <w:spacing w:val="-3"/>
        </w:rPr>
        <w:t>by</w:t>
      </w:r>
      <w:r>
        <w:rPr>
          <w:spacing w:val="-16"/>
        </w:rPr>
        <w:t xml:space="preserve"> </w:t>
      </w:r>
      <w:r>
        <w:t>alignment</w:t>
      </w:r>
      <w:r>
        <w:rPr>
          <w:spacing w:val="-15"/>
        </w:rPr>
        <w:t xml:space="preserve"> </w:t>
      </w:r>
      <w:r>
        <w:t>of</w:t>
      </w:r>
      <w:r>
        <w:rPr>
          <w:spacing w:val="-16"/>
        </w:rPr>
        <w:t xml:space="preserve"> </w:t>
      </w:r>
      <w:r>
        <w:t>reads</w:t>
      </w:r>
      <w:r>
        <w:rPr>
          <w:spacing w:val="-16"/>
        </w:rPr>
        <w:t xml:space="preserve"> </w:t>
      </w:r>
      <w:r>
        <w:t>to</w:t>
      </w:r>
      <w:r>
        <w:rPr>
          <w:spacing w:val="-17"/>
        </w:rPr>
        <w:t xml:space="preserve"> </w:t>
      </w:r>
      <w:r>
        <w:t>the</w:t>
      </w:r>
      <w:r>
        <w:rPr>
          <w:spacing w:val="-15"/>
        </w:rPr>
        <w:t xml:space="preserve"> </w:t>
      </w:r>
      <w:r>
        <w:t>new</w:t>
      </w:r>
      <w:r>
        <w:rPr>
          <w:spacing w:val="-16"/>
        </w:rPr>
        <w:t xml:space="preserve"> </w:t>
      </w:r>
      <w:r>
        <w:t>reference.</w:t>
      </w:r>
      <w:r>
        <w:rPr>
          <w:spacing w:val="1"/>
        </w:rPr>
        <w:t xml:space="preserve"> </w:t>
      </w:r>
      <w:r>
        <w:t xml:space="preserve">A </w:t>
      </w:r>
      <w:del w:id="661" w:author="JONATHAN ROBERT BELYEU" w:date="2019-07-06T20:20:00Z">
        <w:r>
          <w:delText>sorted-by-coordinate</w:delText>
        </w:r>
      </w:del>
      <w:ins w:id="662" w:author="JONATHAN ROBERT BELYEU" w:date="2019-07-06T20:20:00Z">
        <w:r w:rsidR="00D70724">
          <w:t>coordinate-sorted</w:t>
        </w:r>
      </w:ins>
      <w:r>
        <w:rPr>
          <w:spacing w:val="-13"/>
        </w:rPr>
        <w:t xml:space="preserve"> </w:t>
      </w:r>
      <w:r>
        <w:t>and</w:t>
      </w:r>
      <w:r>
        <w:rPr>
          <w:spacing w:val="-12"/>
        </w:rPr>
        <w:t xml:space="preserve"> </w:t>
      </w:r>
      <w:r>
        <w:t>indexed</w:t>
      </w:r>
      <w:r>
        <w:rPr>
          <w:spacing w:val="-12"/>
        </w:rPr>
        <w:t xml:space="preserve"> </w:t>
      </w:r>
      <w:r>
        <w:t>BAM</w:t>
      </w:r>
      <w:r>
        <w:rPr>
          <w:spacing w:val="-12"/>
        </w:rPr>
        <w:t xml:space="preserve"> </w:t>
      </w:r>
      <w:r>
        <w:t>file</w:t>
      </w:r>
      <w:r>
        <w:rPr>
          <w:spacing w:val="-12"/>
        </w:rPr>
        <w:t xml:space="preserve"> </w:t>
      </w:r>
      <w:r>
        <w:t>is</w:t>
      </w:r>
      <w:r>
        <w:rPr>
          <w:spacing w:val="-12"/>
        </w:rPr>
        <w:t xml:space="preserve"> </w:t>
      </w:r>
      <w:r>
        <w:t>output</w:t>
      </w:r>
      <w:r>
        <w:rPr>
          <w:spacing w:val="-12"/>
        </w:rPr>
        <w:t xml:space="preserve"> </w:t>
      </w:r>
      <w:r>
        <w:rPr>
          <w:spacing w:val="-3"/>
        </w:rPr>
        <w:t>by</w:t>
      </w:r>
      <w:r>
        <w:rPr>
          <w:spacing w:val="-12"/>
        </w:rPr>
        <w:t xml:space="preserve"> </w:t>
      </w:r>
      <w:r>
        <w:rPr>
          <w:spacing w:val="-6"/>
        </w:rPr>
        <w:t>STAR.</w:t>
      </w:r>
      <w:r>
        <w:rPr>
          <w:spacing w:val="-12"/>
        </w:rPr>
        <w:t xml:space="preserve"> </w:t>
      </w:r>
      <w:r>
        <w:rPr>
          <w:spacing w:val="-4"/>
        </w:rPr>
        <w:t>We</w:t>
      </w:r>
      <w:r>
        <w:rPr>
          <w:spacing w:val="-12"/>
        </w:rPr>
        <w:t xml:space="preserve"> </w:t>
      </w:r>
      <w:r>
        <w:t>abstain</w:t>
      </w:r>
      <w:r>
        <w:rPr>
          <w:spacing w:val="-12"/>
        </w:rPr>
        <w:t xml:space="preserve"> </w:t>
      </w:r>
      <w:r>
        <w:t>from</w:t>
      </w:r>
      <w:r>
        <w:rPr>
          <w:spacing w:val="-12"/>
        </w:rPr>
        <w:t xml:space="preserve"> </w:t>
      </w:r>
      <w:r>
        <w:t>rRNA</w:t>
      </w:r>
      <w:r>
        <w:rPr>
          <w:spacing w:val="-12"/>
        </w:rPr>
        <w:t xml:space="preserve"> </w:t>
      </w:r>
      <w:r>
        <w:t>negative</w:t>
      </w:r>
      <w:r>
        <w:rPr>
          <w:spacing w:val="-12"/>
        </w:rPr>
        <w:t xml:space="preserve"> </w:t>
      </w:r>
      <w:r>
        <w:t>alignment</w:t>
      </w:r>
      <w:r>
        <w:rPr>
          <w:spacing w:val="-12"/>
        </w:rPr>
        <w:t xml:space="preserve"> </w:t>
      </w:r>
      <w:r>
        <w:t>at this</w:t>
      </w:r>
      <w:r>
        <w:rPr>
          <w:spacing w:val="-5"/>
        </w:rPr>
        <w:t xml:space="preserve"> </w:t>
      </w:r>
      <w:r>
        <w:t>step</w:t>
      </w:r>
      <w:r>
        <w:rPr>
          <w:spacing w:val="-5"/>
        </w:rPr>
        <w:t xml:space="preserve"> </w:t>
      </w:r>
      <w:r>
        <w:t>as</w:t>
      </w:r>
      <w:r>
        <w:rPr>
          <w:spacing w:val="-6"/>
        </w:rPr>
        <w:t xml:space="preserve"> </w:t>
      </w:r>
      <w:r>
        <w:t>downstream</w:t>
      </w:r>
      <w:r>
        <w:rPr>
          <w:spacing w:val="-5"/>
        </w:rPr>
        <w:t xml:space="preserve"> </w:t>
      </w:r>
      <w:r>
        <w:t>analysis</w:t>
      </w:r>
      <w:r>
        <w:rPr>
          <w:spacing w:val="-5"/>
        </w:rPr>
        <w:t xml:space="preserve"> </w:t>
      </w:r>
      <w:r>
        <w:t>of</w:t>
      </w:r>
      <w:r>
        <w:rPr>
          <w:spacing w:val="-4"/>
        </w:rPr>
        <w:t xml:space="preserve"> </w:t>
      </w:r>
      <w:r>
        <w:t>these</w:t>
      </w:r>
      <w:r>
        <w:rPr>
          <w:spacing w:val="-5"/>
        </w:rPr>
        <w:t xml:space="preserve"> </w:t>
      </w:r>
      <w:r>
        <w:t>mapped</w:t>
      </w:r>
      <w:r>
        <w:rPr>
          <w:spacing w:val="-5"/>
        </w:rPr>
        <w:t xml:space="preserve"> </w:t>
      </w:r>
      <w:r>
        <w:t>reads</w:t>
      </w:r>
      <w:r>
        <w:rPr>
          <w:spacing w:val="-6"/>
        </w:rPr>
        <w:t xml:space="preserve"> </w:t>
      </w:r>
      <w:r>
        <w:t>can</w:t>
      </w:r>
      <w:r>
        <w:rPr>
          <w:spacing w:val="-5"/>
        </w:rPr>
        <w:t xml:space="preserve"> </w:t>
      </w:r>
      <w:r>
        <w:t>be</w:t>
      </w:r>
      <w:r>
        <w:rPr>
          <w:spacing w:val="-5"/>
        </w:rPr>
        <w:t xml:space="preserve"> </w:t>
      </w:r>
      <w:r>
        <w:t>useful</w:t>
      </w:r>
      <w:r>
        <w:rPr>
          <w:spacing w:val="-4"/>
        </w:rPr>
        <w:t xml:space="preserve"> </w:t>
      </w:r>
      <w:r>
        <w:t>in</w:t>
      </w:r>
      <w:r>
        <w:rPr>
          <w:spacing w:val="-5"/>
        </w:rPr>
        <w:t xml:space="preserve"> </w:t>
      </w:r>
      <w:commentRangeStart w:id="663"/>
      <w:r>
        <w:t>comparing</w:t>
      </w:r>
      <w:r>
        <w:rPr>
          <w:spacing w:val="-6"/>
        </w:rPr>
        <w:t xml:space="preserve"> </w:t>
      </w:r>
      <w:r>
        <w:t>rRNA</w:t>
      </w:r>
      <w:r>
        <w:rPr>
          <w:spacing w:val="-5"/>
        </w:rPr>
        <w:t xml:space="preserve"> </w:t>
      </w:r>
      <w:r>
        <w:rPr>
          <w:spacing w:val="-3"/>
        </w:rPr>
        <w:t>levels</w:t>
      </w:r>
      <w:r>
        <w:rPr>
          <w:spacing w:val="-5"/>
        </w:rPr>
        <w:t xml:space="preserve"> </w:t>
      </w:r>
      <w:r>
        <w:t xml:space="preserve">between samples to determine relative RNA degradation, or </w:t>
      </w:r>
      <w:r>
        <w:rPr>
          <w:spacing w:val="-3"/>
        </w:rPr>
        <w:t xml:space="preserve">for </w:t>
      </w:r>
      <w:r>
        <w:t>other</w:t>
      </w:r>
      <w:r>
        <w:rPr>
          <w:spacing w:val="-16"/>
        </w:rPr>
        <w:t xml:space="preserve"> </w:t>
      </w:r>
      <w:r>
        <w:t>applications.</w:t>
      </w:r>
      <w:commentRangeEnd w:id="663"/>
      <w:r w:rsidR="0007098B">
        <w:rPr>
          <w:rStyle w:val="CommentReference"/>
        </w:rPr>
        <w:commentReference w:id="663"/>
      </w:r>
    </w:p>
    <w:p w14:paraId="3486AE1B" w14:textId="33C0284B" w:rsidR="009F54E5" w:rsidRDefault="001A290F">
      <w:pPr>
        <w:pStyle w:val="ListParagraph"/>
        <w:numPr>
          <w:ilvl w:val="0"/>
          <w:numId w:val="39"/>
        </w:numPr>
        <w:tabs>
          <w:tab w:val="left" w:pos="666"/>
        </w:tabs>
        <w:spacing w:before="180" w:line="453" w:lineRule="auto"/>
        <w:ind w:right="197" w:hanging="291"/>
        <w:jc w:val="both"/>
        <w:pPrChange w:id="664" w:author="Yeyun Ouyang" w:date="2019-07-09T16:01:00Z">
          <w:pPr>
            <w:pStyle w:val="ListParagraph"/>
            <w:numPr>
              <w:numId w:val="31"/>
            </w:numPr>
            <w:tabs>
              <w:tab w:val="left" w:pos="666"/>
            </w:tabs>
            <w:spacing w:before="180" w:line="453" w:lineRule="auto"/>
            <w:ind w:left="665" w:right="197" w:hanging="291"/>
            <w:jc w:val="both"/>
          </w:pPr>
        </w:pPrChange>
      </w:pPr>
      <w:r>
        <w:rPr>
          <w:b/>
        </w:rPr>
        <w:t>Post-alignment Processing</w:t>
      </w:r>
      <w:r>
        <w:t xml:space="preserve">: </w:t>
      </w:r>
      <w:proofErr w:type="spellStart"/>
      <w:r>
        <w:t>XPRESSpipe</w:t>
      </w:r>
      <w:proofErr w:type="spellEnd"/>
      <w:r>
        <w:t xml:space="preserve"> will further process alignment files </w:t>
      </w:r>
      <w:r>
        <w:rPr>
          <w:spacing w:val="-3"/>
        </w:rPr>
        <w:t xml:space="preserve">by </w:t>
      </w:r>
      <w:r>
        <w:t xml:space="preserve">optionally parsing files </w:t>
      </w:r>
      <w:r>
        <w:rPr>
          <w:spacing w:val="-3"/>
        </w:rPr>
        <w:t>for</w:t>
      </w:r>
      <w:r>
        <w:rPr>
          <w:spacing w:val="-5"/>
        </w:rPr>
        <w:t xml:space="preserve"> </w:t>
      </w:r>
      <w:r>
        <w:t>unique</w:t>
      </w:r>
      <w:r>
        <w:rPr>
          <w:spacing w:val="-4"/>
        </w:rPr>
        <w:t xml:space="preserve"> </w:t>
      </w:r>
      <w:r>
        <w:t>alignments</w:t>
      </w:r>
      <w:r>
        <w:rPr>
          <w:spacing w:val="-4"/>
        </w:rPr>
        <w:t xml:space="preserve"> </w:t>
      </w:r>
      <w:r>
        <w:t>that</w:t>
      </w:r>
      <w:r>
        <w:rPr>
          <w:spacing w:val="-4"/>
        </w:rPr>
        <w:t xml:space="preserve"> </w:t>
      </w:r>
      <w:r>
        <w:t>are</w:t>
      </w:r>
      <w:r>
        <w:rPr>
          <w:spacing w:val="-4"/>
        </w:rPr>
        <w:t xml:space="preserve"> </w:t>
      </w:r>
      <w:r>
        <w:t>then</w:t>
      </w:r>
      <w:r>
        <w:rPr>
          <w:spacing w:val="-3"/>
        </w:rPr>
        <w:t xml:space="preserve"> </w:t>
      </w:r>
      <w:r>
        <w:t>passed</w:t>
      </w:r>
      <w:r>
        <w:rPr>
          <w:spacing w:val="-4"/>
        </w:rPr>
        <w:t xml:space="preserve"> </w:t>
      </w:r>
      <w:r>
        <w:t>on</w:t>
      </w:r>
      <w:r>
        <w:rPr>
          <w:spacing w:val="-4"/>
        </w:rPr>
        <w:t xml:space="preserve"> </w:t>
      </w:r>
      <w:r>
        <w:t>to</w:t>
      </w:r>
      <w:r>
        <w:rPr>
          <w:spacing w:val="-4"/>
        </w:rPr>
        <w:t xml:space="preserve"> </w:t>
      </w:r>
      <w:r>
        <w:t>the</w:t>
      </w:r>
      <w:r>
        <w:rPr>
          <w:spacing w:val="-4"/>
        </w:rPr>
        <w:t xml:space="preserve"> </w:t>
      </w:r>
      <w:r>
        <w:t>next</w:t>
      </w:r>
      <w:r>
        <w:rPr>
          <w:spacing w:val="-4"/>
        </w:rPr>
        <w:t xml:space="preserve"> </w:t>
      </w:r>
      <w:r>
        <w:t>steps.</w:t>
      </w:r>
      <w:r>
        <w:rPr>
          <w:spacing w:val="14"/>
        </w:rPr>
        <w:t xml:space="preserve"> </w:t>
      </w:r>
      <w:r>
        <w:t>PCR</w:t>
      </w:r>
      <w:r>
        <w:rPr>
          <w:spacing w:val="-4"/>
        </w:rPr>
        <w:t xml:space="preserve"> </w:t>
      </w:r>
      <w:r>
        <w:t>duplicates</w:t>
      </w:r>
      <w:r>
        <w:rPr>
          <w:spacing w:val="-4"/>
        </w:rPr>
        <w:t xml:space="preserve"> </w:t>
      </w:r>
      <w:r>
        <w:t>are</w:t>
      </w:r>
      <w:r>
        <w:rPr>
          <w:spacing w:val="-4"/>
        </w:rPr>
        <w:t xml:space="preserve"> </w:t>
      </w:r>
      <w:r>
        <w:t>detected</w:t>
      </w:r>
      <w:r>
        <w:rPr>
          <w:spacing w:val="-4"/>
        </w:rPr>
        <w:t xml:space="preserve"> </w:t>
      </w:r>
      <w:r>
        <w:t>and</w:t>
      </w:r>
      <w:r>
        <w:rPr>
          <w:spacing w:val="-4"/>
        </w:rPr>
        <w:t xml:space="preserve"> </w:t>
      </w:r>
      <w:r>
        <w:t xml:space="preserve">marked or removed </w:t>
      </w:r>
      <w:r>
        <w:rPr>
          <w:spacing w:val="-3"/>
        </w:rPr>
        <w:t xml:space="preserve">for </w:t>
      </w:r>
      <w:r>
        <w:t xml:space="preserve">downstream processing; </w:t>
      </w:r>
      <w:r>
        <w:rPr>
          <w:spacing w:val="-4"/>
        </w:rPr>
        <w:t xml:space="preserve">however, </w:t>
      </w:r>
      <w:r>
        <w:t xml:space="preserve">these files are only used </w:t>
      </w:r>
      <w:r>
        <w:rPr>
          <w:spacing w:val="-3"/>
        </w:rPr>
        <w:t xml:space="preserve">for </w:t>
      </w:r>
      <w:r>
        <w:t>relevant downstream steps (such as library complexity quality control) or if the user specifies to use these de-duplicated files in</w:t>
      </w:r>
      <w:r>
        <w:rPr>
          <w:spacing w:val="-33"/>
        </w:rPr>
        <w:t xml:space="preserve"> </w:t>
      </w:r>
      <w:r>
        <w:t>down- stream</w:t>
      </w:r>
      <w:r>
        <w:rPr>
          <w:spacing w:val="-21"/>
        </w:rPr>
        <w:t xml:space="preserve"> </w:t>
      </w:r>
      <w:r>
        <w:t>steps</w:t>
      </w:r>
      <w:r>
        <w:rPr>
          <w:spacing w:val="-20"/>
        </w:rPr>
        <w:t xml:space="preserve"> </w:t>
      </w:r>
      <w:r>
        <w:t>such</w:t>
      </w:r>
      <w:r>
        <w:rPr>
          <w:spacing w:val="-21"/>
        </w:rPr>
        <w:t xml:space="preserve"> </w:t>
      </w:r>
      <w:r>
        <w:t>as</w:t>
      </w:r>
      <w:r>
        <w:rPr>
          <w:spacing w:val="-20"/>
        </w:rPr>
        <w:t xml:space="preserve"> </w:t>
      </w:r>
      <w:r>
        <w:t>read</w:t>
      </w:r>
      <w:r>
        <w:rPr>
          <w:spacing w:val="-20"/>
        </w:rPr>
        <w:t xml:space="preserve"> </w:t>
      </w:r>
      <w:r>
        <w:t>quantification.</w:t>
      </w:r>
      <w:r>
        <w:rPr>
          <w:spacing w:val="1"/>
        </w:rPr>
        <w:t xml:space="preserve"> </w:t>
      </w:r>
      <w:r>
        <w:t>Use</w:t>
      </w:r>
      <w:r>
        <w:rPr>
          <w:spacing w:val="-21"/>
        </w:rPr>
        <w:t xml:space="preserve"> </w:t>
      </w:r>
      <w:r>
        <w:t>of</w:t>
      </w:r>
      <w:r>
        <w:rPr>
          <w:spacing w:val="-20"/>
        </w:rPr>
        <w:t xml:space="preserve"> </w:t>
      </w:r>
      <w:r>
        <w:t>de-duplicated</w:t>
      </w:r>
      <w:r>
        <w:rPr>
          <w:spacing w:val="-20"/>
        </w:rPr>
        <w:t xml:space="preserve"> </w:t>
      </w:r>
      <w:r>
        <w:t>alignment</w:t>
      </w:r>
      <w:r>
        <w:rPr>
          <w:spacing w:val="-21"/>
        </w:rPr>
        <w:t xml:space="preserve"> </w:t>
      </w:r>
      <w:r>
        <w:t>files</w:t>
      </w:r>
      <w:r>
        <w:rPr>
          <w:spacing w:val="-20"/>
        </w:rPr>
        <w:t xml:space="preserve"> </w:t>
      </w:r>
      <w:r>
        <w:rPr>
          <w:spacing w:val="-3"/>
        </w:rPr>
        <w:t>may</w:t>
      </w:r>
      <w:r>
        <w:rPr>
          <w:spacing w:val="-20"/>
        </w:rPr>
        <w:t xml:space="preserve"> </w:t>
      </w:r>
      <w:r>
        <w:t>be</w:t>
      </w:r>
      <w:r>
        <w:rPr>
          <w:spacing w:val="-21"/>
        </w:rPr>
        <w:t xml:space="preserve"> </w:t>
      </w:r>
      <w:r>
        <w:t>advisable</w:t>
      </w:r>
      <w:r>
        <w:rPr>
          <w:spacing w:val="-20"/>
        </w:rPr>
        <w:t xml:space="preserve"> </w:t>
      </w:r>
      <w:r>
        <w:t>in</w:t>
      </w:r>
      <w:r>
        <w:rPr>
          <w:spacing w:val="-20"/>
        </w:rPr>
        <w:t xml:space="preserve"> </w:t>
      </w:r>
      <w:r>
        <w:t xml:space="preserve">situations where the library complexity profiles (discussed below) exhibit high duplication </w:t>
      </w:r>
      <w:r>
        <w:rPr>
          <w:spacing w:val="-3"/>
        </w:rPr>
        <w:t xml:space="preserve">levels. </w:t>
      </w:r>
      <w:r>
        <w:rPr>
          <w:spacing w:val="-4"/>
        </w:rPr>
        <w:t xml:space="preserve">However, </w:t>
      </w:r>
      <w:r>
        <w:t xml:space="preserve">generally </w:t>
      </w:r>
      <w:r>
        <w:lastRenderedPageBreak/>
        <w:t>the abundance of PCR-duplicates is low in properly-prepared sequencing libraries;</w:t>
      </w:r>
      <w:r>
        <w:rPr>
          <w:spacing w:val="20"/>
        </w:rPr>
        <w:t xml:space="preserve"> </w:t>
      </w:r>
      <w:del w:id="665" w:author="JONATHAN ROBERT BELYEU" w:date="2019-07-06T20:21:00Z">
        <w:r>
          <w:delText>thus</w:delText>
        </w:r>
      </w:del>
      <w:ins w:id="666" w:author="JONATHAN ROBERT BELYEU" w:date="2019-07-06T20:21:00Z">
        <w:r w:rsidR="00D70724">
          <w:t>thus,</w:t>
        </w:r>
      </w:ins>
      <w:r>
        <w:t xml:space="preserve"> doing so </w:t>
      </w:r>
      <w:r>
        <w:rPr>
          <w:spacing w:val="-3"/>
        </w:rPr>
        <w:t xml:space="preserve">may </w:t>
      </w:r>
      <w:r>
        <w:t>be</w:t>
      </w:r>
    </w:p>
    <w:p w14:paraId="2DD210DC" w14:textId="77777777" w:rsidR="009F54E5" w:rsidRDefault="009F54E5">
      <w:pPr>
        <w:spacing w:line="453" w:lineRule="auto"/>
        <w:jc w:val="both"/>
        <w:sectPr w:rsidR="009F54E5">
          <w:pgSz w:w="12240" w:h="20160"/>
          <w:pgMar w:top="660" w:right="520" w:bottom="360" w:left="600" w:header="0" w:footer="161" w:gutter="0"/>
          <w:cols w:space="720"/>
        </w:sectPr>
      </w:pPr>
    </w:p>
    <w:p w14:paraId="6EDD9399" w14:textId="77777777" w:rsidR="009F54E5" w:rsidRDefault="001A290F">
      <w:pPr>
        <w:pStyle w:val="BodyText"/>
        <w:spacing w:before="73" w:line="453" w:lineRule="auto"/>
        <w:ind w:left="665"/>
      </w:pPr>
      <w:r>
        <w:lastRenderedPageBreak/>
        <w:t>overly stringent (</w:t>
      </w:r>
      <w:r>
        <w:rPr>
          <w:i/>
        </w:rPr>
        <w:t>22</w:t>
      </w:r>
      <w:r>
        <w:t xml:space="preserve">). These steps are performed using </w:t>
      </w:r>
      <w:proofErr w:type="spellStart"/>
      <w:r>
        <w:t>samtools</w:t>
      </w:r>
      <w:proofErr w:type="spellEnd"/>
      <w:r>
        <w:t xml:space="preserve"> (</w:t>
      </w:r>
      <w:r>
        <w:rPr>
          <w:i/>
        </w:rPr>
        <w:t>24</w:t>
      </w:r>
      <w:r>
        <w:t xml:space="preserve">). Optionally, BED coverage files can also be output. These conversions are handled by </w:t>
      </w:r>
      <w:proofErr w:type="spellStart"/>
      <w:r>
        <w:t>bedtools</w:t>
      </w:r>
      <w:proofErr w:type="spellEnd"/>
      <w:r>
        <w:t xml:space="preserve"> (</w:t>
      </w:r>
      <w:r>
        <w:rPr>
          <w:i/>
        </w:rPr>
        <w:t>25</w:t>
      </w:r>
      <w:r>
        <w:t>).</w:t>
      </w:r>
    </w:p>
    <w:p w14:paraId="45743FF4" w14:textId="2BD795BE" w:rsidR="009F54E5" w:rsidRDefault="007A02DF">
      <w:pPr>
        <w:pStyle w:val="ListParagraph"/>
        <w:numPr>
          <w:ilvl w:val="0"/>
          <w:numId w:val="39"/>
        </w:numPr>
        <w:tabs>
          <w:tab w:val="left" w:pos="666"/>
        </w:tabs>
        <w:spacing w:before="179" w:line="444" w:lineRule="auto"/>
        <w:ind w:right="197" w:hanging="291"/>
        <w:jc w:val="both"/>
        <w:pPrChange w:id="667" w:author="Yeyun Ouyang" w:date="2019-07-09T16:01:00Z">
          <w:pPr>
            <w:pStyle w:val="ListParagraph"/>
            <w:numPr>
              <w:numId w:val="31"/>
            </w:numPr>
            <w:tabs>
              <w:tab w:val="left" w:pos="666"/>
            </w:tabs>
            <w:spacing w:before="179" w:line="444" w:lineRule="auto"/>
            <w:ind w:left="665" w:right="197" w:hanging="291"/>
            <w:jc w:val="both"/>
          </w:pPr>
        </w:pPrChange>
      </w:pPr>
      <w:ins w:id="668" w:author="Yeyun Ouyang" w:date="2019-07-09T16:01:00Z">
        <w:r>
          <w:rPr>
            <w:noProof/>
          </w:rPr>
          <mc:AlternateContent>
            <mc:Choice Requires="wps">
              <w:drawing>
                <wp:anchor distT="0" distB="0" distL="114300" distR="114300" simplePos="0" relativeHeight="252023808" behindDoc="1" locked="0" layoutInCell="1" allowOverlap="1" wp14:anchorId="08985CB7" wp14:editId="58297EEB">
                  <wp:simplePos x="0" y="0"/>
                  <wp:positionH relativeFrom="page">
                    <wp:posOffset>6468745</wp:posOffset>
                  </wp:positionH>
                  <wp:positionV relativeFrom="paragraph">
                    <wp:posOffset>849630</wp:posOffset>
                  </wp:positionV>
                  <wp:extent cx="43815" cy="0"/>
                  <wp:effectExtent l="0" t="0" r="0" b="0"/>
                  <wp:wrapNone/>
                  <wp:docPr id="539" name="Lin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2233E9" id="Line 175"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9.35pt,66.9pt" to="512.8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" strokeweight=".14042mm">
                  <o:lock v:ext="edit" shapetype="f"/>
                  <w10:wrap anchorx="page"/>
                </v:line>
              </w:pict>
            </mc:Fallback>
          </mc:AlternateContent>
        </w:r>
      </w:ins>
      <w:ins w:id="669" w:author="Jon Belyeu" w:date="2019-07-09T16:00:00Z">
        <w:r w:rsidR="007E195B">
          <w:rPr>
            <w:noProof/>
          </w:rPr>
          <mc:AlternateContent>
            <mc:Choice Requires="wps">
              <w:drawing>
                <wp:anchor distT="0" distB="0" distL="114300" distR="114300" simplePos="0" relativeHeight="251923456" behindDoc="1" locked="0" layoutInCell="1" allowOverlap="1" wp14:anchorId="5A6EA585" wp14:editId="61D0D062">
                  <wp:simplePos x="0" y="0"/>
                  <wp:positionH relativeFrom="page">
                    <wp:posOffset>6468745</wp:posOffset>
                  </wp:positionH>
                  <wp:positionV relativeFrom="paragraph">
                    <wp:posOffset>849630</wp:posOffset>
                  </wp:positionV>
                  <wp:extent cx="43815" cy="0"/>
                  <wp:effectExtent l="0" t="0" r="0" b="0"/>
                  <wp:wrapNone/>
                  <wp:docPr id="422"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31F546" id="Line 58"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9.35pt,66.9pt" to="512.8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" strokeweight=".14042mm">
                  <o:lock v:ext="edit" shapetype="f"/>
                  <w10:wrap anchorx="page"/>
                </v:line>
              </w:pict>
            </mc:Fallback>
          </mc:AlternateContent>
        </w:r>
      </w:ins>
      <w:ins w:id="670" w:author="Aaron Quinlan" w:date="2019-07-09T15:58:00Z">
        <w:r w:rsidR="00195A70">
          <w:rPr>
            <w:noProof/>
          </w:rPr>
          <mc:AlternateContent>
            <mc:Choice Requires="wps">
              <w:drawing>
                <wp:anchor distT="0" distB="0" distL="114300" distR="114300" simplePos="0" relativeHeight="251823104" behindDoc="1" locked="0" layoutInCell="1" allowOverlap="1" wp14:anchorId="4ACA1EDC" wp14:editId="470EC33A">
                  <wp:simplePos x="0" y="0"/>
                  <wp:positionH relativeFrom="page">
                    <wp:posOffset>6468745</wp:posOffset>
                  </wp:positionH>
                  <wp:positionV relativeFrom="paragraph">
                    <wp:posOffset>849630</wp:posOffset>
                  </wp:positionV>
                  <wp:extent cx="43815" cy="0"/>
                  <wp:effectExtent l="0" t="0" r="0" b="0"/>
                  <wp:wrapNone/>
                  <wp:docPr id="303"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1DF90" id="Line 58"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9.35pt,66.9pt" to="512.8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" strokeweight=".14042mm">
                  <o:lock v:ext="edit" shapetype="f"/>
                  <w10:wrap anchorx="page"/>
                </v:line>
              </w:pict>
            </mc:Fallback>
          </mc:AlternateContent>
        </w:r>
      </w:ins>
      <w:ins w:id="671" w:author="Jeff Morgan" w:date="2019-07-09T15:57:00Z">
        <w:r w:rsidR="00A61948">
          <w:rPr>
            <w:noProof/>
          </w:rPr>
          <mc:AlternateContent>
            <mc:Choice Requires="wps">
              <w:drawing>
                <wp:anchor distT="0" distB="0" distL="114300" distR="114300" simplePos="0" relativeHeight="251722752" behindDoc="1" locked="0" layoutInCell="1" allowOverlap="1" wp14:anchorId="61D2D006" wp14:editId="6F835410">
                  <wp:simplePos x="0" y="0"/>
                  <wp:positionH relativeFrom="page">
                    <wp:posOffset>6468745</wp:posOffset>
                  </wp:positionH>
                  <wp:positionV relativeFrom="paragraph">
                    <wp:posOffset>848995</wp:posOffset>
                  </wp:positionV>
                  <wp:extent cx="43815" cy="0"/>
                  <wp:effectExtent l="17145" t="10795" r="27940" b="27305"/>
                  <wp:wrapNone/>
                  <wp:docPr id="184"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58"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9.35pt,66.85pt" to="512.8pt,6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8RDRwCAABBBAAADgAAAGRycy9lMm9Eb2MueG1srFPBjtowEL1X6j9YvkMSNlA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" strokeweight="5054emu">
                  <w10:wrap anchorx="page"/>
                </v:line>
              </w:pict>
            </mc:Fallback>
          </mc:AlternateContent>
        </w:r>
      </w:ins>
      <w:del w:id="672" w:author="Jeff Morgan" w:date="2019-07-09T15:57:00Z">
        <w:r w:rsidR="00240831">
          <w:rPr>
            <w:noProof/>
          </w:rPr>
          <mc:AlternateContent>
            <mc:Choice Requires="wps">
              <w:drawing>
                <wp:anchor distT="0" distB="0" distL="114300" distR="114300" simplePos="0" relativeHeight="251631616" behindDoc="1" locked="0" layoutInCell="1" allowOverlap="1" wp14:anchorId="3C3F5747" wp14:editId="6B881A27">
                  <wp:simplePos x="0" y="0"/>
                  <wp:positionH relativeFrom="page">
                    <wp:posOffset>6468745</wp:posOffset>
                  </wp:positionH>
                  <wp:positionV relativeFrom="paragraph">
                    <wp:posOffset>849630</wp:posOffset>
                  </wp:positionV>
                  <wp:extent cx="43815" cy="0"/>
                  <wp:effectExtent l="10795" t="6985" r="12065" b="12065"/>
                  <wp:wrapNone/>
                  <wp:docPr id="65"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0DEE22" id="Line 58"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9.35pt,66.9pt" to="512.8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" strokeweight=".14042mm">
                  <w10:wrap anchorx="page"/>
                </v:line>
              </w:pict>
            </mc:Fallback>
          </mc:AlternateContent>
        </w:r>
      </w:del>
      <w:r w:rsidR="001A290F">
        <w:rPr>
          <w:b/>
        </w:rPr>
        <w:t>Read Quantification</w:t>
      </w:r>
      <w:r w:rsidR="001A290F">
        <w:t xml:space="preserve">: </w:t>
      </w:r>
      <w:proofErr w:type="spellStart"/>
      <w:r w:rsidR="001A290F">
        <w:t>XPRESSpipe</w:t>
      </w:r>
      <w:proofErr w:type="spellEnd"/>
      <w:r w:rsidR="001A290F">
        <w:t xml:space="preserve"> quantifies read alignments </w:t>
      </w:r>
      <w:r w:rsidR="001A290F">
        <w:rPr>
          <w:spacing w:val="-3"/>
        </w:rPr>
        <w:t xml:space="preserve">for </w:t>
      </w:r>
      <w:r w:rsidR="001A290F">
        <w:t>each input file using Cufflinks (</w:t>
      </w:r>
      <w:r w:rsidR="001A290F">
        <w:rPr>
          <w:i/>
        </w:rPr>
        <w:t>18, 26</w:t>
      </w:r>
      <w:r w:rsidR="001A290F">
        <w:t xml:space="preserve">). Use of Cufflinks will output a read table with normalized counts as well as a counts table </w:t>
      </w:r>
      <w:r w:rsidR="001A290F">
        <w:rPr>
          <w:spacing w:val="-3"/>
        </w:rPr>
        <w:t xml:space="preserve">for </w:t>
      </w:r>
      <w:r w:rsidR="001A290F">
        <w:t>down</w:t>
      </w:r>
      <w:del w:id="673" w:author="Jason Gertz" w:date="2019-07-02T16:17:00Z">
        <w:r w:rsidR="001A290F">
          <w:delText xml:space="preserve">-  </w:delText>
        </w:r>
      </w:del>
      <w:r w:rsidR="001A290F">
        <w:t>stream</w:t>
      </w:r>
      <w:r w:rsidR="001A290F">
        <w:rPr>
          <w:spacing w:val="-2"/>
        </w:rPr>
        <w:t xml:space="preserve"> </w:t>
      </w:r>
      <w:r w:rsidR="001A290F">
        <w:t>applications</w:t>
      </w:r>
      <w:r w:rsidR="001A290F">
        <w:rPr>
          <w:spacing w:val="-2"/>
        </w:rPr>
        <w:t xml:space="preserve"> </w:t>
      </w:r>
      <w:r w:rsidR="001A290F">
        <w:t>where</w:t>
      </w:r>
      <w:r w:rsidR="001A290F">
        <w:rPr>
          <w:spacing w:val="-1"/>
        </w:rPr>
        <w:t xml:space="preserve"> </w:t>
      </w:r>
      <w:r w:rsidR="001A290F">
        <w:t>required.</w:t>
      </w:r>
      <w:r w:rsidR="001A290F">
        <w:rPr>
          <w:spacing w:val="37"/>
        </w:rPr>
        <w:t xml:space="preserve"> </w:t>
      </w:r>
      <w:r w:rsidR="001A290F">
        <w:t>If</w:t>
      </w:r>
      <w:r w:rsidR="001A290F">
        <w:rPr>
          <w:spacing w:val="-1"/>
        </w:rPr>
        <w:t xml:space="preserve"> </w:t>
      </w:r>
      <w:r w:rsidR="001A290F">
        <w:t>masking</w:t>
      </w:r>
      <w:r w:rsidR="001A290F">
        <w:rPr>
          <w:spacing w:val="-2"/>
        </w:rPr>
        <w:t xml:space="preserve"> </w:t>
      </w:r>
      <w:r w:rsidR="001A290F">
        <w:t>of</w:t>
      </w:r>
      <w:r w:rsidR="001A290F">
        <w:rPr>
          <w:spacing w:val="-2"/>
        </w:rPr>
        <w:t xml:space="preserve"> </w:t>
      </w:r>
      <w:r w:rsidR="001A290F">
        <w:t>non-coding</w:t>
      </w:r>
      <w:r w:rsidR="001A290F">
        <w:rPr>
          <w:spacing w:val="-1"/>
        </w:rPr>
        <w:t xml:space="preserve"> </w:t>
      </w:r>
      <w:r w:rsidR="001A290F">
        <w:t>RNAs</w:t>
      </w:r>
      <w:r w:rsidR="001A290F">
        <w:rPr>
          <w:spacing w:val="-2"/>
        </w:rPr>
        <w:t xml:space="preserve"> </w:t>
      </w:r>
      <w:r w:rsidR="001A290F">
        <w:t>is</w:t>
      </w:r>
      <w:r w:rsidR="001A290F">
        <w:rPr>
          <w:spacing w:val="-2"/>
        </w:rPr>
        <w:t xml:space="preserve"> </w:t>
      </w:r>
      <w:r w:rsidR="001A290F">
        <w:t>desired,</w:t>
      </w:r>
      <w:r w:rsidR="001A290F">
        <w:rPr>
          <w:spacing w:val="2"/>
        </w:rPr>
        <w:t xml:space="preserve"> </w:t>
      </w:r>
      <w:r w:rsidR="001A290F">
        <w:t>a</w:t>
      </w:r>
      <w:r w:rsidR="001A290F">
        <w:rPr>
          <w:spacing w:val="-1"/>
        </w:rPr>
        <w:t xml:space="preserve"> </w:t>
      </w:r>
      <w:r w:rsidR="001A290F">
        <w:rPr>
          <w:rFonts w:ascii="Courier New"/>
        </w:rPr>
        <w:t>protein</w:t>
      </w:r>
      <w:r w:rsidR="001A290F">
        <w:rPr>
          <w:rFonts w:ascii="Courier New"/>
          <w:spacing w:val="-71"/>
        </w:rPr>
        <w:t xml:space="preserve"> </w:t>
      </w:r>
      <w:r w:rsidR="001A290F">
        <w:rPr>
          <w:rFonts w:ascii="Courier New"/>
        </w:rPr>
        <w:t>coding</w:t>
      </w:r>
      <w:r w:rsidR="001A290F">
        <w:rPr>
          <w:rFonts w:ascii="Courier New"/>
          <w:spacing w:val="-72"/>
        </w:rPr>
        <w:t xml:space="preserve"> </w:t>
      </w:r>
      <w:r w:rsidR="001A290F">
        <w:t>mod</w:t>
      </w:r>
      <w:del w:id="674" w:author="JONATHAN ROBERT BELYEU" w:date="2019-07-06T20:21:00Z">
        <w:r w:rsidR="001A290F">
          <w:delText xml:space="preserve">- </w:delText>
        </w:r>
      </w:del>
      <w:r w:rsidR="001A290F">
        <w:t xml:space="preserve">ified GTF file should be provided </w:t>
      </w:r>
      <w:r w:rsidR="001A290F">
        <w:rPr>
          <w:spacing w:val="-3"/>
        </w:rPr>
        <w:t xml:space="preserve">for </w:t>
      </w:r>
      <w:r w:rsidR="001A290F">
        <w:t xml:space="preserve">the </w:t>
      </w:r>
      <w:r w:rsidR="001A290F">
        <w:rPr>
          <w:rFonts w:ascii="Courier New"/>
        </w:rPr>
        <w:t>--</w:t>
      </w:r>
      <w:proofErr w:type="spellStart"/>
      <w:r w:rsidR="001A290F">
        <w:rPr>
          <w:rFonts w:ascii="Courier New"/>
        </w:rPr>
        <w:t>gtf</w:t>
      </w:r>
      <w:proofErr w:type="spellEnd"/>
      <w:r w:rsidR="001A290F">
        <w:rPr>
          <w:rFonts w:ascii="Courier New"/>
        </w:rPr>
        <w:t xml:space="preserve"> </w:t>
      </w:r>
      <w:r w:rsidR="001A290F">
        <w:t xml:space="preserve">argument. Optionally, the user can </w:t>
      </w:r>
      <w:del w:id="675" w:author="JONATHAN ROBERT BELYEU" w:date="2019-07-06T20:22:00Z">
        <w:r w:rsidR="001A290F">
          <w:delText>use</w:delText>
        </w:r>
        <w:r w:rsidR="00E43377" w:rsidDel="00D70724">
          <w:delText xml:space="preserve"> </w:delText>
        </w:r>
      </w:del>
      <w:ins w:id="676" w:author="JONATHAN ROBERT BELYEU" w:date="2019-07-06T20:22:00Z">
        <w:r w:rsidR="00D70724">
          <w:t>select</w:t>
        </w:r>
        <w:r w:rsidR="001A290F">
          <w:t xml:space="preserve"> </w:t>
        </w:r>
      </w:ins>
      <w:proofErr w:type="spellStart"/>
      <w:r w:rsidR="001A290F">
        <w:t>HTSeq</w:t>
      </w:r>
      <w:proofErr w:type="spellEnd"/>
      <w:r w:rsidR="001A290F">
        <w:t xml:space="preserve"> with the </w:t>
      </w:r>
      <w:r w:rsidR="001A290F">
        <w:rPr>
          <w:rFonts w:ascii="Courier New"/>
        </w:rPr>
        <w:t>intersection-nonempty</w:t>
      </w:r>
      <w:r w:rsidR="001A290F">
        <w:rPr>
          <w:rFonts w:ascii="Courier New"/>
          <w:spacing w:val="-99"/>
        </w:rPr>
        <w:t xml:space="preserve"> </w:t>
      </w:r>
      <w:r w:rsidR="001A290F">
        <w:t>method</w:t>
      </w:r>
      <w:r w:rsidR="001A290F">
        <w:rPr>
          <w:spacing w:val="-28"/>
        </w:rPr>
        <w:t xml:space="preserve"> </w:t>
      </w:r>
      <w:r w:rsidR="001A290F">
        <w:t>as</w:t>
      </w:r>
      <w:r w:rsidR="001A290F">
        <w:rPr>
          <w:spacing w:val="-28"/>
        </w:rPr>
        <w:t xml:space="preserve"> </w:t>
      </w:r>
      <w:r w:rsidR="001A290F">
        <w:t>default</w:t>
      </w:r>
      <w:r w:rsidR="001A290F">
        <w:rPr>
          <w:spacing w:val="-28"/>
        </w:rPr>
        <w:t xml:space="preserve"> </w:t>
      </w:r>
      <w:r w:rsidR="001A290F">
        <w:t>(</w:t>
      </w:r>
      <w:r w:rsidR="001A290F">
        <w:rPr>
          <w:i/>
        </w:rPr>
        <w:t>26,</w:t>
      </w:r>
      <w:r w:rsidR="001A290F">
        <w:rPr>
          <w:i/>
          <w:spacing w:val="-46"/>
        </w:rPr>
        <w:t xml:space="preserve"> </w:t>
      </w:r>
      <w:r w:rsidR="001A290F">
        <w:rPr>
          <w:i/>
        </w:rPr>
        <w:t>27</w:t>
      </w:r>
      <w:r w:rsidR="001A290F">
        <w:t>).</w:t>
      </w:r>
      <w:r w:rsidR="001A290F">
        <w:rPr>
          <w:spacing w:val="-12"/>
        </w:rPr>
        <w:t xml:space="preserve"> </w:t>
      </w:r>
      <w:r w:rsidR="001A290F">
        <w:t>Our</w:t>
      </w:r>
      <w:r w:rsidR="001A290F">
        <w:rPr>
          <w:spacing w:val="-28"/>
        </w:rPr>
        <w:t xml:space="preserve"> </w:t>
      </w:r>
      <w:r w:rsidR="001A290F">
        <w:t>rationale</w:t>
      </w:r>
      <w:r w:rsidR="001A290F">
        <w:rPr>
          <w:spacing w:val="-28"/>
        </w:rPr>
        <w:t xml:space="preserve"> </w:t>
      </w:r>
      <w:r w:rsidR="001A290F">
        <w:rPr>
          <w:spacing w:val="-3"/>
        </w:rPr>
        <w:t>for</w:t>
      </w:r>
      <w:r w:rsidR="001A290F">
        <w:rPr>
          <w:spacing w:val="-28"/>
        </w:rPr>
        <w:t xml:space="preserve"> </w:t>
      </w:r>
      <w:r w:rsidR="001A290F">
        <w:t>including</w:t>
      </w:r>
      <w:r w:rsidR="001A290F">
        <w:rPr>
          <w:spacing w:val="-28"/>
        </w:rPr>
        <w:t xml:space="preserve"> </w:t>
      </w:r>
      <w:r w:rsidR="001A290F">
        <w:t>this</w:t>
      </w:r>
      <w:r w:rsidR="001A290F">
        <w:rPr>
          <w:spacing w:val="-28"/>
        </w:rPr>
        <w:t xml:space="preserve"> </w:t>
      </w:r>
      <w:r w:rsidR="001A290F">
        <w:t>quantification</w:t>
      </w:r>
      <w:r w:rsidR="001A290F">
        <w:rPr>
          <w:spacing w:val="-28"/>
        </w:rPr>
        <w:t xml:space="preserve"> </w:t>
      </w:r>
      <w:r w:rsidR="001A290F">
        <w:t>method is</w:t>
      </w:r>
      <w:r w:rsidR="001A290F">
        <w:rPr>
          <w:spacing w:val="-14"/>
        </w:rPr>
        <w:t xml:space="preserve"> </w:t>
      </w:r>
      <w:r w:rsidR="001A290F">
        <w:t>that</w:t>
      </w:r>
      <w:r w:rsidR="001A290F">
        <w:rPr>
          <w:spacing w:val="-14"/>
        </w:rPr>
        <w:t xml:space="preserve"> </w:t>
      </w:r>
      <w:r w:rsidR="001A290F">
        <w:t>it</w:t>
      </w:r>
      <w:r w:rsidR="001A290F">
        <w:rPr>
          <w:spacing w:val="-14"/>
        </w:rPr>
        <w:t xml:space="preserve"> </w:t>
      </w:r>
      <w:r w:rsidR="001A290F">
        <w:t>conforms</w:t>
      </w:r>
      <w:r w:rsidR="001A290F">
        <w:rPr>
          <w:spacing w:val="-14"/>
        </w:rPr>
        <w:t xml:space="preserve"> </w:t>
      </w:r>
      <w:r w:rsidR="001A290F">
        <w:t>to</w:t>
      </w:r>
      <w:r w:rsidR="001A290F">
        <w:rPr>
          <w:spacing w:val="-14"/>
        </w:rPr>
        <w:t xml:space="preserve"> </w:t>
      </w:r>
      <w:r w:rsidR="001A290F">
        <w:t>the</w:t>
      </w:r>
      <w:r w:rsidR="001A290F">
        <w:rPr>
          <w:spacing w:val="-13"/>
        </w:rPr>
        <w:t xml:space="preserve"> </w:t>
      </w:r>
      <w:r w:rsidR="001A290F">
        <w:t>current</w:t>
      </w:r>
      <w:r w:rsidR="001A290F">
        <w:rPr>
          <w:spacing w:val="-14"/>
        </w:rPr>
        <w:t xml:space="preserve"> </w:t>
      </w:r>
      <w:r w:rsidR="001A290F">
        <w:t>default</w:t>
      </w:r>
      <w:r w:rsidR="001A290F">
        <w:rPr>
          <w:spacing w:val="-14"/>
        </w:rPr>
        <w:t xml:space="preserve"> </w:t>
      </w:r>
      <w:r w:rsidR="001A290F">
        <w:t>TCGA</w:t>
      </w:r>
      <w:r w:rsidR="001A290F">
        <w:rPr>
          <w:spacing w:val="-14"/>
        </w:rPr>
        <w:t xml:space="preserve"> </w:t>
      </w:r>
      <w:r w:rsidR="001A290F">
        <w:t>standards</w:t>
      </w:r>
      <w:r w:rsidR="001A290F">
        <w:rPr>
          <w:spacing w:val="-14"/>
        </w:rPr>
        <w:t xml:space="preserve"> </w:t>
      </w:r>
      <w:r w:rsidR="001A290F">
        <w:t>and</w:t>
      </w:r>
      <w:r w:rsidR="001A290F">
        <w:rPr>
          <w:spacing w:val="-14"/>
        </w:rPr>
        <w:t xml:space="preserve"> </w:t>
      </w:r>
      <w:r w:rsidR="001A290F">
        <w:rPr>
          <w:spacing w:val="-3"/>
        </w:rPr>
        <w:t>may</w:t>
      </w:r>
      <w:r w:rsidR="001A290F">
        <w:rPr>
          <w:spacing w:val="-13"/>
        </w:rPr>
        <w:t xml:space="preserve"> </w:t>
      </w:r>
      <w:r w:rsidR="001A290F">
        <w:t>still</w:t>
      </w:r>
      <w:r w:rsidR="001A290F">
        <w:rPr>
          <w:spacing w:val="-14"/>
        </w:rPr>
        <w:t xml:space="preserve"> </w:t>
      </w:r>
      <w:r w:rsidR="001A290F">
        <w:t>be</w:t>
      </w:r>
      <w:r w:rsidR="001A290F">
        <w:rPr>
          <w:spacing w:val="-14"/>
        </w:rPr>
        <w:t xml:space="preserve"> </w:t>
      </w:r>
      <w:r w:rsidR="001A290F">
        <w:t>useful</w:t>
      </w:r>
      <w:r w:rsidR="001A290F">
        <w:rPr>
          <w:spacing w:val="-14"/>
        </w:rPr>
        <w:t xml:space="preserve"> </w:t>
      </w:r>
      <w:r w:rsidR="001A290F">
        <w:t>in</w:t>
      </w:r>
      <w:r w:rsidR="001A290F">
        <w:rPr>
          <w:spacing w:val="-14"/>
        </w:rPr>
        <w:t xml:space="preserve"> </w:t>
      </w:r>
      <w:r w:rsidR="001A290F">
        <w:t>some</w:t>
      </w:r>
      <w:r w:rsidR="001A290F">
        <w:rPr>
          <w:spacing w:val="-14"/>
        </w:rPr>
        <w:t xml:space="preserve"> </w:t>
      </w:r>
      <w:r w:rsidR="001A290F">
        <w:t>applications.</w:t>
      </w:r>
      <w:r w:rsidR="001A290F">
        <w:rPr>
          <w:spacing w:val="5"/>
        </w:rPr>
        <w:t xml:space="preserve"> </w:t>
      </w:r>
      <w:r w:rsidR="001A290F">
        <w:rPr>
          <w:spacing w:val="-3"/>
        </w:rPr>
        <w:t xml:space="preserve">When </w:t>
      </w:r>
      <w:r w:rsidR="001A290F">
        <w:t xml:space="preserve">using </w:t>
      </w:r>
      <w:proofErr w:type="spellStart"/>
      <w:r w:rsidR="001A290F">
        <w:t>HTSeq</w:t>
      </w:r>
      <w:proofErr w:type="spellEnd"/>
      <w:r w:rsidR="001A290F">
        <w:t>, it is important to provide the longest-transcript</w:t>
      </w:r>
      <w:ins w:id="677" w:author="JONATHAN ROBERT BELYEU" w:date="2019-07-06T20:22:00Z">
        <w:r w:rsidR="00D70724">
          <w:t>-</w:t>
        </w:r>
      </w:ins>
      <w:del w:id="678" w:author="JONATHAN ROBERT BELYEU" w:date="2019-07-06T20:22:00Z">
        <w:r w:rsidR="001A290F">
          <w:delText xml:space="preserve"> </w:delText>
        </w:r>
      </w:del>
      <w:r w:rsidR="001A290F">
        <w:t xml:space="preserve">only GTF to </w:t>
      </w:r>
      <w:r w:rsidR="001A290F">
        <w:rPr>
          <w:spacing w:val="-3"/>
        </w:rPr>
        <w:t xml:space="preserve">avoid </w:t>
      </w:r>
      <w:r w:rsidR="001A290F">
        <w:t xml:space="preserve">counting a read mapping across multiple isoforms of the same gene as a </w:t>
      </w:r>
      <w:proofErr w:type="spellStart"/>
      <w:r w:rsidR="001A290F">
        <w:t>multimapper</w:t>
      </w:r>
      <w:proofErr w:type="spellEnd"/>
      <w:r w:rsidR="001A290F">
        <w:t xml:space="preserve">. Because of limitations such as this, </w:t>
      </w:r>
      <w:commentRangeStart w:id="679"/>
      <w:r w:rsidR="001A290F">
        <w:t>we rec</w:t>
      </w:r>
      <w:del w:id="680" w:author="JONATHAN ROBERT BELYEU" w:date="2019-07-06T20:22:00Z">
        <w:r w:rsidR="001A290F">
          <w:delText xml:space="preserve">- </w:delText>
        </w:r>
      </w:del>
      <w:r w:rsidR="001A290F">
        <w:t>ommend</w:t>
      </w:r>
      <w:r w:rsidR="001A290F">
        <w:rPr>
          <w:spacing w:val="-8"/>
        </w:rPr>
        <w:t xml:space="preserve"> </w:t>
      </w:r>
      <w:r w:rsidR="001A290F">
        <w:t>usage</w:t>
      </w:r>
      <w:r w:rsidR="001A290F">
        <w:rPr>
          <w:spacing w:val="-8"/>
        </w:rPr>
        <w:t xml:space="preserve"> </w:t>
      </w:r>
      <w:r w:rsidR="001A290F">
        <w:t>of</w:t>
      </w:r>
      <w:r w:rsidR="001A290F">
        <w:rPr>
          <w:spacing w:val="-8"/>
        </w:rPr>
        <w:t xml:space="preserve"> </w:t>
      </w:r>
      <w:r w:rsidR="001A290F">
        <w:t>Cufflinks</w:t>
      </w:r>
      <w:r w:rsidR="001A290F">
        <w:rPr>
          <w:spacing w:val="-8"/>
        </w:rPr>
        <w:t xml:space="preserve"> </w:t>
      </w:r>
      <w:r w:rsidR="001A290F">
        <w:t>at</w:t>
      </w:r>
      <w:r w:rsidR="001A290F">
        <w:rPr>
          <w:spacing w:val="-7"/>
        </w:rPr>
        <w:t xml:space="preserve"> </w:t>
      </w:r>
      <w:r w:rsidR="001A290F">
        <w:t>this</w:t>
      </w:r>
      <w:r w:rsidR="001A290F">
        <w:rPr>
          <w:spacing w:val="-8"/>
        </w:rPr>
        <w:t xml:space="preserve"> </w:t>
      </w:r>
      <w:r w:rsidR="001A290F">
        <w:t>step</w:t>
      </w:r>
      <w:commentRangeEnd w:id="679"/>
      <w:r w:rsidR="00771B99">
        <w:rPr>
          <w:rStyle w:val="CommentReference"/>
        </w:rPr>
        <w:commentReference w:id="679"/>
      </w:r>
      <w:r w:rsidR="001A290F">
        <w:t>.</w:t>
      </w:r>
      <w:r w:rsidR="001A290F">
        <w:rPr>
          <w:spacing w:val="6"/>
        </w:rPr>
        <w:t xml:space="preserve"> </w:t>
      </w:r>
      <w:r w:rsidR="001A290F">
        <w:rPr>
          <w:spacing w:val="-4"/>
        </w:rPr>
        <w:t>However,</w:t>
      </w:r>
      <w:r w:rsidR="001A290F">
        <w:rPr>
          <w:spacing w:val="-8"/>
        </w:rPr>
        <w:t xml:space="preserve"> </w:t>
      </w:r>
      <w:proofErr w:type="spellStart"/>
      <w:r w:rsidR="001A290F">
        <w:t>HTSeq</w:t>
      </w:r>
      <w:proofErr w:type="spellEnd"/>
      <w:r w:rsidR="001A290F">
        <w:rPr>
          <w:spacing w:val="-8"/>
        </w:rPr>
        <w:t xml:space="preserve"> </w:t>
      </w:r>
      <w:r w:rsidR="001A290F">
        <w:t>is</w:t>
      </w:r>
      <w:r w:rsidR="001A290F">
        <w:rPr>
          <w:spacing w:val="-8"/>
        </w:rPr>
        <w:t xml:space="preserve"> </w:t>
      </w:r>
      <w:r w:rsidR="001A290F">
        <w:t>recommended</w:t>
      </w:r>
      <w:r w:rsidR="001A290F">
        <w:rPr>
          <w:spacing w:val="-7"/>
        </w:rPr>
        <w:t xml:space="preserve"> </w:t>
      </w:r>
      <w:r w:rsidR="001A290F">
        <w:t>if</w:t>
      </w:r>
      <w:r w:rsidR="001A290F">
        <w:rPr>
          <w:spacing w:val="-8"/>
        </w:rPr>
        <w:t xml:space="preserve"> </w:t>
      </w:r>
      <w:r w:rsidR="001A290F">
        <w:t>processing</w:t>
      </w:r>
      <w:r w:rsidR="001A290F">
        <w:rPr>
          <w:spacing w:val="-8"/>
        </w:rPr>
        <w:t xml:space="preserve"> </w:t>
      </w:r>
      <w:r w:rsidR="001A290F">
        <w:t>ribosome</w:t>
      </w:r>
      <w:r w:rsidR="001A290F">
        <w:rPr>
          <w:spacing w:val="-8"/>
        </w:rPr>
        <w:t xml:space="preserve"> </w:t>
      </w:r>
      <w:r w:rsidR="001A290F">
        <w:t xml:space="preserve">profiling data as it allows selection of feature type across which to </w:t>
      </w:r>
      <w:r w:rsidR="001A290F">
        <w:rPr>
          <w:spacing w:val="-3"/>
        </w:rPr>
        <w:t xml:space="preserve">quantify, </w:t>
      </w:r>
      <w:r w:rsidR="001A290F">
        <w:t xml:space="preserve">thus allowing </w:t>
      </w:r>
      <w:r w:rsidR="001A290F">
        <w:rPr>
          <w:spacing w:val="-3"/>
        </w:rPr>
        <w:t xml:space="preserve">for </w:t>
      </w:r>
      <w:r w:rsidR="001A290F">
        <w:t>quantification across the CDS instead of</w:t>
      </w:r>
      <w:r w:rsidR="001A290F">
        <w:rPr>
          <w:spacing w:val="-5"/>
        </w:rPr>
        <w:t xml:space="preserve"> </w:t>
      </w:r>
      <w:r w:rsidR="001A290F">
        <w:t>exon.</w:t>
      </w:r>
    </w:p>
    <w:p w14:paraId="17C658B9" w14:textId="4B5C196E" w:rsidR="009F54E5" w:rsidRDefault="001A290F">
      <w:pPr>
        <w:pStyle w:val="ListParagraph"/>
        <w:numPr>
          <w:ilvl w:val="0"/>
          <w:numId w:val="39"/>
        </w:numPr>
        <w:tabs>
          <w:tab w:val="left" w:pos="666"/>
        </w:tabs>
        <w:spacing w:before="57" w:line="478" w:lineRule="exact"/>
        <w:ind w:right="197" w:hanging="291"/>
        <w:jc w:val="both"/>
        <w:pPrChange w:id="681" w:author="Yeyun Ouyang" w:date="2019-07-09T16:01:00Z">
          <w:pPr>
            <w:pStyle w:val="ListParagraph"/>
            <w:numPr>
              <w:numId w:val="31"/>
            </w:numPr>
            <w:tabs>
              <w:tab w:val="left" w:pos="666"/>
            </w:tabs>
            <w:spacing w:before="57" w:line="478" w:lineRule="exact"/>
            <w:ind w:left="665" w:right="197" w:hanging="291"/>
            <w:jc w:val="both"/>
          </w:pPr>
        </w:pPrChange>
      </w:pPr>
      <w:r>
        <w:rPr>
          <w:b/>
        </w:rPr>
        <w:t>Normalization</w:t>
      </w:r>
      <w:r>
        <w:t>:</w:t>
      </w:r>
      <w:r>
        <w:rPr>
          <w:spacing w:val="3"/>
        </w:rPr>
        <w:t xml:space="preserve"> </w:t>
      </w:r>
      <w:r>
        <w:t>Methods</w:t>
      </w:r>
      <w:r>
        <w:rPr>
          <w:spacing w:val="-10"/>
        </w:rPr>
        <w:t xml:space="preserve"> </w:t>
      </w:r>
      <w:r>
        <w:rPr>
          <w:spacing w:val="-3"/>
        </w:rPr>
        <w:t>for</w:t>
      </w:r>
      <w:r>
        <w:rPr>
          <w:spacing w:val="-11"/>
        </w:rPr>
        <w:t xml:space="preserve"> </w:t>
      </w:r>
      <w:r>
        <w:t>count</w:t>
      </w:r>
      <w:r>
        <w:rPr>
          <w:spacing w:val="-10"/>
        </w:rPr>
        <w:t xml:space="preserve"> </w:t>
      </w:r>
      <w:r>
        <w:t>normalization</w:t>
      </w:r>
      <w:r>
        <w:rPr>
          <w:spacing w:val="-11"/>
        </w:rPr>
        <w:t xml:space="preserve"> </w:t>
      </w:r>
      <w:r>
        <w:t>are</w:t>
      </w:r>
      <w:r>
        <w:rPr>
          <w:spacing w:val="-10"/>
        </w:rPr>
        <w:t xml:space="preserve"> </w:t>
      </w:r>
      <w:r>
        <w:t>available</w:t>
      </w:r>
      <w:r>
        <w:rPr>
          <w:spacing w:val="-11"/>
        </w:rPr>
        <w:t xml:space="preserve"> </w:t>
      </w:r>
      <w:r>
        <w:t>within</w:t>
      </w:r>
      <w:r>
        <w:rPr>
          <w:spacing w:val="-11"/>
        </w:rPr>
        <w:t xml:space="preserve"> </w:t>
      </w:r>
      <w:proofErr w:type="spellStart"/>
      <w:r>
        <w:t>XPRESSpipe</w:t>
      </w:r>
      <w:proofErr w:type="spellEnd"/>
      <w:r>
        <w:rPr>
          <w:spacing w:val="-10"/>
        </w:rPr>
        <w:t xml:space="preserve"> </w:t>
      </w:r>
      <w:r>
        <w:rPr>
          <w:spacing w:val="-3"/>
        </w:rPr>
        <w:t>by</w:t>
      </w:r>
      <w:r>
        <w:rPr>
          <w:spacing w:val="-11"/>
        </w:rPr>
        <w:t xml:space="preserve"> </w:t>
      </w:r>
      <w:r>
        <w:rPr>
          <w:spacing w:val="-4"/>
        </w:rPr>
        <w:t>way</w:t>
      </w:r>
      <w:r>
        <w:rPr>
          <w:spacing w:val="-10"/>
        </w:rPr>
        <w:t xml:space="preserve"> </w:t>
      </w:r>
      <w:r>
        <w:t>of</w:t>
      </w:r>
      <w:r>
        <w:rPr>
          <w:spacing w:val="-11"/>
        </w:rPr>
        <w:t xml:space="preserve"> </w:t>
      </w:r>
      <w:r>
        <w:t>the</w:t>
      </w:r>
      <w:r>
        <w:rPr>
          <w:spacing w:val="-10"/>
        </w:rPr>
        <w:t xml:space="preserve"> </w:t>
      </w:r>
      <w:r>
        <w:t>XPRESS- plot package described later</w:t>
      </w:r>
      <w:ins w:id="682" w:author="Aaron Quinlan" w:date="2019-07-09T15:58:00Z">
        <w:r w:rsidR="00B6686C">
          <w:t>.</w:t>
        </w:r>
      </w:ins>
      <w:ins w:id="683" w:author="Jeff Morgan" w:date="2019-07-02T21:00:00Z">
        <w:r w:rsidR="007857A8">
          <w:t xml:space="preserve"> (Section ###)</w:t>
        </w:r>
      </w:ins>
      <w:ins w:id="684" w:author="Jeff Morgan" w:date="2019-07-09T15:57:00Z">
        <w:r w:rsidR="004D1738">
          <w:t>.</w:t>
        </w:r>
      </w:ins>
      <w:del w:id="685" w:author="Jeff Morgan" w:date="2019-07-09T15:57:00Z">
        <w:r>
          <w:delText>.</w:delText>
        </w:r>
      </w:del>
      <w:del w:id="686" w:author="Jon Belyeu" w:date="2019-07-09T16:00:00Z">
        <w:r>
          <w:delText xml:space="preserve"> </w:delText>
        </w:r>
      </w:del>
      <w:r>
        <w:rPr>
          <w:spacing w:val="-3"/>
        </w:rPr>
        <w:t xml:space="preserve">For </w:t>
      </w:r>
      <w:r>
        <w:t xml:space="preserve">normalizations involving transcript </w:t>
      </w:r>
      <w:proofErr w:type="spellStart"/>
      <w:r>
        <w:t>length,</w:t>
      </w:r>
      <w:del w:id="687" w:author="JONATHAN ROBERT BELYEU" w:date="2019-07-06T20:22:00Z">
        <w:r>
          <w:delText xml:space="preserve"> </w:delText>
        </w:r>
      </w:del>
      <w:del w:id="688" w:author="Jeff Morgan" w:date="2019-07-02T21:01:00Z">
        <w:r>
          <w:delText xml:space="preserve"> </w:delText>
        </w:r>
      </w:del>
      <w:r>
        <w:t>the</w:t>
      </w:r>
      <w:proofErr w:type="spellEnd"/>
      <w:r>
        <w:t xml:space="preserve"> appropriate GTF </w:t>
      </w:r>
      <w:proofErr w:type="spellStart"/>
      <w:r>
        <w:t>must</w:t>
      </w:r>
      <w:del w:id="689" w:author="JONATHAN ROBERT BELYEU" w:date="2019-07-06T20:22:00Z">
        <w:r>
          <w:delText xml:space="preserve"> </w:delText>
        </w:r>
      </w:del>
      <w:del w:id="690" w:author="Jeff Morgan" w:date="2019-07-02T21:01:00Z">
        <w:r>
          <w:delText xml:space="preserve"> </w:delText>
        </w:r>
      </w:del>
      <w:r>
        <w:t>be</w:t>
      </w:r>
      <w:proofErr w:type="spellEnd"/>
      <w:r>
        <w:t xml:space="preserve"> provided. Current sample normalization methods available include reads-per-million (RPM), Reads-</w:t>
      </w:r>
      <w:del w:id="691" w:author="JONATHAN ROBERT BELYEU" w:date="2019-07-06T20:23:00Z">
        <w:r>
          <w:delText xml:space="preserve"> </w:delText>
        </w:r>
      </w:del>
      <w:r>
        <w:t>per-kilobase-million (RPKM) or Fragments-per-kilobase-million (FPKM), and transcripts per million (TPM) normalization (</w:t>
      </w:r>
      <w:r>
        <w:rPr>
          <w:i/>
        </w:rPr>
        <w:t>28</w:t>
      </w:r>
      <w:r>
        <w:t xml:space="preserve">). </w:t>
      </w:r>
      <w:r>
        <w:rPr>
          <w:spacing w:val="-3"/>
        </w:rPr>
        <w:t xml:space="preserve">For </w:t>
      </w:r>
      <w:r>
        <w:t xml:space="preserve">samples sequenced on different flow cells, prepared </w:t>
      </w:r>
      <w:r>
        <w:rPr>
          <w:spacing w:val="-3"/>
        </w:rPr>
        <w:t xml:space="preserve">by </w:t>
      </w:r>
      <w:r>
        <w:t>different individuals, or on different</w:t>
      </w:r>
      <w:r>
        <w:rPr>
          <w:spacing w:val="-22"/>
        </w:rPr>
        <w:t xml:space="preserve"> </w:t>
      </w:r>
      <w:r>
        <w:rPr>
          <w:spacing w:val="-3"/>
        </w:rPr>
        <w:t>days,</w:t>
      </w:r>
      <w:r>
        <w:rPr>
          <w:spacing w:val="-21"/>
        </w:rPr>
        <w:t xml:space="preserve"> </w:t>
      </w:r>
      <w:r>
        <w:t>the</w:t>
      </w:r>
      <w:r>
        <w:rPr>
          <w:spacing w:val="-21"/>
        </w:rPr>
        <w:t xml:space="preserve"> </w:t>
      </w:r>
      <w:r>
        <w:rPr>
          <w:rFonts w:ascii="Courier New"/>
        </w:rPr>
        <w:t>--batch</w:t>
      </w:r>
      <w:r>
        <w:rPr>
          <w:rFonts w:ascii="Courier New"/>
          <w:spacing w:val="-92"/>
        </w:rPr>
        <w:t xml:space="preserve"> </w:t>
      </w:r>
      <w:r>
        <w:t>argument</w:t>
      </w:r>
      <w:r>
        <w:rPr>
          <w:spacing w:val="-22"/>
        </w:rPr>
        <w:t xml:space="preserve"> </w:t>
      </w:r>
      <w:r>
        <w:t>should</w:t>
      </w:r>
      <w:r>
        <w:rPr>
          <w:spacing w:val="-22"/>
        </w:rPr>
        <w:t xml:space="preserve"> </w:t>
      </w:r>
      <w:r>
        <w:t>be</w:t>
      </w:r>
      <w:r>
        <w:rPr>
          <w:spacing w:val="-21"/>
        </w:rPr>
        <w:t xml:space="preserve"> </w:t>
      </w:r>
      <w:r>
        <w:t>provided</w:t>
      </w:r>
      <w:r>
        <w:rPr>
          <w:spacing w:val="-22"/>
        </w:rPr>
        <w:t xml:space="preserve"> </w:t>
      </w:r>
      <w:r>
        <w:t>along</w:t>
      </w:r>
      <w:r>
        <w:rPr>
          <w:spacing w:val="-22"/>
        </w:rPr>
        <w:t xml:space="preserve"> </w:t>
      </w:r>
      <w:r>
        <w:t>with</w:t>
      </w:r>
      <w:r>
        <w:rPr>
          <w:spacing w:val="-22"/>
        </w:rPr>
        <w:t xml:space="preserve"> </w:t>
      </w:r>
      <w:r>
        <w:t>the</w:t>
      </w:r>
      <w:r>
        <w:rPr>
          <w:spacing w:val="-22"/>
        </w:rPr>
        <w:t xml:space="preserve"> </w:t>
      </w:r>
      <w:r>
        <w:t>appropriate</w:t>
      </w:r>
      <w:r>
        <w:rPr>
          <w:spacing w:val="-21"/>
        </w:rPr>
        <w:t xml:space="preserve"> </w:t>
      </w:r>
      <w:r>
        <w:t>metadata</w:t>
      </w:r>
      <w:r>
        <w:rPr>
          <w:spacing w:val="-22"/>
        </w:rPr>
        <w:t xml:space="preserve"> </w:t>
      </w:r>
      <w:r>
        <w:t>matrix,</w:t>
      </w:r>
      <w:r>
        <w:rPr>
          <w:spacing w:val="-20"/>
        </w:rPr>
        <w:t xml:space="preserve"> </w:t>
      </w:r>
      <w:r>
        <w:t xml:space="preserve">which is then processed </w:t>
      </w:r>
      <w:r>
        <w:rPr>
          <w:spacing w:val="-3"/>
        </w:rPr>
        <w:t xml:space="preserve">by </w:t>
      </w:r>
      <w:r>
        <w:rPr>
          <w:spacing w:val="-4"/>
        </w:rPr>
        <w:t xml:space="preserve">way </w:t>
      </w:r>
      <w:r>
        <w:t xml:space="preserve">of </w:t>
      </w:r>
      <w:proofErr w:type="spellStart"/>
      <w:r>
        <w:t>XPRESSplot</w:t>
      </w:r>
      <w:proofErr w:type="spellEnd"/>
      <w:r>
        <w:t xml:space="preserve"> using the </w:t>
      </w:r>
      <w:proofErr w:type="spellStart"/>
      <w:r>
        <w:t>ComBat</w:t>
      </w:r>
      <w:proofErr w:type="spellEnd"/>
      <w:r>
        <w:t xml:space="preserve"> package</w:t>
      </w:r>
      <w:r>
        <w:rPr>
          <w:spacing w:val="-15"/>
        </w:rPr>
        <w:t xml:space="preserve"> </w:t>
      </w:r>
      <w:r>
        <w:t>(</w:t>
      </w:r>
      <w:r>
        <w:rPr>
          <w:i/>
        </w:rPr>
        <w:t>29</w:t>
      </w:r>
      <w:r>
        <w:t>).</w:t>
      </w:r>
    </w:p>
    <w:p w14:paraId="2F4665F5" w14:textId="77777777" w:rsidR="009F54E5" w:rsidRDefault="009F54E5">
      <w:pPr>
        <w:pStyle w:val="BodyText"/>
        <w:rPr>
          <w:sz w:val="31"/>
        </w:rPr>
      </w:pPr>
    </w:p>
    <w:p w14:paraId="3AC23D0C" w14:textId="77777777" w:rsidR="009F54E5" w:rsidRDefault="001A290F">
      <w:pPr>
        <w:pStyle w:val="ListParagraph"/>
        <w:numPr>
          <w:ilvl w:val="0"/>
          <w:numId w:val="39"/>
        </w:numPr>
        <w:tabs>
          <w:tab w:val="left" w:pos="666"/>
        </w:tabs>
        <w:spacing w:line="453" w:lineRule="auto"/>
        <w:ind w:right="197" w:hanging="291"/>
        <w:jc w:val="both"/>
        <w:pPrChange w:id="692" w:author="Yeyun Ouyang" w:date="2019-07-09T16:01:00Z">
          <w:pPr>
            <w:pStyle w:val="ListParagraph"/>
            <w:numPr>
              <w:numId w:val="31"/>
            </w:numPr>
            <w:tabs>
              <w:tab w:val="left" w:pos="666"/>
            </w:tabs>
            <w:spacing w:line="453" w:lineRule="auto"/>
            <w:ind w:left="665" w:right="197" w:hanging="291"/>
            <w:jc w:val="both"/>
          </w:pPr>
        </w:pPrChange>
      </w:pPr>
      <w:r>
        <w:rPr>
          <w:b/>
        </w:rPr>
        <w:t>Quality Control</w:t>
      </w:r>
      <w:r>
        <w:t>: A vital step in RNA-seq analysis is proper quality control of sequencing samples to en</w:t>
      </w:r>
      <w:del w:id="693" w:author="JONATHAN ROBERT BELYEU" w:date="2019-07-06T20:23:00Z">
        <w:r>
          <w:delText xml:space="preserve">- </w:delText>
        </w:r>
      </w:del>
      <w:r>
        <w:t xml:space="preserve">sure the interpreted downstream results are reliable. </w:t>
      </w:r>
      <w:proofErr w:type="spellStart"/>
      <w:r>
        <w:t>XPRESSpipe</w:t>
      </w:r>
      <w:proofErr w:type="spellEnd"/>
      <w:r>
        <w:t xml:space="preserve"> performs a variety of quality control measures. </w:t>
      </w:r>
      <w:r>
        <w:rPr>
          <w:spacing w:val="-3"/>
        </w:rPr>
        <w:t xml:space="preserve">For </w:t>
      </w:r>
      <w:r>
        <w:t xml:space="preserve">each analysis type, high-resolution, publication-quality summary figures are output </w:t>
      </w:r>
      <w:r>
        <w:rPr>
          <w:spacing w:val="-3"/>
        </w:rPr>
        <w:t xml:space="preserve">for </w:t>
      </w:r>
      <w:r>
        <w:t xml:space="preserve">all samples in a given experiment </w:t>
      </w:r>
      <w:r>
        <w:rPr>
          <w:spacing w:val="-3"/>
        </w:rPr>
        <w:t xml:space="preserve">for </w:t>
      </w:r>
      <w:r>
        <w:t>quick reference to the</w:t>
      </w:r>
      <w:r>
        <w:rPr>
          <w:spacing w:val="-15"/>
        </w:rPr>
        <w:t xml:space="preserve"> </w:t>
      </w:r>
      <w:r>
        <w:rPr>
          <w:spacing w:val="-3"/>
        </w:rPr>
        <w:t>user.</w:t>
      </w:r>
    </w:p>
    <w:p w14:paraId="48ACD56B" w14:textId="77777777" w:rsidR="009F54E5" w:rsidRDefault="009F54E5">
      <w:pPr>
        <w:pStyle w:val="BodyText"/>
        <w:spacing w:before="10"/>
        <w:rPr>
          <w:sz w:val="20"/>
        </w:rPr>
      </w:pPr>
    </w:p>
    <w:p w14:paraId="29843E78" w14:textId="187C2C8F" w:rsidR="009F54E5" w:rsidRDefault="001A290F">
      <w:pPr>
        <w:pStyle w:val="ListParagraph"/>
        <w:numPr>
          <w:ilvl w:val="1"/>
          <w:numId w:val="39"/>
        </w:numPr>
        <w:tabs>
          <w:tab w:val="left" w:pos="1146"/>
        </w:tabs>
        <w:spacing w:line="453" w:lineRule="auto"/>
        <w:ind w:right="197" w:hanging="185"/>
        <w:jc w:val="both"/>
        <w:pPrChange w:id="694" w:author="Yeyun Ouyang" w:date="2019-07-09T16:01:00Z">
          <w:pPr>
            <w:pStyle w:val="ListParagraph"/>
            <w:numPr>
              <w:ilvl w:val="1"/>
              <w:numId w:val="31"/>
            </w:numPr>
            <w:tabs>
              <w:tab w:val="left" w:pos="1146"/>
            </w:tabs>
            <w:spacing w:line="453" w:lineRule="auto"/>
            <w:ind w:left="1145" w:right="197" w:hanging="185"/>
            <w:jc w:val="both"/>
          </w:pPr>
        </w:pPrChange>
      </w:pPr>
      <w:r>
        <w:rPr>
          <w:b/>
        </w:rPr>
        <w:t>Read Length Distribution</w:t>
      </w:r>
      <w:r>
        <w:t xml:space="preserve">: </w:t>
      </w:r>
      <w:ins w:id="695" w:author="Jeff Morgan" w:date="2019-07-02T21:02:00Z">
        <w:r w:rsidR="00411475">
          <w:t>T</w:t>
        </w:r>
      </w:ins>
      <w:del w:id="696" w:author="Jeff Morgan" w:date="2019-07-02T21:02:00Z">
        <w:r>
          <w:rPr>
            <w:spacing w:val="-4"/>
          </w:rPr>
          <w:delText xml:space="preserve">Per </w:delText>
        </w:r>
        <w:r>
          <w:delText>sample, t</w:delText>
        </w:r>
      </w:del>
      <w:r>
        <w:t xml:space="preserve">he lengths of </w:t>
      </w:r>
      <w:del w:id="697" w:author="Jeff Morgan" w:date="2019-07-02T21:02:00Z">
        <w:r>
          <w:delText xml:space="preserve">all </w:delText>
        </w:r>
      </w:del>
      <w:r>
        <w:t xml:space="preserve">reads are analyzed </w:t>
      </w:r>
      <w:r>
        <w:rPr>
          <w:spacing w:val="-3"/>
        </w:rPr>
        <w:t xml:space="preserve">by </w:t>
      </w:r>
      <w:proofErr w:type="spellStart"/>
      <w:r>
        <w:t>FastQC</w:t>
      </w:r>
      <w:proofErr w:type="spellEnd"/>
      <w:r>
        <w:t xml:space="preserve"> (</w:t>
      </w:r>
      <w:r>
        <w:rPr>
          <w:i/>
        </w:rPr>
        <w:t>30</w:t>
      </w:r>
      <w:r>
        <w:t>) after trimming. By assessing the read distribution of each sample, the user can ensure the expected read size</w:t>
      </w:r>
      <w:r>
        <w:rPr>
          <w:spacing w:val="-10"/>
        </w:rPr>
        <w:t xml:space="preserve"> </w:t>
      </w:r>
      <w:r>
        <w:t>was</w:t>
      </w:r>
      <w:r>
        <w:rPr>
          <w:spacing w:val="-8"/>
        </w:rPr>
        <w:t xml:space="preserve"> </w:t>
      </w:r>
      <w:r>
        <w:t>sequenced.</w:t>
      </w:r>
      <w:r>
        <w:rPr>
          <w:spacing w:val="6"/>
        </w:rPr>
        <w:t xml:space="preserve"> </w:t>
      </w:r>
      <w:r>
        <w:t>This</w:t>
      </w:r>
      <w:r>
        <w:rPr>
          <w:spacing w:val="-9"/>
        </w:rPr>
        <w:t xml:space="preserve"> </w:t>
      </w:r>
      <w:r>
        <w:t>is</w:t>
      </w:r>
      <w:r>
        <w:rPr>
          <w:spacing w:val="-8"/>
        </w:rPr>
        <w:t xml:space="preserve"> </w:t>
      </w:r>
      <w:r>
        <w:t>particularly</w:t>
      </w:r>
      <w:r>
        <w:rPr>
          <w:spacing w:val="-9"/>
        </w:rPr>
        <w:t xml:space="preserve"> </w:t>
      </w:r>
      <w:r>
        <w:t>helpful</w:t>
      </w:r>
      <w:r>
        <w:rPr>
          <w:spacing w:val="-10"/>
        </w:rPr>
        <w:t xml:space="preserve"> </w:t>
      </w:r>
      <w:r>
        <w:t>in</w:t>
      </w:r>
      <w:r>
        <w:rPr>
          <w:spacing w:val="-8"/>
        </w:rPr>
        <w:t xml:space="preserve"> </w:t>
      </w:r>
      <w:r>
        <w:t>ribosome</w:t>
      </w:r>
      <w:r>
        <w:rPr>
          <w:spacing w:val="-9"/>
        </w:rPr>
        <w:t xml:space="preserve"> </w:t>
      </w:r>
      <w:r>
        <w:t>profiling</w:t>
      </w:r>
      <w:r>
        <w:rPr>
          <w:spacing w:val="-8"/>
        </w:rPr>
        <w:t xml:space="preserve"> </w:t>
      </w:r>
      <w:r>
        <w:t>experiments</w:t>
      </w:r>
      <w:r>
        <w:rPr>
          <w:spacing w:val="-9"/>
        </w:rPr>
        <w:t xml:space="preserve"> </w:t>
      </w:r>
      <w:r>
        <w:rPr>
          <w:spacing w:val="-3"/>
        </w:rPr>
        <w:t>for</w:t>
      </w:r>
      <w:r>
        <w:rPr>
          <w:spacing w:val="-9"/>
        </w:rPr>
        <w:t xml:space="preserve"> </w:t>
      </w:r>
      <w:r>
        <w:t>verifying</w:t>
      </w:r>
      <w:r>
        <w:rPr>
          <w:spacing w:val="-8"/>
        </w:rPr>
        <w:t xml:space="preserve"> </w:t>
      </w:r>
      <w:r>
        <w:t>the</w:t>
      </w:r>
      <w:r>
        <w:rPr>
          <w:spacing w:val="-9"/>
        </w:rPr>
        <w:t xml:space="preserve"> </w:t>
      </w:r>
      <w:r>
        <w:t>req</w:t>
      </w:r>
      <w:del w:id="698" w:author="Jeff Morgan" w:date="2019-07-02T21:03:00Z">
        <w:r>
          <w:delText xml:space="preserve">- </w:delText>
        </w:r>
      </w:del>
      <w:r>
        <w:t xml:space="preserve">uisite </w:t>
      </w:r>
      <w:commentRangeStart w:id="699"/>
      <w:r>
        <w:t>21-30</w:t>
      </w:r>
      <w:commentRangeEnd w:id="699"/>
      <w:r w:rsidR="00411475">
        <w:rPr>
          <w:rStyle w:val="CommentReference"/>
        </w:rPr>
        <w:commentReference w:id="699"/>
      </w:r>
      <w:r>
        <w:t xml:space="preserve"> </w:t>
      </w:r>
      <w:proofErr w:type="spellStart"/>
      <w:r>
        <w:t>nt</w:t>
      </w:r>
      <w:proofErr w:type="spellEnd"/>
      <w:r>
        <w:t xml:space="preserve"> ribosome footprints were </w:t>
      </w:r>
      <w:del w:id="700" w:author="Jeff Morgan" w:date="2019-07-02T21:07:00Z">
        <w:r>
          <w:delText>inserted into the sequencing library</w:delText>
        </w:r>
      </w:del>
      <w:ins w:id="701" w:author="Jeff Morgan" w:date="2019-07-02T21:07:00Z">
        <w:r w:rsidR="00B237B4">
          <w:t>selectively captured by the library preparation</w:t>
        </w:r>
      </w:ins>
      <w:r>
        <w:t xml:space="preserve"> </w:t>
      </w:r>
      <w:del w:id="702" w:author="Jeff Morgan" w:date="2019-07-02T21:08:00Z">
        <w:r>
          <w:delText xml:space="preserve">successfully </w:delText>
        </w:r>
      </w:del>
      <w:r>
        <w:t>(</w:t>
      </w:r>
      <w:r>
        <w:rPr>
          <w:i/>
        </w:rPr>
        <w:t>8</w:t>
      </w:r>
      <w:r>
        <w:t xml:space="preserve">). Metrics are compiled and plotted </w:t>
      </w:r>
      <w:r>
        <w:rPr>
          <w:spacing w:val="-3"/>
        </w:rPr>
        <w:t>by</w:t>
      </w:r>
      <w:r>
        <w:rPr>
          <w:spacing w:val="-7"/>
        </w:rPr>
        <w:t xml:space="preserve"> </w:t>
      </w:r>
      <w:proofErr w:type="spellStart"/>
      <w:r>
        <w:t>XPRESSpipe</w:t>
      </w:r>
      <w:proofErr w:type="spellEnd"/>
      <w:r>
        <w:t>.</w:t>
      </w:r>
    </w:p>
    <w:p w14:paraId="515D37D7" w14:textId="4A49383D" w:rsidR="009F54E5" w:rsidRDefault="001A290F">
      <w:pPr>
        <w:pStyle w:val="ListParagraph"/>
        <w:numPr>
          <w:ilvl w:val="1"/>
          <w:numId w:val="39"/>
        </w:numPr>
        <w:tabs>
          <w:tab w:val="left" w:pos="1146"/>
        </w:tabs>
        <w:spacing w:before="80" w:line="453" w:lineRule="auto"/>
        <w:ind w:right="197" w:hanging="185"/>
        <w:jc w:val="both"/>
        <w:pPrChange w:id="703" w:author="Yeyun Ouyang" w:date="2019-07-09T16:01:00Z">
          <w:pPr>
            <w:pStyle w:val="ListParagraph"/>
            <w:numPr>
              <w:ilvl w:val="1"/>
              <w:numId w:val="31"/>
            </w:numPr>
            <w:tabs>
              <w:tab w:val="left" w:pos="1146"/>
            </w:tabs>
            <w:spacing w:before="80" w:line="453" w:lineRule="auto"/>
            <w:ind w:left="1145" w:right="197" w:hanging="185"/>
            <w:jc w:val="both"/>
          </w:pPr>
        </w:pPrChange>
      </w:pPr>
      <w:r>
        <w:rPr>
          <w:b/>
        </w:rPr>
        <w:t>Library</w:t>
      </w:r>
      <w:r>
        <w:rPr>
          <w:b/>
          <w:spacing w:val="-13"/>
        </w:rPr>
        <w:t xml:space="preserve"> </w:t>
      </w:r>
      <w:r>
        <w:rPr>
          <w:b/>
        </w:rPr>
        <w:t>Complexity</w:t>
      </w:r>
      <w:r>
        <w:t>:</w:t>
      </w:r>
      <w:r>
        <w:rPr>
          <w:spacing w:val="1"/>
        </w:rPr>
        <w:t xml:space="preserve"> </w:t>
      </w:r>
      <w:r>
        <w:t>Measuring</w:t>
      </w:r>
      <w:r>
        <w:rPr>
          <w:spacing w:val="-13"/>
        </w:rPr>
        <w:t xml:space="preserve"> </w:t>
      </w:r>
      <w:r>
        <w:t>library</w:t>
      </w:r>
      <w:r>
        <w:rPr>
          <w:spacing w:val="-14"/>
        </w:rPr>
        <w:t xml:space="preserve"> </w:t>
      </w:r>
      <w:r>
        <w:t>complexity</w:t>
      </w:r>
      <w:r>
        <w:rPr>
          <w:spacing w:val="-12"/>
        </w:rPr>
        <w:t xml:space="preserve"> </w:t>
      </w:r>
      <w:r>
        <w:t>is</w:t>
      </w:r>
      <w:r>
        <w:rPr>
          <w:spacing w:val="-13"/>
        </w:rPr>
        <w:t xml:space="preserve"> </w:t>
      </w:r>
      <w:r>
        <w:t>an</w:t>
      </w:r>
      <w:r>
        <w:rPr>
          <w:spacing w:val="-13"/>
        </w:rPr>
        <w:t xml:space="preserve"> </w:t>
      </w:r>
      <w:r>
        <w:t>effective</w:t>
      </w:r>
      <w:r>
        <w:rPr>
          <w:spacing w:val="-14"/>
        </w:rPr>
        <w:t xml:space="preserve"> </w:t>
      </w:r>
      <w:r>
        <w:t>method</w:t>
      </w:r>
      <w:r>
        <w:rPr>
          <w:spacing w:val="-12"/>
        </w:rPr>
        <w:t xml:space="preserve"> </w:t>
      </w:r>
      <w:r>
        <w:rPr>
          <w:spacing w:val="-3"/>
        </w:rPr>
        <w:t>for</w:t>
      </w:r>
      <w:r>
        <w:rPr>
          <w:spacing w:val="-13"/>
        </w:rPr>
        <w:t xml:space="preserve"> </w:t>
      </w:r>
      <w:r>
        <w:t>analyzing</w:t>
      </w:r>
      <w:r>
        <w:rPr>
          <w:spacing w:val="-13"/>
        </w:rPr>
        <w:t xml:space="preserve"> </w:t>
      </w:r>
      <w:r>
        <w:t>the</w:t>
      </w:r>
      <w:r>
        <w:rPr>
          <w:spacing w:val="-13"/>
        </w:rPr>
        <w:t xml:space="preserve"> </w:t>
      </w:r>
      <w:r>
        <w:t xml:space="preserve">robustness of a sequencing experiment in capturing various, unique RNA species. As the majority of RNA-seq preparation methods </w:t>
      </w:r>
      <w:r>
        <w:rPr>
          <w:spacing w:val="-3"/>
        </w:rPr>
        <w:t xml:space="preserve">involve </w:t>
      </w:r>
      <w:r>
        <w:t xml:space="preserve">a PCR step, sometimes particular fragments will be </w:t>
      </w:r>
      <w:r>
        <w:rPr>
          <w:spacing w:val="-3"/>
        </w:rPr>
        <w:t xml:space="preserve">favored </w:t>
      </w:r>
      <w:r>
        <w:t xml:space="preserve">and over- amplified in contrast to others. By plotting the number of PCR replicates versus expression </w:t>
      </w:r>
      <w:r>
        <w:rPr>
          <w:spacing w:val="-3"/>
        </w:rPr>
        <w:t xml:space="preserve">level for </w:t>
      </w:r>
      <w:r>
        <w:t>each</w:t>
      </w:r>
      <w:r>
        <w:rPr>
          <w:spacing w:val="-20"/>
        </w:rPr>
        <w:t xml:space="preserve"> </w:t>
      </w:r>
      <w:r>
        <w:t>gene,</w:t>
      </w:r>
      <w:r>
        <w:rPr>
          <w:spacing w:val="-17"/>
        </w:rPr>
        <w:t xml:space="preserve"> </w:t>
      </w:r>
      <w:r>
        <w:t>one</w:t>
      </w:r>
      <w:r>
        <w:rPr>
          <w:spacing w:val="-19"/>
        </w:rPr>
        <w:t xml:space="preserve"> </w:t>
      </w:r>
      <w:r>
        <w:t>can</w:t>
      </w:r>
      <w:r>
        <w:rPr>
          <w:spacing w:val="-20"/>
        </w:rPr>
        <w:t xml:space="preserve"> </w:t>
      </w:r>
      <w:r>
        <w:t>determine</w:t>
      </w:r>
      <w:r>
        <w:rPr>
          <w:spacing w:val="-19"/>
        </w:rPr>
        <w:t xml:space="preserve"> </w:t>
      </w:r>
      <w:r>
        <w:t>how</w:t>
      </w:r>
      <w:r>
        <w:rPr>
          <w:spacing w:val="-20"/>
        </w:rPr>
        <w:t xml:space="preserve"> </w:t>
      </w:r>
      <w:commentRangeStart w:id="704"/>
      <w:r>
        <w:t>successful</w:t>
      </w:r>
      <w:r>
        <w:rPr>
          <w:spacing w:val="-19"/>
        </w:rPr>
        <w:t xml:space="preserve"> </w:t>
      </w:r>
      <w:commentRangeEnd w:id="704"/>
      <w:r w:rsidR="00FD4B76">
        <w:rPr>
          <w:rStyle w:val="CommentReference"/>
        </w:rPr>
        <w:commentReference w:id="704"/>
      </w:r>
      <w:r>
        <w:t>the</w:t>
      </w:r>
      <w:r>
        <w:rPr>
          <w:spacing w:val="-20"/>
        </w:rPr>
        <w:t xml:space="preserve"> </w:t>
      </w:r>
      <w:r>
        <w:t>library</w:t>
      </w:r>
      <w:r>
        <w:rPr>
          <w:spacing w:val="-19"/>
        </w:rPr>
        <w:t xml:space="preserve"> </w:t>
      </w:r>
      <w:r>
        <w:t>preparation</w:t>
      </w:r>
      <w:r>
        <w:rPr>
          <w:spacing w:val="-19"/>
        </w:rPr>
        <w:t xml:space="preserve"> </w:t>
      </w:r>
      <w:r>
        <w:t>was</w:t>
      </w:r>
      <w:r>
        <w:rPr>
          <w:spacing w:val="-20"/>
        </w:rPr>
        <w:t xml:space="preserve"> </w:t>
      </w:r>
      <w:r>
        <w:t>at</w:t>
      </w:r>
      <w:r>
        <w:rPr>
          <w:spacing w:val="-19"/>
        </w:rPr>
        <w:t xml:space="preserve"> </w:t>
      </w:r>
      <w:r>
        <w:t>reducing</w:t>
      </w:r>
      <w:r>
        <w:rPr>
          <w:spacing w:val="-20"/>
        </w:rPr>
        <w:t xml:space="preserve"> </w:t>
      </w:r>
      <w:r>
        <w:t>these</w:t>
      </w:r>
      <w:r>
        <w:rPr>
          <w:spacing w:val="-19"/>
        </w:rPr>
        <w:t xml:space="preserve"> </w:t>
      </w:r>
      <w:r>
        <w:t>biases</w:t>
      </w:r>
      <w:r>
        <w:rPr>
          <w:spacing w:val="-20"/>
        </w:rPr>
        <w:t xml:space="preserve"> </w:t>
      </w:r>
      <w:r>
        <w:t>and at capturing a robust population of different RNA species. This analysis is performed using</w:t>
      </w:r>
      <w:del w:id="705" w:author="JONATHAN ROBERT BELYEU" w:date="2019-07-06T20:24:00Z">
        <w:r>
          <w:rPr>
            <w:spacing w:val="-42"/>
          </w:rPr>
          <w:delText xml:space="preserve"> </w:delText>
        </w:r>
      </w:del>
      <w:ins w:id="706" w:author="JONATHAN ROBERT BELYEU" w:date="2019-07-06T20:24:00Z">
        <w:r w:rsidR="00D70724">
          <w:rPr>
            <w:spacing w:val="-42"/>
          </w:rPr>
          <w:t xml:space="preserve"> </w:t>
        </w:r>
      </w:ins>
      <w:proofErr w:type="spellStart"/>
      <w:r>
        <w:t>dupRadar</w:t>
      </w:r>
      <w:proofErr w:type="spellEnd"/>
    </w:p>
    <w:p w14:paraId="0034206E" w14:textId="77777777" w:rsidR="009F54E5" w:rsidRDefault="001A290F">
      <w:pPr>
        <w:pStyle w:val="BodyText"/>
        <w:spacing w:line="453" w:lineRule="auto"/>
        <w:ind w:left="1145" w:right="197"/>
      </w:pPr>
      <w:r>
        <w:t>(</w:t>
      </w:r>
      <w:r>
        <w:rPr>
          <w:i/>
        </w:rPr>
        <w:t>31</w:t>
      </w:r>
      <w:r>
        <w:t>)</w:t>
      </w:r>
      <w:r>
        <w:rPr>
          <w:spacing w:val="-18"/>
        </w:rPr>
        <w:t xml:space="preserve"> </w:t>
      </w:r>
      <w:r>
        <w:t>where</w:t>
      </w:r>
      <w:r>
        <w:rPr>
          <w:spacing w:val="-18"/>
        </w:rPr>
        <w:t xml:space="preserve"> </w:t>
      </w:r>
      <w:r>
        <w:t>inputs</w:t>
      </w:r>
      <w:r>
        <w:rPr>
          <w:spacing w:val="-18"/>
        </w:rPr>
        <w:t xml:space="preserve"> </w:t>
      </w:r>
      <w:r>
        <w:t>are</w:t>
      </w:r>
      <w:r>
        <w:rPr>
          <w:spacing w:val="-17"/>
        </w:rPr>
        <w:t xml:space="preserve"> </w:t>
      </w:r>
      <w:r>
        <w:t>PCR</w:t>
      </w:r>
      <w:r>
        <w:rPr>
          <w:spacing w:val="-18"/>
        </w:rPr>
        <w:t xml:space="preserve"> </w:t>
      </w:r>
      <w:r>
        <w:t>duplicate-tagged</w:t>
      </w:r>
      <w:r>
        <w:rPr>
          <w:spacing w:val="-18"/>
        </w:rPr>
        <w:t xml:space="preserve"> </w:t>
      </w:r>
      <w:r>
        <w:t>BAM</w:t>
      </w:r>
      <w:r>
        <w:rPr>
          <w:spacing w:val="-18"/>
        </w:rPr>
        <w:t xml:space="preserve"> </w:t>
      </w:r>
      <w:r>
        <w:t>files</w:t>
      </w:r>
      <w:r>
        <w:rPr>
          <w:spacing w:val="-18"/>
        </w:rPr>
        <w:t xml:space="preserve"> </w:t>
      </w:r>
      <w:r>
        <w:t>output</w:t>
      </w:r>
      <w:r>
        <w:rPr>
          <w:spacing w:val="-18"/>
        </w:rPr>
        <w:t xml:space="preserve"> </w:t>
      </w:r>
      <w:r>
        <w:rPr>
          <w:spacing w:val="-3"/>
        </w:rPr>
        <w:t>by</w:t>
      </w:r>
      <w:r>
        <w:rPr>
          <w:spacing w:val="-18"/>
        </w:rPr>
        <w:t xml:space="preserve"> </w:t>
      </w:r>
      <w:proofErr w:type="spellStart"/>
      <w:r>
        <w:t>XPRESSpipe</w:t>
      </w:r>
      <w:proofErr w:type="spellEnd"/>
      <w:r>
        <w:rPr>
          <w:spacing w:val="-17"/>
        </w:rPr>
        <w:t xml:space="preserve"> </w:t>
      </w:r>
      <w:r>
        <w:rPr>
          <w:spacing w:val="-3"/>
        </w:rPr>
        <w:t>by</w:t>
      </w:r>
      <w:r>
        <w:rPr>
          <w:spacing w:val="-18"/>
        </w:rPr>
        <w:t xml:space="preserve"> </w:t>
      </w:r>
      <w:r>
        <w:rPr>
          <w:spacing w:val="-4"/>
        </w:rPr>
        <w:t>way</w:t>
      </w:r>
      <w:r>
        <w:rPr>
          <w:spacing w:val="-18"/>
        </w:rPr>
        <w:t xml:space="preserve"> </w:t>
      </w:r>
      <w:r>
        <w:t>of</w:t>
      </w:r>
      <w:r>
        <w:rPr>
          <w:spacing w:val="-18"/>
        </w:rPr>
        <w:t xml:space="preserve"> </w:t>
      </w:r>
      <w:proofErr w:type="spellStart"/>
      <w:r>
        <w:t>samtools</w:t>
      </w:r>
      <w:proofErr w:type="spellEnd"/>
      <w:r>
        <w:rPr>
          <w:spacing w:val="-17"/>
        </w:rPr>
        <w:t xml:space="preserve"> </w:t>
      </w:r>
      <w:r>
        <w:rPr>
          <w:spacing w:val="-3"/>
        </w:rPr>
        <w:t>(</w:t>
      </w:r>
      <w:r>
        <w:rPr>
          <w:i/>
          <w:spacing w:val="-3"/>
        </w:rPr>
        <w:t>24</w:t>
      </w:r>
      <w:r>
        <w:rPr>
          <w:spacing w:val="-3"/>
        </w:rPr>
        <w:t xml:space="preserve">). </w:t>
      </w:r>
      <w:r>
        <w:t xml:space="preserve">Metrics are then compiled and plotted </w:t>
      </w:r>
      <w:r>
        <w:rPr>
          <w:spacing w:val="-3"/>
        </w:rPr>
        <w:t>by</w:t>
      </w:r>
      <w:r>
        <w:rPr>
          <w:spacing w:val="-11"/>
        </w:rPr>
        <w:t xml:space="preserve"> </w:t>
      </w:r>
      <w:proofErr w:type="spellStart"/>
      <w:r>
        <w:t>XPRESSpipe</w:t>
      </w:r>
      <w:proofErr w:type="spellEnd"/>
      <w:r>
        <w:t>.</w:t>
      </w:r>
    </w:p>
    <w:p w14:paraId="6ACCCFF5" w14:textId="77777777" w:rsidR="009F54E5" w:rsidRDefault="009F54E5">
      <w:pPr>
        <w:spacing w:line="453" w:lineRule="auto"/>
        <w:sectPr w:rsidR="009F54E5">
          <w:pgSz w:w="12240" w:h="20160"/>
          <w:pgMar w:top="660" w:right="520" w:bottom="360" w:left="600" w:header="0" w:footer="161" w:gutter="0"/>
          <w:cols w:space="720"/>
        </w:sectPr>
      </w:pPr>
    </w:p>
    <w:p w14:paraId="4E52EC74" w14:textId="61A6E533" w:rsidR="009F54E5" w:rsidRDefault="001A290F">
      <w:pPr>
        <w:pStyle w:val="ListParagraph"/>
        <w:numPr>
          <w:ilvl w:val="1"/>
          <w:numId w:val="39"/>
        </w:numPr>
        <w:tabs>
          <w:tab w:val="left" w:pos="1146"/>
        </w:tabs>
        <w:spacing w:before="73" w:line="453" w:lineRule="auto"/>
        <w:ind w:right="197" w:hanging="185"/>
        <w:jc w:val="both"/>
        <w:pPrChange w:id="707" w:author="Yeyun Ouyang" w:date="2019-07-09T16:01:00Z">
          <w:pPr>
            <w:pStyle w:val="ListParagraph"/>
            <w:numPr>
              <w:ilvl w:val="1"/>
              <w:numId w:val="31"/>
            </w:numPr>
            <w:tabs>
              <w:tab w:val="left" w:pos="1146"/>
            </w:tabs>
            <w:spacing w:before="73" w:line="453" w:lineRule="auto"/>
            <w:ind w:left="1145" w:right="197" w:hanging="185"/>
            <w:jc w:val="both"/>
          </w:pPr>
        </w:pPrChange>
      </w:pPr>
      <w:r>
        <w:rPr>
          <w:b/>
        </w:rPr>
        <w:lastRenderedPageBreak/>
        <w:t>Metagene Estimation Profile</w:t>
      </w:r>
      <w:r>
        <w:t xml:space="preserve">: In order to identify any general </w:t>
      </w:r>
      <w:del w:id="708" w:author="Jeff Morgan" w:date="2019-07-02T21:11:00Z">
        <w:r>
          <w:delText xml:space="preserve">5’ or 3’ transcript </w:delText>
        </w:r>
      </w:del>
      <w:r>
        <w:t xml:space="preserve">biases </w:t>
      </w:r>
      <w:ins w:id="709" w:author="Jeff Morgan" w:date="2019-07-02T21:10:00Z">
        <w:r w:rsidR="00E65D7C">
          <w:t>for preferential capture of the 5</w:t>
        </w:r>
        <w:r w:rsidR="00E65D7C" w:rsidRPr="00E65D7C">
          <w:t>′</w:t>
        </w:r>
        <w:r w:rsidR="00E65D7C">
          <w:t xml:space="preserve"> or 3</w:t>
        </w:r>
        <w:r w:rsidR="00E65D7C" w:rsidRPr="00E65D7C">
          <w:t>′</w:t>
        </w:r>
        <w:r w:rsidR="00E65D7C">
          <w:t xml:space="preserve"> ends of transcripts</w:t>
        </w:r>
      </w:ins>
      <w:del w:id="710" w:author="Jeff Morgan" w:date="2019-07-02T21:11:00Z">
        <w:r>
          <w:delText>in captured reads</w:delText>
        </w:r>
      </w:del>
      <w:r>
        <w:t>,</w:t>
      </w:r>
      <w:r>
        <w:rPr>
          <w:spacing w:val="-11"/>
        </w:rPr>
        <w:t xml:space="preserve"> </w:t>
      </w:r>
      <w:r>
        <w:t>a</w:t>
      </w:r>
      <w:r>
        <w:rPr>
          <w:spacing w:val="-12"/>
        </w:rPr>
        <w:t xml:space="preserve"> </w:t>
      </w:r>
      <w:r>
        <w:t>metagene</w:t>
      </w:r>
      <w:r>
        <w:rPr>
          <w:spacing w:val="-13"/>
        </w:rPr>
        <w:t xml:space="preserve"> </w:t>
      </w:r>
      <w:r>
        <w:t>profile</w:t>
      </w:r>
      <w:r>
        <w:rPr>
          <w:spacing w:val="-12"/>
        </w:rPr>
        <w:t xml:space="preserve"> </w:t>
      </w:r>
      <w:r>
        <w:t>can</w:t>
      </w:r>
      <w:r>
        <w:rPr>
          <w:spacing w:val="-12"/>
        </w:rPr>
        <w:t xml:space="preserve"> </w:t>
      </w:r>
      <w:r>
        <w:t>be</w:t>
      </w:r>
      <w:r>
        <w:rPr>
          <w:spacing w:val="-12"/>
        </w:rPr>
        <w:t xml:space="preserve"> </w:t>
      </w:r>
      <w:r>
        <w:t>created</w:t>
      </w:r>
      <w:r>
        <w:rPr>
          <w:spacing w:val="-12"/>
        </w:rPr>
        <w:t xml:space="preserve"> </w:t>
      </w:r>
      <w:r>
        <w:rPr>
          <w:spacing w:val="-3"/>
        </w:rPr>
        <w:t>for</w:t>
      </w:r>
      <w:r>
        <w:rPr>
          <w:spacing w:val="-13"/>
        </w:rPr>
        <w:t xml:space="preserve"> </w:t>
      </w:r>
      <w:r>
        <w:t>each</w:t>
      </w:r>
      <w:r>
        <w:rPr>
          <w:spacing w:val="-11"/>
        </w:rPr>
        <w:t xml:space="preserve"> </w:t>
      </w:r>
      <w:r>
        <w:t>sample.</w:t>
      </w:r>
      <w:r>
        <w:rPr>
          <w:spacing w:val="4"/>
        </w:rPr>
        <w:t xml:space="preserve"> </w:t>
      </w:r>
      <w:r>
        <w:t>This</w:t>
      </w:r>
      <w:r>
        <w:rPr>
          <w:spacing w:val="-12"/>
        </w:rPr>
        <w:t xml:space="preserve"> </w:t>
      </w:r>
      <w:r>
        <w:t>is</w:t>
      </w:r>
      <w:r>
        <w:rPr>
          <w:spacing w:val="-13"/>
        </w:rPr>
        <w:t xml:space="preserve"> </w:t>
      </w:r>
      <w:r>
        <w:t>performed</w:t>
      </w:r>
      <w:r>
        <w:rPr>
          <w:spacing w:val="-12"/>
        </w:rPr>
        <w:t xml:space="preserve"> </w:t>
      </w:r>
      <w:r>
        <w:rPr>
          <w:spacing w:val="-3"/>
        </w:rPr>
        <w:t>by</w:t>
      </w:r>
      <w:r>
        <w:rPr>
          <w:spacing w:val="-12"/>
        </w:rPr>
        <w:t xml:space="preserve"> </w:t>
      </w:r>
      <w:r>
        <w:t>determining</w:t>
      </w:r>
      <w:r>
        <w:rPr>
          <w:spacing w:val="-12"/>
        </w:rPr>
        <w:t xml:space="preserve"> </w:t>
      </w:r>
      <w:r>
        <w:t>the</w:t>
      </w:r>
      <w:r>
        <w:rPr>
          <w:spacing w:val="-12"/>
        </w:rPr>
        <w:t xml:space="preserve"> </w:t>
      </w:r>
      <w:r>
        <w:t>meta-</w:t>
      </w:r>
      <w:del w:id="711" w:author="Jeff Morgan" w:date="2019-07-02T21:14:00Z">
        <w:r>
          <w:delText xml:space="preserve"> </w:delText>
        </w:r>
      </w:del>
      <w:r>
        <w:t>genomic</w:t>
      </w:r>
      <w:r>
        <w:rPr>
          <w:spacing w:val="-12"/>
        </w:rPr>
        <w:t xml:space="preserve"> </w:t>
      </w:r>
      <w:r>
        <w:t>coordinate</w:t>
      </w:r>
      <w:r>
        <w:rPr>
          <w:spacing w:val="-12"/>
        </w:rPr>
        <w:t xml:space="preserve"> </w:t>
      </w:r>
      <w:r>
        <w:rPr>
          <w:spacing w:val="-3"/>
        </w:rPr>
        <w:t>for</w:t>
      </w:r>
      <w:r>
        <w:rPr>
          <w:spacing w:val="-12"/>
        </w:rPr>
        <w:t xml:space="preserve"> </w:t>
      </w:r>
      <w:r>
        <w:t>each</w:t>
      </w:r>
      <w:r>
        <w:rPr>
          <w:spacing w:val="-12"/>
        </w:rPr>
        <w:t xml:space="preserve"> </w:t>
      </w:r>
      <w:r>
        <w:t>aligned</w:t>
      </w:r>
      <w:r>
        <w:rPr>
          <w:spacing w:val="-12"/>
        </w:rPr>
        <w:t xml:space="preserve"> </w:t>
      </w:r>
      <w:r>
        <w:t>read</w:t>
      </w:r>
      <w:r>
        <w:rPr>
          <w:spacing w:val="-12"/>
        </w:rPr>
        <w:t xml:space="preserve"> </w:t>
      </w:r>
      <w:r>
        <w:t>in</w:t>
      </w:r>
      <w:r>
        <w:rPr>
          <w:spacing w:val="-12"/>
        </w:rPr>
        <w:t xml:space="preserve"> </w:t>
      </w:r>
      <w:r>
        <w:t>exon</w:t>
      </w:r>
      <w:r>
        <w:rPr>
          <w:spacing w:val="-12"/>
        </w:rPr>
        <w:t xml:space="preserve"> </w:t>
      </w:r>
      <w:r>
        <w:t>space.</w:t>
      </w:r>
      <w:r>
        <w:rPr>
          <w:spacing w:val="5"/>
        </w:rPr>
        <w:t xml:space="preserve"> </w:t>
      </w:r>
      <w:r>
        <w:t>Required</w:t>
      </w:r>
      <w:r>
        <w:rPr>
          <w:spacing w:val="-12"/>
        </w:rPr>
        <w:t xml:space="preserve"> </w:t>
      </w:r>
      <w:r>
        <w:t>inputs</w:t>
      </w:r>
      <w:r>
        <w:rPr>
          <w:spacing w:val="-12"/>
        </w:rPr>
        <w:t xml:space="preserve"> </w:t>
      </w:r>
      <w:r>
        <w:t>are</w:t>
      </w:r>
      <w:r>
        <w:rPr>
          <w:spacing w:val="-12"/>
        </w:rPr>
        <w:t xml:space="preserve"> </w:t>
      </w:r>
      <w:r>
        <w:t>an</w:t>
      </w:r>
      <w:r>
        <w:rPr>
          <w:spacing w:val="-12"/>
        </w:rPr>
        <w:t xml:space="preserve"> </w:t>
      </w:r>
      <w:r>
        <w:t>indexed</w:t>
      </w:r>
      <w:r>
        <w:rPr>
          <w:spacing w:val="-12"/>
        </w:rPr>
        <w:t xml:space="preserve"> </w:t>
      </w:r>
      <w:r>
        <w:t>BAM</w:t>
      </w:r>
      <w:r>
        <w:rPr>
          <w:spacing w:val="-12"/>
        </w:rPr>
        <w:t xml:space="preserve"> </w:t>
      </w:r>
      <w:r>
        <w:t>file</w:t>
      </w:r>
      <w:r>
        <w:rPr>
          <w:spacing w:val="-12"/>
        </w:rPr>
        <w:t xml:space="preserve"> </w:t>
      </w:r>
      <w:r>
        <w:rPr>
          <w:spacing w:val="-4"/>
        </w:rPr>
        <w:t xml:space="preserve">and </w:t>
      </w:r>
      <w:r>
        <w:t>an unmodified GTF reference file. Outputs include metagene metrics, individual plots, and summary plots.</w:t>
      </w:r>
    </w:p>
    <w:p w14:paraId="5E460F81" w14:textId="75FF5CBD" w:rsidR="009F54E5" w:rsidRDefault="001A290F">
      <w:pPr>
        <w:pStyle w:val="ListParagraph"/>
        <w:numPr>
          <w:ilvl w:val="1"/>
          <w:numId w:val="39"/>
        </w:numPr>
        <w:tabs>
          <w:tab w:val="left" w:pos="1146"/>
        </w:tabs>
        <w:spacing w:before="80" w:line="453" w:lineRule="auto"/>
        <w:ind w:right="197" w:hanging="185"/>
        <w:jc w:val="both"/>
        <w:pPrChange w:id="712" w:author="Yeyun Ouyang" w:date="2019-07-09T16:01:00Z">
          <w:pPr>
            <w:pStyle w:val="ListParagraph"/>
            <w:numPr>
              <w:ilvl w:val="1"/>
              <w:numId w:val="31"/>
            </w:numPr>
            <w:tabs>
              <w:tab w:val="left" w:pos="1146"/>
            </w:tabs>
            <w:spacing w:before="80" w:line="453" w:lineRule="auto"/>
            <w:ind w:left="1145" w:right="197" w:hanging="185"/>
            <w:jc w:val="both"/>
          </w:pPr>
        </w:pPrChange>
      </w:pPr>
      <w:r>
        <w:rPr>
          <w:b/>
        </w:rPr>
        <w:t>Gene</w:t>
      </w:r>
      <w:r>
        <w:rPr>
          <w:b/>
          <w:spacing w:val="-17"/>
        </w:rPr>
        <w:t xml:space="preserve"> </w:t>
      </w:r>
      <w:r>
        <w:rPr>
          <w:b/>
        </w:rPr>
        <w:t>Coverage</w:t>
      </w:r>
      <w:r>
        <w:rPr>
          <w:b/>
          <w:spacing w:val="-15"/>
        </w:rPr>
        <w:t xml:space="preserve"> </w:t>
      </w:r>
      <w:r>
        <w:rPr>
          <w:b/>
        </w:rPr>
        <w:t>Profile</w:t>
      </w:r>
      <w:r>
        <w:t>:</w:t>
      </w:r>
      <w:r>
        <w:rPr>
          <w:spacing w:val="1"/>
        </w:rPr>
        <w:t xml:space="preserve"> </w:t>
      </w:r>
      <w:del w:id="713" w:author="JONATHAN ROBERT BELYEU" w:date="2019-07-06T20:27:00Z">
        <w:r>
          <w:delText>Piggy-backing</w:delText>
        </w:r>
        <w:r>
          <w:rPr>
            <w:spacing w:val="-16"/>
          </w:rPr>
          <w:delText xml:space="preserve"> </w:delText>
        </w:r>
        <w:r>
          <w:delText>off</w:delText>
        </w:r>
        <w:r>
          <w:rPr>
            <w:spacing w:val="-16"/>
          </w:rPr>
          <w:delText xml:space="preserve"> </w:delText>
        </w:r>
        <w:r>
          <w:delText>of</w:delText>
        </w:r>
      </w:del>
      <w:ins w:id="714" w:author="JONATHAN ROBERT BELYEU" w:date="2019-07-06T20:28:00Z">
        <w:r w:rsidR="002D2A1A">
          <w:t>Extending</w:t>
        </w:r>
      </w:ins>
      <w:r>
        <w:rPr>
          <w:spacing w:val="-16"/>
        </w:rPr>
        <w:t xml:space="preserve"> </w:t>
      </w:r>
      <w:r>
        <w:t>the</w:t>
      </w:r>
      <w:r>
        <w:rPr>
          <w:spacing w:val="-16"/>
        </w:rPr>
        <w:t xml:space="preserve"> </w:t>
      </w:r>
      <w:r>
        <w:t>metagene</w:t>
      </w:r>
      <w:r>
        <w:rPr>
          <w:spacing w:val="-15"/>
        </w:rPr>
        <w:t xml:space="preserve"> </w:t>
      </w:r>
      <w:r>
        <w:t>estimation</w:t>
      </w:r>
      <w:r>
        <w:rPr>
          <w:spacing w:val="-16"/>
        </w:rPr>
        <w:t xml:space="preserve"> </w:t>
      </w:r>
      <w:r>
        <w:t>analysis,</w:t>
      </w:r>
      <w:r>
        <w:rPr>
          <w:spacing w:val="-14"/>
        </w:rPr>
        <w:t xml:space="preserve"> </w:t>
      </w:r>
      <w:r>
        <w:t>the</w:t>
      </w:r>
      <w:r>
        <w:rPr>
          <w:spacing w:val="-16"/>
        </w:rPr>
        <w:t xml:space="preserve"> </w:t>
      </w:r>
      <w:r>
        <w:t>user</w:t>
      </w:r>
      <w:r>
        <w:rPr>
          <w:spacing w:val="-16"/>
        </w:rPr>
        <w:t xml:space="preserve"> </w:t>
      </w:r>
      <w:r>
        <w:t>can</w:t>
      </w:r>
      <w:r>
        <w:rPr>
          <w:spacing w:val="-15"/>
        </w:rPr>
        <w:t xml:space="preserve"> </w:t>
      </w:r>
      <w:r>
        <w:t>focus</w:t>
      </w:r>
      <w:r>
        <w:rPr>
          <w:spacing w:val="-16"/>
        </w:rPr>
        <w:t xml:space="preserve"> </w:t>
      </w:r>
      <w:r>
        <w:t>on the</w:t>
      </w:r>
      <w:r>
        <w:rPr>
          <w:spacing w:val="-20"/>
        </w:rPr>
        <w:t xml:space="preserve"> </w:t>
      </w:r>
      <w:r>
        <w:t>coverage</w:t>
      </w:r>
      <w:r>
        <w:rPr>
          <w:spacing w:val="-19"/>
        </w:rPr>
        <w:t xml:space="preserve"> </w:t>
      </w:r>
      <w:r>
        <w:t>profile</w:t>
      </w:r>
      <w:r>
        <w:rPr>
          <w:spacing w:val="-19"/>
        </w:rPr>
        <w:t xml:space="preserve"> </w:t>
      </w:r>
      <w:r>
        <w:t>across</w:t>
      </w:r>
      <w:r>
        <w:rPr>
          <w:spacing w:val="-19"/>
        </w:rPr>
        <w:t xml:space="preserve"> </w:t>
      </w:r>
      <w:r>
        <w:t>a</w:t>
      </w:r>
      <w:r>
        <w:rPr>
          <w:spacing w:val="-19"/>
        </w:rPr>
        <w:t xml:space="preserve"> </w:t>
      </w:r>
      <w:r>
        <w:t>single</w:t>
      </w:r>
      <w:r>
        <w:rPr>
          <w:spacing w:val="-19"/>
        </w:rPr>
        <w:t xml:space="preserve"> </w:t>
      </w:r>
      <w:r>
        <w:t>gene.</w:t>
      </w:r>
      <w:r>
        <w:rPr>
          <w:spacing w:val="1"/>
        </w:rPr>
        <w:t xml:space="preserve"> </w:t>
      </w:r>
      <w:del w:id="715" w:author="Jeff Morgan" w:date="2019-07-02T21:15:00Z">
        <w:r>
          <w:delText>While</w:delText>
        </w:r>
        <w:r w:rsidR="004D1738" w:rsidDel="00256D73">
          <w:rPr>
            <w:spacing w:val="-19"/>
          </w:rPr>
          <w:delText xml:space="preserve"> </w:delText>
        </w:r>
      </w:del>
      <w:ins w:id="716" w:author="Jeff Morgan" w:date="2019-07-02T21:15:00Z">
        <w:r w:rsidR="00256D73">
          <w:t>Though</w:t>
        </w:r>
        <w:r>
          <w:rPr>
            <w:spacing w:val="-19"/>
          </w:rPr>
          <w:t xml:space="preserve"> </w:t>
        </w:r>
      </w:ins>
      <w:r>
        <w:t>traditional</w:t>
      </w:r>
      <w:r>
        <w:rPr>
          <w:spacing w:val="-20"/>
        </w:rPr>
        <w:t xml:space="preserve"> </w:t>
      </w:r>
      <w:r>
        <w:t>tools</w:t>
      </w:r>
      <w:r>
        <w:rPr>
          <w:spacing w:val="-19"/>
        </w:rPr>
        <w:t xml:space="preserve"> </w:t>
      </w:r>
      <w:r>
        <w:t>like</w:t>
      </w:r>
      <w:r>
        <w:rPr>
          <w:spacing w:val="-19"/>
        </w:rPr>
        <w:t xml:space="preserve"> </w:t>
      </w:r>
      <w:r>
        <w:t>IGV</w:t>
      </w:r>
      <w:r>
        <w:rPr>
          <w:spacing w:val="-19"/>
        </w:rPr>
        <w:t xml:space="preserve"> </w:t>
      </w:r>
      <w:r>
        <w:t>(</w:t>
      </w:r>
      <w:r>
        <w:rPr>
          <w:i/>
        </w:rPr>
        <w:t>32</w:t>
      </w:r>
      <w:r>
        <w:t>)</w:t>
      </w:r>
      <w:r>
        <w:rPr>
          <w:spacing w:val="-19"/>
        </w:rPr>
        <w:t xml:space="preserve"> </w:t>
      </w:r>
      <w:r>
        <w:t>offer</w:t>
      </w:r>
      <w:r>
        <w:rPr>
          <w:spacing w:val="-19"/>
        </w:rPr>
        <w:t xml:space="preserve"> </w:t>
      </w:r>
      <w:r>
        <w:t>the</w:t>
      </w:r>
      <w:r>
        <w:rPr>
          <w:spacing w:val="-19"/>
        </w:rPr>
        <w:t xml:space="preserve"> </w:t>
      </w:r>
      <w:r>
        <w:t>ability</w:t>
      </w:r>
      <w:r>
        <w:rPr>
          <w:spacing w:val="-20"/>
        </w:rPr>
        <w:t xml:space="preserve"> </w:t>
      </w:r>
      <w:r>
        <w:t>to</w:t>
      </w:r>
      <w:r>
        <w:rPr>
          <w:spacing w:val="-19"/>
        </w:rPr>
        <w:t xml:space="preserve"> </w:t>
      </w:r>
      <w:r>
        <w:t xml:space="preserve">perform tasks such as this, </w:t>
      </w:r>
      <w:proofErr w:type="spellStart"/>
      <w:r>
        <w:t>XPRESSpipe</w:t>
      </w:r>
      <w:proofErr w:type="spellEnd"/>
      <w:r>
        <w:t xml:space="preserve"> provides the ability to collapse the introns to observe coverage</w:t>
      </w:r>
      <w:r>
        <w:rPr>
          <w:spacing w:val="-18"/>
        </w:rPr>
        <w:t xml:space="preserve"> </w:t>
      </w:r>
      <w:r>
        <w:rPr>
          <w:spacing w:val="-3"/>
        </w:rPr>
        <w:t xml:space="preserve">over </w:t>
      </w:r>
      <w:r>
        <w:t xml:space="preserve">exon space </w:t>
      </w:r>
      <w:r>
        <w:rPr>
          <w:spacing w:val="-5"/>
        </w:rPr>
        <w:t xml:space="preserve">only. </w:t>
      </w:r>
      <w:r>
        <w:t xml:space="preserve">This is helpful in situations where massive introns spread out </w:t>
      </w:r>
      <w:del w:id="717" w:author="Jeff Morgan" w:date="2019-07-02T21:15:00Z">
        <w:r>
          <w:delText xml:space="preserve">introns </w:delText>
        </w:r>
      </w:del>
      <w:ins w:id="718" w:author="Jeff Morgan" w:date="2019-07-02T21:15:00Z">
        <w:r w:rsidR="00256D73">
          <w:t xml:space="preserve">exons </w:t>
        </w:r>
      </w:ins>
      <w:r>
        <w:t xml:space="preserve">and make it difficult to visualize exon coverage </w:t>
      </w:r>
      <w:r>
        <w:rPr>
          <w:spacing w:val="-3"/>
        </w:rPr>
        <w:t xml:space="preserve">for </w:t>
      </w:r>
      <w:r>
        <w:t xml:space="preserve">the entire transcript </w:t>
      </w:r>
      <w:del w:id="719" w:author="Jeff Morgan" w:date="2019-07-02T21:15:00Z">
        <w:r>
          <w:delText>at one</w:delText>
        </w:r>
        <w:r>
          <w:rPr>
            <w:spacing w:val="-22"/>
          </w:rPr>
          <w:delText xml:space="preserve"> </w:delText>
        </w:r>
        <w:r>
          <w:delText>time</w:delText>
        </w:r>
      </w:del>
      <w:ins w:id="720" w:author="Jeff Morgan" w:date="2019-07-02T21:15:00Z">
        <w:r w:rsidR="00256D73">
          <w:t>in one screenshot</w:t>
        </w:r>
      </w:ins>
      <w:r>
        <w:t>.</w:t>
      </w:r>
    </w:p>
    <w:p w14:paraId="40CDC13F" w14:textId="4AF6DE2E" w:rsidR="009F54E5" w:rsidRDefault="001A290F">
      <w:pPr>
        <w:pStyle w:val="ListParagraph"/>
        <w:numPr>
          <w:ilvl w:val="1"/>
          <w:numId w:val="39"/>
        </w:numPr>
        <w:tabs>
          <w:tab w:val="left" w:pos="1146"/>
        </w:tabs>
        <w:spacing w:before="80" w:line="453" w:lineRule="auto"/>
        <w:ind w:right="197" w:hanging="185"/>
        <w:jc w:val="both"/>
        <w:pPrChange w:id="721" w:author="Yeyun Ouyang" w:date="2019-07-09T16:01:00Z">
          <w:pPr>
            <w:pStyle w:val="ListParagraph"/>
            <w:numPr>
              <w:ilvl w:val="1"/>
              <w:numId w:val="31"/>
            </w:numPr>
            <w:tabs>
              <w:tab w:val="left" w:pos="1146"/>
            </w:tabs>
            <w:spacing w:before="80" w:line="453" w:lineRule="auto"/>
            <w:ind w:left="1145" w:right="197" w:hanging="185"/>
            <w:jc w:val="both"/>
          </w:pPr>
        </w:pPrChange>
      </w:pPr>
      <w:r>
        <w:rPr>
          <w:b/>
        </w:rPr>
        <w:t>Codon Phasing/Periodicity Estimation Profile</w:t>
      </w:r>
      <w:r>
        <w:t xml:space="preserve">: In ribosome profiling, a useful measure of a </w:t>
      </w:r>
      <w:r>
        <w:rPr>
          <w:spacing w:val="-4"/>
        </w:rPr>
        <w:t>suc</w:t>
      </w:r>
      <w:del w:id="722" w:author="JONATHAN ROBERT BELYEU" w:date="2019-07-06T20:28:00Z">
        <w:r>
          <w:rPr>
            <w:spacing w:val="-4"/>
          </w:rPr>
          <w:delText xml:space="preserve">- </w:delText>
        </w:r>
      </w:del>
      <w:r>
        <w:t xml:space="preserve">cessful experiment comes </w:t>
      </w:r>
      <w:r>
        <w:rPr>
          <w:spacing w:val="-3"/>
        </w:rPr>
        <w:t xml:space="preserve">by </w:t>
      </w:r>
      <w:r>
        <w:t>investigating the codon phasing of ribosome footprints (</w:t>
      </w:r>
      <w:r>
        <w:rPr>
          <w:i/>
        </w:rPr>
        <w:t>8</w:t>
      </w:r>
      <w:r>
        <w:t xml:space="preserve">). </w:t>
      </w:r>
      <w:r>
        <w:rPr>
          <w:spacing w:val="-14"/>
        </w:rPr>
        <w:t xml:space="preserve">To </w:t>
      </w:r>
      <w:r>
        <w:t xml:space="preserve">do </w:t>
      </w:r>
      <w:r>
        <w:rPr>
          <w:spacing w:val="-3"/>
        </w:rPr>
        <w:t xml:space="preserve">so, </w:t>
      </w:r>
      <w:r>
        <w:t xml:space="preserve">the P-site is calculated </w:t>
      </w:r>
      <w:r>
        <w:rPr>
          <w:spacing w:val="-3"/>
        </w:rPr>
        <w:t xml:space="preserve">for </w:t>
      </w:r>
      <w:r>
        <w:t xml:space="preserve">each mapped ribosome footprint </w:t>
      </w:r>
      <w:r>
        <w:rPr>
          <w:spacing w:val="-3"/>
        </w:rPr>
        <w:t xml:space="preserve">by </w:t>
      </w:r>
      <w:r>
        <w:t xml:space="preserve">taking the genomic coordinate 16 </w:t>
      </w:r>
      <w:r>
        <w:rPr>
          <w:spacing w:val="-5"/>
        </w:rPr>
        <w:t>nu</w:t>
      </w:r>
      <w:del w:id="723" w:author="JONATHAN ROBERT BELYEU" w:date="2019-07-06T20:28:00Z">
        <w:r>
          <w:rPr>
            <w:spacing w:val="-5"/>
          </w:rPr>
          <w:delText xml:space="preserve">- </w:delText>
        </w:r>
      </w:del>
      <w:r>
        <w:t xml:space="preserve">cleotides upstream of the </w:t>
      </w:r>
      <w:ins w:id="724" w:author="Yeyun Ouyang" w:date="2019-07-09T16:01:00Z">
        <w:r w:rsidR="007A02DF">
          <w:t>3’</w:t>
        </w:r>
      </w:ins>
      <w:ins w:id="725" w:author="Jon Belyeu" w:date="2019-07-09T16:00:00Z">
        <w:r w:rsidR="00E43377">
          <w:t>3’</w:t>
        </w:r>
      </w:ins>
      <w:ins w:id="726" w:author="Aaron Quinlan" w:date="2019-07-09T15:58:00Z">
        <w:r w:rsidR="00B6686C">
          <w:t>3’</w:t>
        </w:r>
      </w:ins>
      <w:ins w:id="727" w:author="Jeff Morgan" w:date="2019-07-09T15:57:00Z">
        <w:r w:rsidR="004D1738">
          <w:t>3</w:t>
        </w:r>
      </w:ins>
      <w:ins w:id="728" w:author="Jeff Morgan" w:date="2019-07-02T21:13:00Z">
        <w:r w:rsidR="0047579E" w:rsidRPr="0047579E">
          <w:t>′</w:t>
        </w:r>
      </w:ins>
      <w:del w:id="729" w:author="Jeff Morgan" w:date="2019-07-02T21:13:00Z">
        <w:r w:rsidR="004D1738" w:rsidDel="0047579E">
          <w:delText>’</w:delText>
        </w:r>
      </w:del>
      <w:del w:id="730" w:author="Jeff Morgan" w:date="2019-07-09T15:57:00Z">
        <w:r>
          <w:delText>3’</w:delText>
        </w:r>
      </w:del>
      <w:r>
        <w:t xml:space="preserve"> end of each </w:t>
      </w:r>
      <w:commentRangeStart w:id="731"/>
      <w:r>
        <w:t xml:space="preserve">transcript </w:t>
      </w:r>
      <w:commentRangeEnd w:id="731"/>
      <w:r w:rsidR="000F4FDE">
        <w:rPr>
          <w:rStyle w:val="CommentReference"/>
        </w:rPr>
        <w:commentReference w:id="731"/>
      </w:r>
      <w:r>
        <w:t>falling within the acceptable range of ribosome footprints</w:t>
      </w:r>
      <w:r>
        <w:rPr>
          <w:spacing w:val="19"/>
        </w:rPr>
        <w:t xml:space="preserve"> </w:t>
      </w:r>
      <w:r>
        <w:t>and</w:t>
      </w:r>
      <w:r>
        <w:rPr>
          <w:spacing w:val="19"/>
        </w:rPr>
        <w:t xml:space="preserve"> </w:t>
      </w:r>
      <w:r>
        <w:t>measuring</w:t>
      </w:r>
      <w:r>
        <w:rPr>
          <w:spacing w:val="20"/>
        </w:rPr>
        <w:t xml:space="preserve"> </w:t>
      </w:r>
      <w:r>
        <w:t>the</w:t>
      </w:r>
      <w:r>
        <w:rPr>
          <w:spacing w:val="19"/>
        </w:rPr>
        <w:t xml:space="preserve"> </w:t>
      </w:r>
      <w:r>
        <w:t>distance</w:t>
      </w:r>
      <w:r>
        <w:rPr>
          <w:spacing w:val="19"/>
        </w:rPr>
        <w:t xml:space="preserve"> </w:t>
      </w:r>
      <w:r>
        <w:t>in</w:t>
      </w:r>
      <w:r>
        <w:rPr>
          <w:spacing w:val="19"/>
        </w:rPr>
        <w:t xml:space="preserve"> </w:t>
      </w:r>
      <w:r>
        <w:t>nucleotides</w:t>
      </w:r>
      <w:r>
        <w:rPr>
          <w:spacing w:val="20"/>
        </w:rPr>
        <w:t xml:space="preserve"> </w:t>
      </w:r>
      <w:r>
        <w:t>along</w:t>
      </w:r>
      <w:r>
        <w:rPr>
          <w:spacing w:val="19"/>
        </w:rPr>
        <w:t xml:space="preserve"> </w:t>
      </w:r>
      <w:r>
        <w:t>the</w:t>
      </w:r>
      <w:r>
        <w:rPr>
          <w:spacing w:val="20"/>
        </w:rPr>
        <w:t xml:space="preserve"> </w:t>
      </w:r>
      <w:r>
        <w:t>CDS</w:t>
      </w:r>
      <w:r>
        <w:rPr>
          <w:spacing w:val="19"/>
        </w:rPr>
        <w:t xml:space="preserve"> </w:t>
      </w:r>
      <w:r>
        <w:t>space</w:t>
      </w:r>
      <w:r>
        <w:rPr>
          <w:spacing w:val="20"/>
        </w:rPr>
        <w:t xml:space="preserve"> </w:t>
      </w:r>
      <w:r>
        <w:t>to</w:t>
      </w:r>
      <w:r>
        <w:rPr>
          <w:spacing w:val="18"/>
        </w:rPr>
        <w:t xml:space="preserve"> </w:t>
      </w:r>
      <w:r>
        <w:t>the</w:t>
      </w:r>
      <w:r>
        <w:rPr>
          <w:spacing w:val="20"/>
        </w:rPr>
        <w:t xml:space="preserve"> </w:t>
      </w:r>
      <w:r>
        <w:t>start</w:t>
      </w:r>
      <w:r>
        <w:rPr>
          <w:spacing w:val="19"/>
        </w:rPr>
        <w:t xml:space="preserve"> </w:t>
      </w:r>
      <w:r>
        <w:t>codon</w:t>
      </w:r>
      <w:r>
        <w:rPr>
          <w:spacing w:val="20"/>
        </w:rPr>
        <w:t xml:space="preserve"> </w:t>
      </w:r>
      <w:r>
        <w:t>from</w:t>
      </w:r>
    </w:p>
    <w:p w14:paraId="307B719E" w14:textId="40725ED2" w:rsidR="009F54E5" w:rsidRDefault="001A290F">
      <w:pPr>
        <w:pStyle w:val="BodyText"/>
        <w:spacing w:line="444" w:lineRule="auto"/>
        <w:ind w:left="1145" w:right="197"/>
        <w:jc w:val="both"/>
      </w:pPr>
      <w:r>
        <w:t>this coordinate (</w:t>
      </w:r>
      <w:r>
        <w:rPr>
          <w:i/>
        </w:rPr>
        <w:t>33</w:t>
      </w:r>
      <w:r>
        <w:t xml:space="preserve">). The same inputs are required as in the </w:t>
      </w:r>
      <w:r>
        <w:rPr>
          <w:rFonts w:ascii="Courier New"/>
        </w:rPr>
        <w:t xml:space="preserve">metagene </w:t>
      </w:r>
      <w:r>
        <w:t xml:space="preserve">sub-module. This method is intended as a quality control and will provide a good estimate of codon phasing in ribosome profiling data. </w:t>
      </w:r>
      <w:commentRangeStart w:id="732"/>
      <w:r>
        <w:t>However, it does forgo any further normalization, and thus may not be best suited for more in-depth studies of codon phasing dynamics.</w:t>
      </w:r>
      <w:commentRangeEnd w:id="732"/>
      <w:r w:rsidR="000F4FDE">
        <w:rPr>
          <w:rStyle w:val="CommentReference"/>
        </w:rPr>
        <w:commentReference w:id="732"/>
      </w:r>
    </w:p>
    <w:p w14:paraId="0AC28B2D" w14:textId="2A2E1BDA" w:rsidR="009F54E5" w:rsidRDefault="001A290F">
      <w:pPr>
        <w:pStyle w:val="ListParagraph"/>
        <w:numPr>
          <w:ilvl w:val="1"/>
          <w:numId w:val="39"/>
        </w:numPr>
        <w:tabs>
          <w:tab w:val="left" w:pos="1146"/>
        </w:tabs>
        <w:spacing w:before="101" w:line="453" w:lineRule="auto"/>
        <w:ind w:right="197" w:hanging="185"/>
        <w:jc w:val="both"/>
        <w:rPr>
          <w:del w:id="733" w:author="Jeff Morgan" w:date="2019-07-02T21:22:00Z"/>
        </w:rPr>
        <w:pPrChange w:id="734" w:author="Yeyun Ouyang" w:date="2019-07-09T16:01:00Z">
          <w:pPr>
            <w:pStyle w:val="ListParagraph"/>
            <w:numPr>
              <w:ilvl w:val="1"/>
              <w:numId w:val="31"/>
            </w:numPr>
            <w:tabs>
              <w:tab w:val="left" w:pos="1146"/>
            </w:tabs>
            <w:spacing w:before="101" w:line="453" w:lineRule="auto"/>
            <w:ind w:left="1145" w:right="197" w:hanging="185"/>
            <w:jc w:val="both"/>
          </w:pPr>
        </w:pPrChange>
      </w:pPr>
      <w:r>
        <w:rPr>
          <w:b/>
        </w:rPr>
        <w:t>rRNA</w:t>
      </w:r>
      <w:r>
        <w:rPr>
          <w:b/>
          <w:spacing w:val="-8"/>
        </w:rPr>
        <w:t xml:space="preserve"> </w:t>
      </w:r>
      <w:r>
        <w:rPr>
          <w:b/>
        </w:rPr>
        <w:t>Depletion</w:t>
      </w:r>
      <w:r>
        <w:rPr>
          <w:b/>
          <w:spacing w:val="-7"/>
        </w:rPr>
        <w:t xml:space="preserve"> </w:t>
      </w:r>
      <w:r>
        <w:rPr>
          <w:b/>
        </w:rPr>
        <w:t>Probe</w:t>
      </w:r>
      <w:r>
        <w:t>:</w:t>
      </w:r>
      <w:r>
        <w:rPr>
          <w:spacing w:val="6"/>
        </w:rPr>
        <w:t xml:space="preserve"> </w:t>
      </w:r>
      <w:r>
        <w:t>Ribosomal</w:t>
      </w:r>
      <w:r>
        <w:rPr>
          <w:spacing w:val="-8"/>
        </w:rPr>
        <w:t xml:space="preserve"> </w:t>
      </w:r>
      <w:r>
        <w:t>RNA</w:t>
      </w:r>
      <w:r>
        <w:rPr>
          <w:spacing w:val="-7"/>
        </w:rPr>
        <w:t xml:space="preserve"> </w:t>
      </w:r>
      <w:r>
        <w:t>(rRNA)</w:t>
      </w:r>
      <w:r>
        <w:rPr>
          <w:spacing w:val="-8"/>
        </w:rPr>
        <w:t xml:space="preserve"> </w:t>
      </w:r>
      <w:r>
        <w:t>contamination</w:t>
      </w:r>
      <w:r>
        <w:rPr>
          <w:spacing w:val="-7"/>
        </w:rPr>
        <w:t xml:space="preserve"> </w:t>
      </w:r>
      <w:r>
        <w:t>is</w:t>
      </w:r>
      <w:r>
        <w:rPr>
          <w:spacing w:val="-8"/>
        </w:rPr>
        <w:t xml:space="preserve"> </w:t>
      </w:r>
      <w:r>
        <w:t>common</w:t>
      </w:r>
      <w:r>
        <w:rPr>
          <w:spacing w:val="-7"/>
        </w:rPr>
        <w:t xml:space="preserve"> </w:t>
      </w:r>
      <w:r>
        <w:t>in</w:t>
      </w:r>
      <w:r>
        <w:rPr>
          <w:spacing w:val="-8"/>
        </w:rPr>
        <w:t xml:space="preserve"> </w:t>
      </w:r>
      <w:r>
        <w:t>RNA-seq</w:t>
      </w:r>
      <w:r>
        <w:rPr>
          <w:spacing w:val="-7"/>
        </w:rPr>
        <w:t xml:space="preserve"> </w:t>
      </w:r>
      <w:r>
        <w:t>library</w:t>
      </w:r>
      <w:r>
        <w:rPr>
          <w:spacing w:val="-8"/>
        </w:rPr>
        <w:t xml:space="preserve"> </w:t>
      </w:r>
      <w:r>
        <w:t>prepa</w:t>
      </w:r>
      <w:del w:id="735" w:author="JONATHAN ROBERT BELYEU" w:date="2019-07-06T20:28:00Z">
        <w:r>
          <w:delText xml:space="preserve">- </w:delText>
        </w:r>
      </w:del>
      <w:r>
        <w:t>ration</w:t>
      </w:r>
      <w:r>
        <w:rPr>
          <w:spacing w:val="-13"/>
        </w:rPr>
        <w:t xml:space="preserve"> </w:t>
      </w:r>
      <w:del w:id="736" w:author="Jeff Morgan" w:date="2019-07-02T21:18:00Z">
        <w:r>
          <w:delText>and</w:delText>
        </w:r>
        <w:r>
          <w:rPr>
            <w:spacing w:val="-13"/>
          </w:rPr>
          <w:delText xml:space="preserve"> </w:delText>
        </w:r>
      </w:del>
      <w:ins w:id="737" w:author="Jeff Morgan" w:date="2019-07-02T21:18:00Z">
        <w:r w:rsidR="00BE6CBD">
          <w:t>as</w:t>
        </w:r>
        <w:r w:rsidR="00BE6CBD">
          <w:rPr>
            <w:spacing w:val="-13"/>
          </w:rPr>
          <w:t xml:space="preserve"> </w:t>
        </w:r>
      </w:ins>
      <w:r>
        <w:t>the</w:t>
      </w:r>
      <w:r>
        <w:rPr>
          <w:spacing w:val="-12"/>
        </w:rPr>
        <w:t xml:space="preserve"> </w:t>
      </w:r>
      <w:r>
        <w:t>bulk</w:t>
      </w:r>
      <w:r>
        <w:rPr>
          <w:spacing w:val="-13"/>
        </w:rPr>
        <w:t xml:space="preserve"> </w:t>
      </w:r>
      <w:r>
        <w:t>of</w:t>
      </w:r>
      <w:r>
        <w:rPr>
          <w:spacing w:val="-12"/>
        </w:rPr>
        <w:t xml:space="preserve"> </w:t>
      </w:r>
      <w:r>
        <w:t>RNA</w:t>
      </w:r>
      <w:r>
        <w:rPr>
          <w:spacing w:val="-13"/>
        </w:rPr>
        <w:t xml:space="preserve"> </w:t>
      </w:r>
      <w:r>
        <w:t>in</w:t>
      </w:r>
      <w:r>
        <w:rPr>
          <w:spacing w:val="-12"/>
        </w:rPr>
        <w:t xml:space="preserve"> </w:t>
      </w:r>
      <w:r>
        <w:t>a</w:t>
      </w:r>
      <w:r>
        <w:rPr>
          <w:spacing w:val="-13"/>
        </w:rPr>
        <w:t xml:space="preserve"> </w:t>
      </w:r>
      <w:r>
        <w:t>cell</w:t>
      </w:r>
      <w:r>
        <w:rPr>
          <w:spacing w:val="-12"/>
        </w:rPr>
        <w:t xml:space="preserve"> </w:t>
      </w:r>
      <w:r>
        <w:t>at</w:t>
      </w:r>
      <w:r>
        <w:rPr>
          <w:spacing w:val="-13"/>
        </w:rPr>
        <w:t xml:space="preserve"> </w:t>
      </w:r>
      <w:r>
        <w:t>any</w:t>
      </w:r>
      <w:r>
        <w:rPr>
          <w:spacing w:val="-13"/>
        </w:rPr>
        <w:t xml:space="preserve"> </w:t>
      </w:r>
      <w:r>
        <w:t>given</w:t>
      </w:r>
      <w:r>
        <w:rPr>
          <w:spacing w:val="-12"/>
        </w:rPr>
        <w:t xml:space="preserve"> </w:t>
      </w:r>
      <w:r>
        <w:t>time</w:t>
      </w:r>
      <w:r>
        <w:rPr>
          <w:spacing w:val="-13"/>
        </w:rPr>
        <w:t xml:space="preserve"> </w:t>
      </w:r>
      <w:r>
        <w:t>is</w:t>
      </w:r>
      <w:r>
        <w:rPr>
          <w:spacing w:val="-12"/>
        </w:rPr>
        <w:t xml:space="preserve"> </w:t>
      </w:r>
      <w:del w:id="738" w:author="Jeff Morgan" w:date="2019-07-02T21:18:00Z">
        <w:r>
          <w:delText>dedicated</w:delText>
        </w:r>
        <w:r>
          <w:rPr>
            <w:spacing w:val="-13"/>
          </w:rPr>
          <w:delText xml:space="preserve"> </w:delText>
        </w:r>
        <w:r>
          <w:delText>to</w:delText>
        </w:r>
        <w:r>
          <w:rPr>
            <w:spacing w:val="-12"/>
          </w:rPr>
          <w:delText xml:space="preserve"> </w:delText>
        </w:r>
      </w:del>
      <w:r>
        <w:t>rRNA.</w:t>
      </w:r>
      <w:r>
        <w:rPr>
          <w:spacing w:val="-13"/>
        </w:rPr>
        <w:t xml:space="preserve"> </w:t>
      </w:r>
      <w:del w:id="739" w:author="Jeff Morgan" w:date="2019-07-02T21:19:00Z">
        <w:r>
          <w:delText>As</w:delText>
        </w:r>
        <w:r>
          <w:rPr>
            <w:spacing w:val="-12"/>
          </w:rPr>
          <w:delText xml:space="preserve"> </w:delText>
        </w:r>
        <w:r>
          <w:delText>unique</w:delText>
        </w:r>
        <w:r>
          <w:rPr>
            <w:spacing w:val="-13"/>
          </w:rPr>
          <w:delText xml:space="preserve"> </w:delText>
        </w:r>
        <w:r>
          <w:delText>rRNA</w:delText>
        </w:r>
        <w:r>
          <w:rPr>
            <w:spacing w:val="-12"/>
          </w:rPr>
          <w:delText xml:space="preserve"> </w:delText>
        </w:r>
        <w:r>
          <w:delText xml:space="preserve">sequences are relatively </w:delText>
        </w:r>
        <w:r>
          <w:rPr>
            <w:spacing w:val="-7"/>
          </w:rPr>
          <w:delText xml:space="preserve">few, </w:delText>
        </w:r>
        <w:r>
          <w:delText>the</w:delText>
        </w:r>
      </w:del>
      <w:ins w:id="740" w:author="Jeff Morgan" w:date="2019-07-02T21:19:00Z">
        <w:r w:rsidR="00BE6CBD">
          <w:t>The</w:t>
        </w:r>
      </w:ins>
      <w:r>
        <w:t xml:space="preserve"> sequencing of these </w:t>
      </w:r>
      <w:del w:id="741" w:author="Jeff Morgan" w:date="2019-07-02T21:19:00Z">
        <w:r>
          <w:delText xml:space="preserve">reads </w:delText>
        </w:r>
      </w:del>
      <w:ins w:id="742" w:author="Jeff Morgan" w:date="2019-07-02T21:19:00Z">
        <w:r w:rsidR="00BE6CBD">
          <w:t xml:space="preserve">RNAs </w:t>
        </w:r>
      </w:ins>
      <w:r>
        <w:t>becomes highly repetitive</w:t>
      </w:r>
      <w:ins w:id="743" w:author="Jeff Morgan" w:date="2019-07-02T21:19:00Z">
        <w:r w:rsidR="00BE6CBD">
          <w:t>, wasteful,</w:t>
        </w:r>
      </w:ins>
      <w:r>
        <w:t xml:space="preserve"> and often biologically un</w:t>
      </w:r>
      <w:del w:id="744" w:author="Jeff Morgan" w:date="2019-07-02T21:18:00Z">
        <w:r>
          <w:delText xml:space="preserve">- </w:delText>
        </w:r>
      </w:del>
      <w:r>
        <w:t>interesting</w:t>
      </w:r>
      <w:r>
        <w:rPr>
          <w:spacing w:val="-5"/>
        </w:rPr>
        <w:t xml:space="preserve"> </w:t>
      </w:r>
      <w:r>
        <w:t>in</w:t>
      </w:r>
      <w:r>
        <w:rPr>
          <w:spacing w:val="-4"/>
        </w:rPr>
        <w:t xml:space="preserve"> </w:t>
      </w:r>
      <w:r>
        <w:t>the</w:t>
      </w:r>
      <w:r>
        <w:rPr>
          <w:spacing w:val="-5"/>
        </w:rPr>
        <w:t xml:space="preserve"> </w:t>
      </w:r>
      <w:r>
        <w:t>context</w:t>
      </w:r>
      <w:r>
        <w:rPr>
          <w:spacing w:val="-5"/>
        </w:rPr>
        <w:t xml:space="preserve"> </w:t>
      </w:r>
      <w:r>
        <w:t>of</w:t>
      </w:r>
      <w:r>
        <w:rPr>
          <w:spacing w:val="-5"/>
        </w:rPr>
        <w:t xml:space="preserve"> </w:t>
      </w:r>
      <w:ins w:id="745" w:author="Jeff Morgan" w:date="2019-07-02T21:19:00Z">
        <w:r w:rsidR="00BE6CBD">
          <w:rPr>
            <w:spacing w:val="-5"/>
          </w:rPr>
          <w:t xml:space="preserve">gene </w:t>
        </w:r>
      </w:ins>
      <w:del w:id="746" w:author="Jeff Morgan" w:date="2019-07-02T21:19:00Z">
        <w:r w:rsidR="004D1738" w:rsidDel="00BE6CBD">
          <w:delText>transcription</w:delText>
        </w:r>
      </w:del>
      <w:ins w:id="747" w:author="Jeff Morgan" w:date="2019-07-02T21:19:00Z">
        <w:r w:rsidR="00BE6CBD">
          <w:t>expression and translational efficiency</w:t>
        </w:r>
      </w:ins>
      <w:ins w:id="748" w:author="Jeff Morgan" w:date="2019-07-09T15:57:00Z">
        <w:r w:rsidR="004D1738">
          <w:t>.</w:t>
        </w:r>
      </w:ins>
      <w:del w:id="749" w:author="Jeff Morgan" w:date="2019-07-09T15:57:00Z">
        <w:r>
          <w:delText>transcription.</w:delText>
        </w:r>
      </w:del>
      <w:r>
        <w:rPr>
          <w:spacing w:val="12"/>
        </w:rPr>
        <w:t xml:space="preserve"> </w:t>
      </w:r>
      <w:r>
        <w:t>The</w:t>
      </w:r>
      <w:r>
        <w:rPr>
          <w:spacing w:val="-4"/>
        </w:rPr>
        <w:t xml:space="preserve"> </w:t>
      </w:r>
      <w:r>
        <w:t>depletion</w:t>
      </w:r>
      <w:r>
        <w:rPr>
          <w:spacing w:val="-4"/>
        </w:rPr>
        <w:t xml:space="preserve"> </w:t>
      </w:r>
      <w:r>
        <w:t>of</w:t>
      </w:r>
      <w:r>
        <w:rPr>
          <w:spacing w:val="-5"/>
        </w:rPr>
        <w:t xml:space="preserve"> </w:t>
      </w:r>
      <w:r>
        <w:t>these</w:t>
      </w:r>
      <w:r>
        <w:rPr>
          <w:spacing w:val="-5"/>
        </w:rPr>
        <w:t xml:space="preserve"> </w:t>
      </w:r>
      <w:r>
        <w:t>sequences</w:t>
      </w:r>
      <w:r>
        <w:rPr>
          <w:spacing w:val="-4"/>
        </w:rPr>
        <w:t xml:space="preserve"> </w:t>
      </w:r>
      <w:r>
        <w:t>is</w:t>
      </w:r>
      <w:r>
        <w:rPr>
          <w:spacing w:val="-5"/>
        </w:rPr>
        <w:t xml:space="preserve"> </w:t>
      </w:r>
      <w:ins w:id="750" w:author="Jeff Morgan" w:date="2019-07-02T21:20:00Z">
        <w:r w:rsidR="00BE6CBD">
          <w:rPr>
            <w:spacing w:val="-5"/>
          </w:rPr>
          <w:t xml:space="preserve">therefore </w:t>
        </w:r>
      </w:ins>
      <w:r>
        <w:t>often</w:t>
      </w:r>
      <w:r>
        <w:rPr>
          <w:spacing w:val="-5"/>
        </w:rPr>
        <w:t xml:space="preserve"> </w:t>
      </w:r>
      <w:r>
        <w:t>desired</w:t>
      </w:r>
      <w:r>
        <w:rPr>
          <w:spacing w:val="-5"/>
        </w:rPr>
        <w:t xml:space="preserve"> </w:t>
      </w:r>
      <w:r>
        <w:t>to</w:t>
      </w:r>
      <w:r>
        <w:rPr>
          <w:spacing w:val="-4"/>
        </w:rPr>
        <w:t xml:space="preserve"> </w:t>
      </w:r>
      <w:r>
        <w:rPr>
          <w:spacing w:val="-3"/>
        </w:rPr>
        <w:t>have</w:t>
      </w:r>
      <w:r>
        <w:rPr>
          <w:spacing w:val="-5"/>
        </w:rPr>
        <w:t xml:space="preserve"> </w:t>
      </w:r>
      <w:del w:id="751" w:author="Jeff Morgan" w:date="2019-07-02T21:20:00Z">
        <w:r>
          <w:delText>a better</w:delText>
        </w:r>
      </w:del>
      <w:ins w:id="752" w:author="Jeff Morgan" w:date="2019-07-02T21:20:00Z">
        <w:r w:rsidR="00BE6CBD">
          <w:t>increase</w:t>
        </w:r>
      </w:ins>
      <w:r>
        <w:t xml:space="preserve"> depth of coverage of mRNA sequences. In order to facilitate this depletion, many commercial kits</w:t>
      </w:r>
      <w:r>
        <w:rPr>
          <w:spacing w:val="-13"/>
        </w:rPr>
        <w:t xml:space="preserve"> </w:t>
      </w:r>
      <w:r>
        <w:t>are</w:t>
      </w:r>
      <w:r>
        <w:rPr>
          <w:spacing w:val="-12"/>
        </w:rPr>
        <w:t xml:space="preserve"> </w:t>
      </w:r>
      <w:r>
        <w:t>available</w:t>
      </w:r>
      <w:r>
        <w:rPr>
          <w:spacing w:val="-13"/>
        </w:rPr>
        <w:t xml:space="preserve"> </w:t>
      </w:r>
      <w:r>
        <w:t>that</w:t>
      </w:r>
      <w:r>
        <w:rPr>
          <w:spacing w:val="-12"/>
        </w:rPr>
        <w:t xml:space="preserve"> </w:t>
      </w:r>
      <w:r>
        <w:t>target</w:t>
      </w:r>
      <w:r>
        <w:rPr>
          <w:spacing w:val="-13"/>
        </w:rPr>
        <w:t xml:space="preserve"> </w:t>
      </w:r>
      <w:r>
        <w:t>specific</w:t>
      </w:r>
      <w:r>
        <w:rPr>
          <w:spacing w:val="-12"/>
        </w:rPr>
        <w:t xml:space="preserve"> </w:t>
      </w:r>
      <w:r>
        <w:t>rRNA</w:t>
      </w:r>
      <w:r>
        <w:rPr>
          <w:spacing w:val="-13"/>
        </w:rPr>
        <w:t xml:space="preserve"> </w:t>
      </w:r>
      <w:r>
        <w:t>sequences</w:t>
      </w:r>
      <w:r>
        <w:rPr>
          <w:spacing w:val="-12"/>
        </w:rPr>
        <w:t xml:space="preserve"> </w:t>
      </w:r>
      <w:r>
        <w:rPr>
          <w:spacing w:val="-3"/>
        </w:rPr>
        <w:t>for</w:t>
      </w:r>
      <w:r>
        <w:rPr>
          <w:spacing w:val="-13"/>
        </w:rPr>
        <w:t xml:space="preserve"> </w:t>
      </w:r>
      <w:r>
        <w:t>depletion</w:t>
      </w:r>
      <w:r>
        <w:rPr>
          <w:spacing w:val="-12"/>
        </w:rPr>
        <w:t xml:space="preserve"> </w:t>
      </w:r>
      <w:r>
        <w:t>or</w:t>
      </w:r>
      <w:r>
        <w:rPr>
          <w:spacing w:val="-13"/>
        </w:rPr>
        <w:t xml:space="preserve"> </w:t>
      </w:r>
      <w:r>
        <w:t>that</w:t>
      </w:r>
      <w:r>
        <w:rPr>
          <w:spacing w:val="-12"/>
        </w:rPr>
        <w:t xml:space="preserve"> </w:t>
      </w:r>
      <w:r>
        <w:t>enrich</w:t>
      </w:r>
      <w:r>
        <w:rPr>
          <w:spacing w:val="-13"/>
        </w:rPr>
        <w:t xml:space="preserve"> </w:t>
      </w:r>
      <w:r>
        <w:rPr>
          <w:spacing w:val="-3"/>
        </w:rPr>
        <w:t>for</w:t>
      </w:r>
      <w:r>
        <w:rPr>
          <w:spacing w:val="-12"/>
        </w:rPr>
        <w:t xml:space="preserve"> </w:t>
      </w:r>
      <w:del w:id="753" w:author="Jeff Morgan" w:date="2019-07-02T21:20:00Z">
        <w:r>
          <w:delText>mRNA</w:delText>
        </w:r>
        <w:r>
          <w:rPr>
            <w:spacing w:val="-13"/>
          </w:rPr>
          <w:delText xml:space="preserve"> </w:delText>
        </w:r>
      </w:del>
      <w:ins w:id="754" w:author="Jeff Morgan" w:date="2019-07-09T15:57:00Z">
        <w:r w:rsidR="004D1738">
          <w:t>poly</w:t>
        </w:r>
      </w:ins>
      <w:ins w:id="755" w:author="Jeff Morgan" w:date="2019-07-02T21:20:00Z">
        <w:r w:rsidR="00BE6CBD">
          <w:t>(</w:t>
        </w:r>
      </w:ins>
      <w:ins w:id="756" w:author="Jeff Morgan" w:date="2019-07-09T15:57:00Z">
        <w:r w:rsidR="004D1738">
          <w:t>A</w:t>
        </w:r>
      </w:ins>
      <w:ins w:id="757" w:author="Jeff Morgan" w:date="2019-07-02T21:20:00Z">
        <w:r w:rsidR="00BE6CBD">
          <w:t>)-t</w:t>
        </w:r>
      </w:ins>
      <w:del w:id="758" w:author="Jeff Morgan" w:date="2019-07-02T21:20:00Z">
        <w:r w:rsidR="004D1738" w:rsidDel="00BE6CBD">
          <w:rPr>
            <w:spacing w:val="-12"/>
          </w:rPr>
          <w:delText xml:space="preserve"> </w:delText>
        </w:r>
        <w:r w:rsidR="004D1738" w:rsidDel="00BE6CBD">
          <w:delText>t</w:delText>
        </w:r>
      </w:del>
      <w:ins w:id="759" w:author="Jeff Morgan" w:date="2019-07-09T15:57:00Z">
        <w:r w:rsidR="004D1738">
          <w:t>ail</w:t>
        </w:r>
      </w:ins>
      <w:ins w:id="760" w:author="Jeff Morgan" w:date="2019-07-02T21:20:00Z">
        <w:r w:rsidR="00BE6CBD">
          <w:t>ed mRNAs</w:t>
        </w:r>
      </w:ins>
      <w:del w:id="761" w:author="Jeff Morgan" w:date="2019-07-02T21:20:00Z">
        <w:r w:rsidR="004D1738" w:rsidDel="00BE6CBD">
          <w:delText>s</w:delText>
        </w:r>
      </w:del>
      <w:ins w:id="762" w:author="Jeff Morgan" w:date="2019-07-09T15:57:00Z">
        <w:r w:rsidR="004D1738">
          <w:t>.</w:t>
        </w:r>
      </w:ins>
      <w:del w:id="763" w:author="Jeff Morgan" w:date="2019-07-09T15:57:00Z">
        <w:r>
          <w:delText>polyA</w:delText>
        </w:r>
        <w:r>
          <w:rPr>
            <w:spacing w:val="-12"/>
          </w:rPr>
          <w:delText xml:space="preserve"> </w:delText>
        </w:r>
        <w:r>
          <w:delText>tails.</w:delText>
        </w:r>
      </w:del>
      <w:r>
        <w:t xml:space="preserve"> </w:t>
      </w:r>
      <w:r>
        <w:rPr>
          <w:spacing w:val="-4"/>
        </w:rPr>
        <w:t xml:space="preserve">However, </w:t>
      </w:r>
      <w:r>
        <w:t xml:space="preserve">and especially in the case of ribosome profiling experiments, where RNA is digested </w:t>
      </w:r>
      <w:r>
        <w:rPr>
          <w:spacing w:val="-3"/>
        </w:rPr>
        <w:t xml:space="preserve">by </w:t>
      </w:r>
      <w:r>
        <w:t>an RNase to create ribosome footprints, many commercial depletion kits will not perform sufficiently</w:t>
      </w:r>
      <w:r>
        <w:rPr>
          <w:spacing w:val="-20"/>
        </w:rPr>
        <w:t xml:space="preserve"> </w:t>
      </w:r>
      <w:r>
        <w:t xml:space="preserve">and </w:t>
      </w:r>
      <w:ins w:id="764" w:author="Jeff Morgan" w:date="2019-07-09T15:57:00Z">
        <w:r w:rsidR="004D1738">
          <w:t>poly</w:t>
        </w:r>
      </w:ins>
      <w:ins w:id="765" w:author="Jeff Morgan" w:date="2019-07-02T21:21:00Z">
        <w:r w:rsidR="00BE6CBD">
          <w:t>(</w:t>
        </w:r>
      </w:ins>
      <w:ins w:id="766" w:author="Jeff Morgan" w:date="2019-07-09T15:57:00Z">
        <w:r w:rsidR="004D1738">
          <w:t>A</w:t>
        </w:r>
      </w:ins>
      <w:ins w:id="767" w:author="Jeff Morgan" w:date="2019-07-02T21:21:00Z">
        <w:r w:rsidR="00BE6CBD">
          <w:t>)-</w:t>
        </w:r>
      </w:ins>
      <w:del w:id="768" w:author="Jeff Morgan" w:date="2019-07-09T15:57:00Z">
        <w:r>
          <w:delText>polyA</w:delText>
        </w:r>
      </w:del>
      <w:del w:id="769" w:author="Jeff Morgan" w:date="2019-07-02T21:21:00Z">
        <w:r>
          <w:delText xml:space="preserve"> </w:delText>
        </w:r>
      </w:del>
      <w:r>
        <w:t xml:space="preserve">selection kits are </w:t>
      </w:r>
      <w:del w:id="770" w:author="Jeff Morgan" w:date="2019-07-02T21:21:00Z">
        <w:r>
          <w:delText xml:space="preserve">inoperable </w:delText>
        </w:r>
      </w:del>
      <w:ins w:id="771" w:author="JONATHAN ROBERT BELYEU" w:date="2019-07-06T20:29:00Z">
        <w:r w:rsidR="002D2A1A">
          <w:t>unusable (</w:t>
        </w:r>
      </w:ins>
      <w:ins w:id="772" w:author="Jeff Morgan" w:date="2019-07-02T21:21:00Z">
        <w:r w:rsidR="00BE6CBD">
          <w:t xml:space="preserve">inappropriate </w:t>
        </w:r>
      </w:ins>
      <w:r>
        <w:t xml:space="preserve">as footprints will not </w:t>
      </w:r>
      <w:r>
        <w:rPr>
          <w:spacing w:val="-3"/>
        </w:rPr>
        <w:t xml:space="preserve">have </w:t>
      </w:r>
      <w:r>
        <w:t xml:space="preserve">the requisite </w:t>
      </w:r>
      <w:ins w:id="773" w:author="Jeff Morgan" w:date="2019-07-09T15:57:00Z">
        <w:r w:rsidR="004D1738">
          <w:t>poly</w:t>
        </w:r>
      </w:ins>
      <w:ins w:id="774" w:author="Jeff Morgan" w:date="2019-07-02T21:21:00Z">
        <w:r w:rsidR="00512AEE">
          <w:t>(</w:t>
        </w:r>
      </w:ins>
      <w:ins w:id="775" w:author="Jeff Morgan" w:date="2019-07-09T15:57:00Z">
        <w:r w:rsidR="004D1738">
          <w:t>A</w:t>
        </w:r>
      </w:ins>
      <w:ins w:id="776" w:author="Jeff Morgan" w:date="2019-07-02T21:21:00Z">
        <w:r w:rsidR="00512AEE">
          <w:t>)</w:t>
        </w:r>
      </w:ins>
      <w:ins w:id="777" w:author="Jeff Morgan" w:date="2019-07-09T15:57:00Z">
        <w:r w:rsidR="004D1738">
          <w:t xml:space="preserve"> </w:t>
        </w:r>
      </w:ins>
      <w:del w:id="778" w:author="Jeff Morgan" w:date="2019-07-02T21:21:00Z">
        <w:r w:rsidR="004D1738" w:rsidDel="00512AEE">
          <w:delText>sequence</w:delText>
        </w:r>
      </w:del>
      <w:ins w:id="779" w:author="Jeff Morgan" w:date="2019-07-02T21:21:00Z">
        <w:r w:rsidR="00512AEE">
          <w:t>tail</w:t>
        </w:r>
      </w:ins>
      <w:ins w:id="780" w:author="Jeff Morgan" w:date="2019-07-09T15:57:00Z">
        <w:r w:rsidR="004D1738">
          <w:t>.</w:t>
        </w:r>
      </w:ins>
      <w:del w:id="781" w:author="Jeff Morgan" w:date="2019-07-09T15:57:00Z">
        <w:r>
          <w:delText>polyA sequence</w:delText>
        </w:r>
      </w:del>
      <w:ins w:id="782" w:author="JONATHAN ROBERT BELYEU" w:date="2019-07-06T20:29:00Z">
        <w:r w:rsidR="002D2A1A">
          <w:t>)</w:t>
        </w:r>
      </w:ins>
      <w:ins w:id="783" w:author="Jon Belyeu" w:date="2019-07-09T16:00:00Z">
        <w:r w:rsidR="00E43377">
          <w:t>.</w:t>
        </w:r>
      </w:ins>
      <w:del w:id="784" w:author="Jeff Morgan" w:date="2019-07-09T15:57:00Z">
        <w:r>
          <w:delText>.</w:delText>
        </w:r>
      </w:del>
      <w:r>
        <w:t xml:space="preserve"> </w:t>
      </w:r>
      <w:r>
        <w:rPr>
          <w:spacing w:val="-14"/>
        </w:rPr>
        <w:t xml:space="preserve">To </w:t>
      </w:r>
      <w:r>
        <w:t>this end,</w:t>
      </w:r>
      <w:r>
        <w:rPr>
          <w:spacing w:val="-10"/>
        </w:rPr>
        <w:t xml:space="preserve"> </w:t>
      </w:r>
      <w:r>
        <w:t>custom</w:t>
      </w:r>
      <w:r>
        <w:rPr>
          <w:spacing w:val="-12"/>
        </w:rPr>
        <w:t xml:space="preserve"> </w:t>
      </w:r>
      <w:r>
        <w:t>rRNA</w:t>
      </w:r>
      <w:ins w:id="785" w:author="Jeff Morgan" w:date="2019-07-02T21:21:00Z">
        <w:r w:rsidR="00512AEE">
          <w:t>-depletion</w:t>
        </w:r>
      </w:ins>
      <w:r>
        <w:rPr>
          <w:spacing w:val="-11"/>
        </w:rPr>
        <w:t xml:space="preserve"> </w:t>
      </w:r>
      <w:r>
        <w:t>probes</w:t>
      </w:r>
      <w:r>
        <w:rPr>
          <w:spacing w:val="-11"/>
        </w:rPr>
        <w:t xml:space="preserve"> </w:t>
      </w:r>
      <w:r>
        <w:t>are</w:t>
      </w:r>
      <w:r>
        <w:rPr>
          <w:spacing w:val="-12"/>
        </w:rPr>
        <w:t xml:space="preserve"> </w:t>
      </w:r>
      <w:r>
        <w:t>recommended</w:t>
      </w:r>
      <w:r>
        <w:rPr>
          <w:spacing w:val="-11"/>
        </w:rPr>
        <w:t xml:space="preserve"> </w:t>
      </w:r>
      <w:r>
        <w:t>(</w:t>
      </w:r>
      <w:r>
        <w:rPr>
          <w:i/>
        </w:rPr>
        <w:t>2,</w:t>
      </w:r>
      <w:r>
        <w:rPr>
          <w:i/>
          <w:spacing w:val="-37"/>
        </w:rPr>
        <w:t xml:space="preserve"> </w:t>
      </w:r>
      <w:r>
        <w:rPr>
          <w:i/>
        </w:rPr>
        <w:t>8</w:t>
      </w:r>
      <w:r>
        <w:t>).</w:t>
      </w:r>
      <w:r>
        <w:rPr>
          <w:spacing w:val="11"/>
        </w:rPr>
        <w:t xml:space="preserve"> </w:t>
      </w:r>
      <w:proofErr w:type="spellStart"/>
      <w:r>
        <w:rPr>
          <w:rFonts w:ascii="Courier New" w:hAnsi="Courier New"/>
        </w:rPr>
        <w:t>rrnaProbe</w:t>
      </w:r>
      <w:proofErr w:type="spellEnd"/>
      <w:r>
        <w:rPr>
          <w:rFonts w:ascii="Courier New" w:hAnsi="Courier New"/>
          <w:spacing w:val="-82"/>
        </w:rPr>
        <w:t xml:space="preserve"> </w:t>
      </w:r>
      <w:r>
        <w:t>will</w:t>
      </w:r>
      <w:r>
        <w:rPr>
          <w:spacing w:val="-12"/>
        </w:rPr>
        <w:t xml:space="preserve"> </w:t>
      </w:r>
      <w:r>
        <w:t>analyze</w:t>
      </w:r>
      <w:r>
        <w:rPr>
          <w:spacing w:val="-11"/>
        </w:rPr>
        <w:t xml:space="preserve"> </w:t>
      </w:r>
      <w:r>
        <w:t>the</w:t>
      </w:r>
      <w:r>
        <w:rPr>
          <w:spacing w:val="-11"/>
        </w:rPr>
        <w:t xml:space="preserve"> </w:t>
      </w:r>
      <w:r>
        <w:t>over-represented</w:t>
      </w:r>
      <w:r>
        <w:rPr>
          <w:spacing w:val="-11"/>
        </w:rPr>
        <w:t xml:space="preserve"> </w:t>
      </w:r>
      <w:r>
        <w:t>se</w:t>
      </w:r>
      <w:del w:id="786" w:author="Jeff Morgan" w:date="2019-07-02T21:22:00Z">
        <w:r>
          <w:delText>-</w:delText>
        </w:r>
      </w:del>
    </w:p>
    <w:p w14:paraId="6461E97B" w14:textId="31E6DC15" w:rsidR="009F54E5" w:rsidRDefault="001A290F">
      <w:pPr>
        <w:pStyle w:val="BodyText"/>
        <w:spacing w:line="234" w:lineRule="exact"/>
        <w:ind w:left="1145"/>
        <w:rPr>
          <w:del w:id="787" w:author="Jeff Morgan" w:date="2019-07-02T21:22:00Z"/>
        </w:rPr>
        <w:pPrChange w:id="788" w:author="Yeyun Ouyang" w:date="2019-07-09T16:01:00Z">
          <w:pPr>
            <w:pStyle w:val="ListParagraph"/>
            <w:numPr>
              <w:ilvl w:val="1"/>
              <w:numId w:val="31"/>
            </w:numPr>
            <w:tabs>
              <w:tab w:val="left" w:pos="1146"/>
            </w:tabs>
            <w:spacing w:before="101" w:line="453" w:lineRule="auto"/>
            <w:ind w:left="1145" w:right="197" w:hanging="185"/>
            <w:jc w:val="both"/>
          </w:pPr>
        </w:pPrChange>
      </w:pPr>
      <w:r>
        <w:t xml:space="preserve">quences </w:t>
      </w:r>
      <w:del w:id="789" w:author="Jeff Morgan" w:date="2019-07-02T21:22:00Z">
        <w:r>
          <w:delText xml:space="preserve">between </w:delText>
        </w:r>
      </w:del>
      <w:ins w:id="790" w:author="Jeff Morgan" w:date="2019-07-02T21:22:00Z">
        <w:r w:rsidR="002C7FBD">
          <w:t xml:space="preserve">within </w:t>
        </w:r>
      </w:ins>
      <w:r>
        <w:t>footprint libraries after adaptor and quality trimming</w:t>
      </w:r>
      <w:ins w:id="791" w:author="Jeff Morgan" w:date="2019-07-02T21:22:00Z">
        <w:r w:rsidR="002C7FBD">
          <w:t xml:space="preserve">, </w:t>
        </w:r>
      </w:ins>
      <w:del w:id="792" w:author="Jeff Morgan" w:date="2019-07-02T21:22:00Z">
        <w:r>
          <w:delText xml:space="preserve"> and </w:delText>
        </w:r>
      </w:del>
      <w:r>
        <w:t>compile conserved k-</w:t>
      </w:r>
      <w:proofErr w:type="spellStart"/>
      <w:r>
        <w:t>mers</w:t>
      </w:r>
      <w:proofErr w:type="spellEnd"/>
      <w:ins w:id="793" w:author="Jeff Morgan" w:date="2019-07-02T21:22:00Z">
        <w:r w:rsidR="002C7FBD">
          <w:t xml:space="preserve"> </w:t>
        </w:r>
      </w:ins>
    </w:p>
    <w:p w14:paraId="1B46ED00" w14:textId="45EF3C0F" w:rsidR="009F54E5" w:rsidRDefault="001A290F">
      <w:pPr>
        <w:pStyle w:val="BodyText"/>
        <w:spacing w:before="225"/>
        <w:ind w:left="1145"/>
        <w:pPrChange w:id="794" w:author="Yeyun Ouyang" w:date="2019-07-09T16:01:00Z">
          <w:pPr>
            <w:pStyle w:val="ListParagraph"/>
            <w:numPr>
              <w:ilvl w:val="1"/>
              <w:numId w:val="31"/>
            </w:numPr>
            <w:tabs>
              <w:tab w:val="left" w:pos="1146"/>
            </w:tabs>
            <w:spacing w:before="101" w:line="453" w:lineRule="auto"/>
            <w:ind w:left="1145" w:right="197" w:hanging="185"/>
            <w:jc w:val="both"/>
          </w:pPr>
        </w:pPrChange>
      </w:pPr>
      <w:r>
        <w:t>across the overall experiment</w:t>
      </w:r>
      <w:ins w:id="795" w:author="Jeff Morgan" w:date="2019-07-02T21:22:00Z">
        <w:r w:rsidR="002C7FBD">
          <w:t>,</w:t>
        </w:r>
      </w:ins>
      <w:r>
        <w:t xml:space="preserve"> </w:t>
      </w:r>
      <w:del w:id="796" w:author="JONATHAN ROBERT BELYEU" w:date="2019-07-06T20:35:00Z">
        <w:r>
          <w:delText>and</w:delText>
        </w:r>
        <w:r w:rsidR="00E43377" w:rsidDel="002D2A1A">
          <w:delText xml:space="preserve"> </w:delText>
        </w:r>
      </w:del>
      <w:ins w:id="797" w:author="JONATHAN ROBERT BELYEU" w:date="2019-07-06T20:35:00Z">
        <w:r w:rsidR="002D2A1A">
          <w:t>to</w:t>
        </w:r>
        <w:r>
          <w:t xml:space="preserve"> </w:t>
        </w:r>
      </w:ins>
      <w:r>
        <w:t>output a rank ordered list of these sequences for probe design.</w:t>
      </w:r>
      <w:commentRangeEnd w:id="635"/>
      <w:r w:rsidR="00531CF1">
        <w:rPr>
          <w:rStyle w:val="CommentReference"/>
        </w:rPr>
        <w:commentReference w:id="635"/>
      </w:r>
    </w:p>
    <w:p w14:paraId="0AFEE043" w14:textId="77777777" w:rsidR="009F54E5" w:rsidRDefault="009F54E5">
      <w:pPr>
        <w:pStyle w:val="BodyText"/>
        <w:spacing w:before="10"/>
        <w:rPr>
          <w:sz w:val="33"/>
        </w:rPr>
      </w:pPr>
    </w:p>
    <w:p w14:paraId="6EEE13D9" w14:textId="0ED3D62C" w:rsidR="009F54E5" w:rsidRDefault="001A290F">
      <w:pPr>
        <w:pStyle w:val="Heading3"/>
        <w:numPr>
          <w:ilvl w:val="2"/>
          <w:numId w:val="40"/>
        </w:numPr>
        <w:tabs>
          <w:tab w:val="left" w:pos="823"/>
          <w:tab w:val="left" w:pos="824"/>
        </w:tabs>
        <w:ind w:hanging="703"/>
        <w:pPrChange w:id="798" w:author="Yeyun Ouyang" w:date="2019-07-09T16:01:00Z">
          <w:pPr>
            <w:pStyle w:val="Heading3"/>
            <w:numPr>
              <w:ilvl w:val="2"/>
              <w:numId w:val="32"/>
            </w:numPr>
            <w:tabs>
              <w:tab w:val="left" w:pos="823"/>
              <w:tab w:val="left" w:pos="824"/>
            </w:tabs>
          </w:pPr>
        </w:pPrChange>
      </w:pPr>
      <w:commentRangeStart w:id="799"/>
      <w:r>
        <w:t>Outputs</w:t>
      </w:r>
      <w:commentRangeEnd w:id="799"/>
      <w:r w:rsidR="00C92B98">
        <w:rPr>
          <w:rStyle w:val="CommentReference"/>
          <w:b w:val="0"/>
          <w:bCs w:val="0"/>
        </w:rPr>
        <w:commentReference w:id="799"/>
      </w:r>
    </w:p>
    <w:p w14:paraId="3E7C5DCC" w14:textId="77777777" w:rsidR="009F54E5" w:rsidRDefault="009F54E5">
      <w:pPr>
        <w:pStyle w:val="BodyText"/>
        <w:spacing w:before="5"/>
        <w:rPr>
          <w:b/>
          <w:sz w:val="34"/>
        </w:rPr>
      </w:pPr>
    </w:p>
    <w:p w14:paraId="44273F97" w14:textId="759F7C4C" w:rsidR="009F54E5" w:rsidRDefault="001A290F">
      <w:pPr>
        <w:pStyle w:val="BodyText"/>
        <w:spacing w:line="453" w:lineRule="auto"/>
        <w:ind w:left="120" w:right="199"/>
        <w:jc w:val="both"/>
        <w:rPr>
          <w:del w:id="800" w:author="Jeff Morgan" w:date="2019-07-02T21:23:00Z"/>
          <w:rFonts w:ascii="Times New Roman"/>
          <w:i/>
        </w:rPr>
      </w:pPr>
      <w:del w:id="801" w:author="Jeff Morgan" w:date="2019-07-02T21:23:00Z">
        <w:r>
          <w:delText>While</w:delText>
        </w:r>
        <w:r w:rsidR="004D1738" w:rsidDel="008D10F1">
          <w:delText xml:space="preserve"> </w:delText>
        </w:r>
      </w:del>
      <w:ins w:id="802" w:author="Jeff Morgan" w:date="2019-07-02T21:23:00Z">
        <w:r w:rsidR="008D10F1">
          <w:t>Although</w:t>
        </w:r>
        <w:r>
          <w:t xml:space="preserve"> </w:t>
        </w:r>
      </w:ins>
      <w:r>
        <w:t xml:space="preserve">outputs will vary sub-module to sub-module, </w:t>
      </w:r>
      <w:r>
        <w:rPr>
          <w:spacing w:val="-3"/>
        </w:rPr>
        <w:t xml:space="preserve">generally, </w:t>
      </w:r>
      <w:r>
        <w:t>the user will specify a parent output directory and necessary</w:t>
      </w:r>
      <w:r>
        <w:rPr>
          <w:spacing w:val="-20"/>
        </w:rPr>
        <w:t xml:space="preserve"> </w:t>
      </w:r>
      <w:r>
        <w:t>sub-directories</w:t>
      </w:r>
      <w:r>
        <w:rPr>
          <w:spacing w:val="-19"/>
        </w:rPr>
        <w:t xml:space="preserve"> </w:t>
      </w:r>
      <w:r>
        <w:t>will</w:t>
      </w:r>
      <w:r>
        <w:rPr>
          <w:spacing w:val="-20"/>
        </w:rPr>
        <w:t xml:space="preserve"> </w:t>
      </w:r>
      <w:r>
        <w:t>be</w:t>
      </w:r>
      <w:r>
        <w:rPr>
          <w:spacing w:val="-19"/>
        </w:rPr>
        <w:t xml:space="preserve"> </w:t>
      </w:r>
      <w:r>
        <w:t>created</w:t>
      </w:r>
      <w:r>
        <w:rPr>
          <w:spacing w:val="-19"/>
        </w:rPr>
        <w:t xml:space="preserve"> </w:t>
      </w:r>
      <w:r>
        <w:t>based</w:t>
      </w:r>
      <w:r>
        <w:rPr>
          <w:spacing w:val="-20"/>
        </w:rPr>
        <w:t xml:space="preserve"> </w:t>
      </w:r>
      <w:r>
        <w:t>on</w:t>
      </w:r>
      <w:r>
        <w:rPr>
          <w:spacing w:val="-19"/>
        </w:rPr>
        <w:t xml:space="preserve"> </w:t>
      </w:r>
      <w:r>
        <w:t>the</w:t>
      </w:r>
      <w:r>
        <w:rPr>
          <w:spacing w:val="-19"/>
        </w:rPr>
        <w:t xml:space="preserve"> </w:t>
      </w:r>
      <w:r>
        <w:t>step</w:t>
      </w:r>
      <w:r>
        <w:rPr>
          <w:spacing w:val="-20"/>
        </w:rPr>
        <w:t xml:space="preserve"> </w:t>
      </w:r>
      <w:r>
        <w:t>in</w:t>
      </w:r>
      <w:r>
        <w:rPr>
          <w:spacing w:val="-19"/>
        </w:rPr>
        <w:t xml:space="preserve"> </w:t>
      </w:r>
      <w:r>
        <w:t>the</w:t>
      </w:r>
      <w:r>
        <w:rPr>
          <w:spacing w:val="-19"/>
        </w:rPr>
        <w:t xml:space="preserve"> </w:t>
      </w:r>
      <w:r>
        <w:t>pipeline.</w:t>
      </w:r>
      <w:r>
        <w:rPr>
          <w:spacing w:val="2"/>
        </w:rPr>
        <w:t xml:space="preserve"> </w:t>
      </w:r>
      <w:r>
        <w:t>Further</w:t>
      </w:r>
      <w:r>
        <w:rPr>
          <w:spacing w:val="-19"/>
        </w:rPr>
        <w:t xml:space="preserve"> </w:t>
      </w:r>
      <w:r>
        <w:t>information</w:t>
      </w:r>
      <w:r>
        <w:rPr>
          <w:spacing w:val="-20"/>
        </w:rPr>
        <w:t xml:space="preserve"> </w:t>
      </w:r>
      <w:r>
        <w:t>can</w:t>
      </w:r>
      <w:r>
        <w:rPr>
          <w:spacing w:val="-19"/>
        </w:rPr>
        <w:t xml:space="preserve"> </w:t>
      </w:r>
      <w:r>
        <w:t>be</w:t>
      </w:r>
      <w:r>
        <w:rPr>
          <w:spacing w:val="-19"/>
        </w:rPr>
        <w:t xml:space="preserve"> </w:t>
      </w:r>
      <w:r>
        <w:t>found</w:t>
      </w:r>
      <w:r>
        <w:rPr>
          <w:spacing w:val="-20"/>
        </w:rPr>
        <w:t xml:space="preserve"> </w:t>
      </w:r>
      <w:r>
        <w:t>in</w:t>
      </w:r>
      <w:r>
        <w:rPr>
          <w:spacing w:val="-19"/>
        </w:rPr>
        <w:t xml:space="preserve"> </w:t>
      </w:r>
      <w:r>
        <w:t>the documentation</w:t>
      </w:r>
      <w:r>
        <w:rPr>
          <w:spacing w:val="-13"/>
        </w:rPr>
        <w:t xml:space="preserve"> </w:t>
      </w:r>
      <w:r>
        <w:t>(https://xpresspipe.readthedocs.io/en/latest/)</w:t>
      </w:r>
      <w:r>
        <w:rPr>
          <w:spacing w:val="-12"/>
        </w:rPr>
        <w:t xml:space="preserve"> </w:t>
      </w:r>
      <w:r>
        <w:t>or</w:t>
      </w:r>
      <w:r>
        <w:rPr>
          <w:spacing w:val="-13"/>
        </w:rPr>
        <w:t xml:space="preserve"> </w:t>
      </w:r>
      <w:r>
        <w:rPr>
          <w:spacing w:val="-3"/>
        </w:rPr>
        <w:t>by</w:t>
      </w:r>
      <w:r>
        <w:rPr>
          <w:spacing w:val="-12"/>
        </w:rPr>
        <w:t xml:space="preserve"> </w:t>
      </w:r>
      <w:r>
        <w:t>entering</w:t>
      </w:r>
      <w:r>
        <w:rPr>
          <w:spacing w:val="-13"/>
        </w:rPr>
        <w:t xml:space="preserve"> </w:t>
      </w:r>
      <w:proofErr w:type="spellStart"/>
      <w:r>
        <w:rPr>
          <w:rFonts w:ascii="Courier New"/>
        </w:rPr>
        <w:t>xpresspipe</w:t>
      </w:r>
      <w:proofErr w:type="spellEnd"/>
      <w:r>
        <w:rPr>
          <w:rFonts w:ascii="Courier New"/>
          <w:spacing w:val="-82"/>
        </w:rPr>
        <w:t xml:space="preserve"> </w:t>
      </w:r>
      <w:r>
        <w:rPr>
          <w:rFonts w:ascii="Times New Roman"/>
          <w:i/>
        </w:rPr>
        <w:t>&lt;</w:t>
      </w:r>
      <w:r>
        <w:rPr>
          <w:rFonts w:ascii="Courier New"/>
        </w:rPr>
        <w:t>sub-module</w:t>
      </w:r>
      <w:r>
        <w:rPr>
          <w:rFonts w:ascii="Courier New"/>
          <w:spacing w:val="-81"/>
        </w:rPr>
        <w:t xml:space="preserve"> </w:t>
      </w:r>
      <w:r>
        <w:rPr>
          <w:rFonts w:ascii="Courier New"/>
          <w:spacing w:val="-4"/>
        </w:rPr>
        <w:t>name</w:t>
      </w:r>
      <w:r>
        <w:rPr>
          <w:rFonts w:ascii="Times New Roman"/>
          <w:i/>
          <w:spacing w:val="-4"/>
        </w:rPr>
        <w:t>&gt;</w:t>
      </w:r>
      <w:ins w:id="803" w:author="Jeff Morgan" w:date="2019-07-02T21:23:00Z">
        <w:r w:rsidR="008D10F1">
          <w:rPr>
            <w:rFonts w:ascii="Courier New"/>
          </w:rPr>
          <w:t xml:space="preserve"> </w:t>
        </w:r>
      </w:ins>
    </w:p>
    <w:p w14:paraId="30BF4D96" w14:textId="02705392" w:rsidR="009F54E5" w:rsidRDefault="001A290F">
      <w:pPr>
        <w:pStyle w:val="BodyText"/>
        <w:spacing w:line="253" w:lineRule="exact"/>
        <w:ind w:left="120"/>
        <w:rPr>
          <w:del w:id="804" w:author="Jeff Morgan" w:date="2019-07-02T21:23:00Z"/>
        </w:rPr>
        <w:pPrChange w:id="805" w:author="Yeyun Ouyang" w:date="2019-07-09T16:01:00Z">
          <w:pPr>
            <w:pStyle w:val="BodyText"/>
            <w:spacing w:line="253" w:lineRule="exact"/>
            <w:ind w:left="120"/>
          </w:pPr>
        </w:pPrChange>
      </w:pPr>
      <w:r>
        <w:rPr>
          <w:rFonts w:ascii="Courier New"/>
        </w:rPr>
        <w:t>--help</w:t>
      </w:r>
      <w:r>
        <w:rPr>
          <w:rFonts w:ascii="Courier New"/>
          <w:spacing w:val="-57"/>
        </w:rPr>
        <w:t xml:space="preserve"> </w:t>
      </w:r>
      <w:r>
        <w:t>in</w:t>
      </w:r>
      <w:r>
        <w:rPr>
          <w:spacing w:val="15"/>
        </w:rPr>
        <w:t xml:space="preserve"> </w:t>
      </w:r>
      <w:r>
        <w:t>the</w:t>
      </w:r>
      <w:r>
        <w:rPr>
          <w:spacing w:val="14"/>
        </w:rPr>
        <w:t xml:space="preserve"> </w:t>
      </w:r>
      <w:r>
        <w:t>command</w:t>
      </w:r>
      <w:r>
        <w:rPr>
          <w:spacing w:val="15"/>
        </w:rPr>
        <w:t xml:space="preserve"> </w:t>
      </w:r>
      <w:r>
        <w:t xml:space="preserve">line. </w:t>
      </w:r>
      <w:del w:id="806" w:author="Jeff Morgan" w:date="2019-07-02T21:24:00Z">
        <w:r>
          <w:rPr>
            <w:spacing w:val="12"/>
          </w:rPr>
          <w:delText xml:space="preserve"> </w:delText>
        </w:r>
      </w:del>
      <w:r>
        <w:t>Figure</w:t>
      </w:r>
      <w:r>
        <w:rPr>
          <w:spacing w:val="14"/>
        </w:rPr>
        <w:t xml:space="preserve"> </w:t>
      </w:r>
      <w:r>
        <w:t>1</w:t>
      </w:r>
      <w:r>
        <w:rPr>
          <w:spacing w:val="15"/>
        </w:rPr>
        <w:t xml:space="preserve"> </w:t>
      </w:r>
      <w:r>
        <w:t>provides</w:t>
      </w:r>
      <w:r>
        <w:rPr>
          <w:spacing w:val="15"/>
        </w:rPr>
        <w:t xml:space="preserve"> </w:t>
      </w:r>
      <w:r>
        <w:t>an</w:t>
      </w:r>
      <w:r>
        <w:rPr>
          <w:spacing w:val="14"/>
        </w:rPr>
        <w:t xml:space="preserve"> </w:t>
      </w:r>
      <w:r>
        <w:t>example</w:t>
      </w:r>
      <w:r>
        <w:rPr>
          <w:spacing w:val="15"/>
        </w:rPr>
        <w:t xml:space="preserve"> </w:t>
      </w:r>
      <w:r>
        <w:t>of</w:t>
      </w:r>
      <w:r>
        <w:rPr>
          <w:spacing w:val="15"/>
        </w:rPr>
        <w:t xml:space="preserve"> </w:t>
      </w:r>
      <w:r>
        <w:t>the</w:t>
      </w:r>
      <w:r>
        <w:rPr>
          <w:spacing w:val="14"/>
        </w:rPr>
        <w:t xml:space="preserve"> </w:t>
      </w:r>
      <w:r>
        <w:t>output</w:t>
      </w:r>
      <w:r>
        <w:rPr>
          <w:spacing w:val="15"/>
        </w:rPr>
        <w:t xml:space="preserve"> </w:t>
      </w:r>
      <w:r>
        <w:t>file</w:t>
      </w:r>
      <w:r>
        <w:rPr>
          <w:spacing w:val="14"/>
        </w:rPr>
        <w:t xml:space="preserve"> </w:t>
      </w:r>
      <w:r>
        <w:t>scheme</w:t>
      </w:r>
      <w:r>
        <w:rPr>
          <w:spacing w:val="15"/>
        </w:rPr>
        <w:t xml:space="preserve"> </w:t>
      </w:r>
      <w:r>
        <w:rPr>
          <w:spacing w:val="-3"/>
        </w:rPr>
        <w:t>for</w:t>
      </w:r>
      <w:r>
        <w:rPr>
          <w:spacing w:val="15"/>
        </w:rPr>
        <w:t xml:space="preserve"> </w:t>
      </w:r>
      <w:proofErr w:type="spellStart"/>
      <w:r>
        <w:t>XPRESSpipe</w:t>
      </w:r>
      <w:proofErr w:type="spellEnd"/>
      <w:r>
        <w:t xml:space="preserve">. </w:t>
      </w:r>
      <w:del w:id="807" w:author="Jeff Morgan" w:date="2019-07-02T21:24:00Z">
        <w:r>
          <w:rPr>
            <w:spacing w:val="11"/>
          </w:rPr>
          <w:delText xml:space="preserve"> </w:delText>
        </w:r>
      </w:del>
      <w:r>
        <w:rPr>
          <w:spacing w:val="-3"/>
        </w:rPr>
        <w:t>For</w:t>
      </w:r>
      <w:ins w:id="808" w:author="Jeff Morgan" w:date="2019-07-02T21:23:00Z">
        <w:r w:rsidR="008D10F1">
          <w:t xml:space="preserve"> </w:t>
        </w:r>
      </w:ins>
    </w:p>
    <w:p w14:paraId="36104324" w14:textId="05DFD854" w:rsidR="009F54E5" w:rsidRDefault="001A290F">
      <w:pPr>
        <w:pStyle w:val="BodyText"/>
        <w:spacing w:before="206" w:line="453" w:lineRule="auto"/>
        <w:ind w:left="119" w:right="189"/>
        <w:rPr>
          <w:del w:id="809" w:author="Jeff Morgan" w:date="2019-07-02T21:24:00Z"/>
        </w:rPr>
        <w:pPrChange w:id="810" w:author="Yeyun Ouyang" w:date="2019-07-09T16:01:00Z">
          <w:pPr>
            <w:pStyle w:val="BodyText"/>
            <w:spacing w:before="206" w:line="453" w:lineRule="auto"/>
            <w:ind w:left="119" w:right="189"/>
          </w:pPr>
        </w:pPrChange>
      </w:pPr>
      <w:r>
        <w:t xml:space="preserve">a complete pipeline run, the user can expect BAM alignment files, a collated count table of all samples in the experiment, and quality control figures and metrics.  </w:t>
      </w:r>
      <w:r>
        <w:rPr>
          <w:spacing w:val="-3"/>
        </w:rPr>
        <w:t xml:space="preserve">For </w:t>
      </w:r>
      <w:r>
        <w:t xml:space="preserve">almost all sub-modules, a log file will also be </w:t>
      </w:r>
      <w:del w:id="811" w:author="JONATHAN ROBERT BELYEU" w:date="2019-07-06T20:36:00Z">
        <w:r>
          <w:delText xml:space="preserve">output </w:delText>
        </w:r>
      </w:del>
      <w:del w:id="812" w:author="Jeff Morgan" w:date="2019-07-02T21:23:00Z">
        <w:r>
          <w:rPr>
            <w:spacing w:val="6"/>
          </w:rPr>
          <w:delText xml:space="preserve"> </w:delText>
        </w:r>
      </w:del>
      <w:proofErr w:type="gramStart"/>
      <w:ins w:id="813" w:author="JONATHAN ROBERT BELYEU" w:date="2019-07-06T20:36:00Z">
        <w:r w:rsidR="002F6370">
          <w:t xml:space="preserve">written </w:t>
        </w:r>
        <w:r w:rsidR="002F6370">
          <w:rPr>
            <w:spacing w:val="6"/>
          </w:rPr>
          <w:t xml:space="preserve"> </w:t>
        </w:r>
      </w:ins>
      <w:r>
        <w:t>to</w:t>
      </w:r>
      <w:proofErr w:type="gramEnd"/>
      <w:ins w:id="814" w:author="Jeff Morgan" w:date="2019-07-02T21:24:00Z">
        <w:r w:rsidR="008D10F1">
          <w:t xml:space="preserve"> </w:t>
        </w:r>
      </w:ins>
    </w:p>
    <w:p w14:paraId="5B4EDD94" w14:textId="77777777" w:rsidR="008D10F1" w:rsidRDefault="008D10F1">
      <w:pPr>
        <w:pStyle w:val="BodyText"/>
        <w:spacing w:line="453" w:lineRule="auto"/>
        <w:ind w:left="120" w:right="199"/>
        <w:jc w:val="both"/>
        <w:rPr>
          <w:ins w:id="815" w:author="Jeff Morgan" w:date="2019-07-09T15:57:00Z"/>
        </w:rPr>
        <w:pPrChange w:id="816" w:author="Jeff Morgan" w:date="2019-07-02T21:24:00Z">
          <w:pPr>
            <w:pStyle w:val="BodyText"/>
          </w:pPr>
        </w:pPrChange>
      </w:pPr>
      <w:moveToRangeStart w:id="817" w:author="Jeff Morgan" w:date="2019-07-02T21:24:00Z" w:name="move423721978"/>
      <w:moveTo w:id="818" w:author="Jeff Morgan" w:date="2019-07-02T21:24:00Z">
        <w:r>
          <w:t>summarize user options provided, track performance, and report errors.</w:t>
        </w:r>
      </w:moveTo>
    </w:p>
    <w:moveToRangeEnd w:id="817"/>
    <w:p w14:paraId="28EC9924" w14:textId="77777777" w:rsidR="009F54E5" w:rsidRDefault="009F54E5">
      <w:pPr>
        <w:spacing w:line="453" w:lineRule="auto"/>
        <w:rPr>
          <w:del w:id="819" w:author="Jeff Morgan" w:date="2019-07-02T21:23:00Z"/>
        </w:rPr>
        <w:sectPr w:rsidR="009F54E5">
          <w:pgSz w:w="12240" w:h="20160"/>
          <w:pgMar w:top="660" w:right="520" w:bottom="360" w:left="600" w:header="0" w:footer="161" w:gutter="0"/>
          <w:cols w:space="720"/>
        </w:sectPr>
      </w:pPr>
    </w:p>
    <w:p w14:paraId="17BBC47C" w14:textId="77777777" w:rsidR="009F54E5" w:rsidRDefault="001A290F">
      <w:pPr>
        <w:pStyle w:val="BodyText"/>
        <w:ind w:left="2118"/>
        <w:rPr>
          <w:sz w:val="20"/>
        </w:rPr>
      </w:pPr>
      <w:r>
        <w:rPr>
          <w:noProof/>
          <w:sz w:val="20"/>
        </w:rPr>
        <w:drawing>
          <wp:inline distT="0" distB="0" distL="0" distR="0" wp14:anchorId="6504029A" wp14:editId="65E4CD8C">
            <wp:extent cx="4333875" cy="4861369"/>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6" cstate="print"/>
                    <a:stretch>
                      <a:fillRect/>
                    </a:stretch>
                  </pic:blipFill>
                  <pic:spPr>
                    <a:xfrm>
                      <a:off x="0" y="0"/>
                      <a:ext cx="4333875" cy="4861369"/>
                    </a:xfrm>
                    <a:prstGeom prst="rect">
                      <a:avLst/>
                    </a:prstGeom>
                  </pic:spPr>
                </pic:pic>
              </a:graphicData>
            </a:graphic>
          </wp:inline>
        </w:drawing>
      </w:r>
    </w:p>
    <w:p w14:paraId="196D8AB0" w14:textId="77777777" w:rsidR="009F54E5" w:rsidRDefault="001A290F">
      <w:pPr>
        <w:spacing w:before="154"/>
        <w:ind w:left="956"/>
        <w:rPr>
          <w:sz w:val="20"/>
        </w:rPr>
      </w:pPr>
      <w:r>
        <w:rPr>
          <w:sz w:val="20"/>
        </w:rPr>
        <w:t xml:space="preserve">Figure 1: An example schematic of the inputs required by </w:t>
      </w:r>
      <w:proofErr w:type="spellStart"/>
      <w:r>
        <w:rPr>
          <w:sz w:val="20"/>
        </w:rPr>
        <w:t>XPRESSpipe</w:t>
      </w:r>
      <w:proofErr w:type="spellEnd"/>
      <w:r>
        <w:rPr>
          <w:sz w:val="20"/>
        </w:rPr>
        <w:t xml:space="preserve"> and organization of the outputs.</w:t>
      </w:r>
    </w:p>
    <w:p w14:paraId="1A6E39E9" w14:textId="77777777" w:rsidR="009F54E5" w:rsidRDefault="009F54E5">
      <w:pPr>
        <w:pStyle w:val="BodyText"/>
        <w:spacing w:before="8"/>
        <w:rPr>
          <w:del w:id="820" w:author="Jeff Morgan" w:date="2019-07-02T21:24:00Z"/>
          <w:sz w:val="34"/>
        </w:rPr>
      </w:pPr>
    </w:p>
    <w:p w14:paraId="11B06D6C" w14:textId="77777777" w:rsidR="009F54E5" w:rsidRDefault="001A290F" w:rsidP="00917CE1">
      <w:pPr>
        <w:pStyle w:val="BodyText"/>
        <w:ind w:left="120"/>
      </w:pPr>
      <w:moveFromRangeStart w:id="821" w:author="Jeff Morgan" w:date="2019-07-02T21:24:00Z" w:name="move423721978"/>
      <w:moveFrom w:id="822" w:author="Jeff Morgan" w:date="2019-07-02T21:24:00Z">
        <w:r>
          <w:t>summarize user options provided, track performance, and report errors.</w:t>
        </w:r>
      </w:moveFrom>
    </w:p>
    <w:moveFromRangeEnd w:id="821"/>
    <w:p w14:paraId="3862908A" w14:textId="77777777" w:rsidR="009F54E5" w:rsidRDefault="009F54E5">
      <w:pPr>
        <w:pStyle w:val="BodyText"/>
        <w:spacing w:before="9"/>
        <w:rPr>
          <w:sz w:val="31"/>
        </w:rPr>
      </w:pPr>
    </w:p>
    <w:p w14:paraId="384FE2D6" w14:textId="77777777" w:rsidR="009F54E5" w:rsidRDefault="001A290F">
      <w:pPr>
        <w:pStyle w:val="Heading2"/>
        <w:numPr>
          <w:ilvl w:val="1"/>
          <w:numId w:val="38"/>
        </w:numPr>
        <w:tabs>
          <w:tab w:val="left" w:pos="691"/>
          <w:tab w:val="left" w:pos="692"/>
        </w:tabs>
        <w:spacing w:before="1"/>
        <w:ind w:hanging="571"/>
        <w:pPrChange w:id="823" w:author="Yeyun Ouyang" w:date="2019-07-09T16:01:00Z">
          <w:pPr>
            <w:pStyle w:val="Heading2"/>
            <w:numPr>
              <w:ilvl w:val="1"/>
              <w:numId w:val="30"/>
            </w:numPr>
            <w:tabs>
              <w:tab w:val="left" w:pos="691"/>
              <w:tab w:val="left" w:pos="692"/>
            </w:tabs>
            <w:spacing w:before="1"/>
          </w:pPr>
        </w:pPrChange>
      </w:pPr>
      <w:proofErr w:type="spellStart"/>
      <w:r>
        <w:t>XPRESSplot</w:t>
      </w:r>
      <w:proofErr w:type="spellEnd"/>
    </w:p>
    <w:p w14:paraId="6BBE0A60" w14:textId="77777777" w:rsidR="009F54E5" w:rsidRDefault="009F54E5">
      <w:pPr>
        <w:pStyle w:val="BodyText"/>
        <w:spacing w:before="1"/>
        <w:rPr>
          <w:b/>
          <w:sz w:val="34"/>
        </w:rPr>
      </w:pPr>
    </w:p>
    <w:p w14:paraId="74A0EE85" w14:textId="777ACFED" w:rsidR="009F54E5" w:rsidRDefault="001A290F">
      <w:pPr>
        <w:pStyle w:val="BodyText"/>
        <w:spacing w:line="453" w:lineRule="auto"/>
        <w:ind w:left="120" w:right="199"/>
        <w:jc w:val="both"/>
      </w:pPr>
      <w:r>
        <w:t>Further</w:t>
      </w:r>
      <w:r>
        <w:rPr>
          <w:spacing w:val="-15"/>
        </w:rPr>
        <w:t xml:space="preserve"> </w:t>
      </w:r>
      <w:r>
        <w:t>analysis</w:t>
      </w:r>
      <w:r>
        <w:rPr>
          <w:spacing w:val="-14"/>
        </w:rPr>
        <w:t xml:space="preserve"> </w:t>
      </w:r>
      <w:r>
        <w:t>of</w:t>
      </w:r>
      <w:r>
        <w:rPr>
          <w:spacing w:val="-15"/>
        </w:rPr>
        <w:t xml:space="preserve"> </w:t>
      </w:r>
      <w:r>
        <w:t>ribosome</w:t>
      </w:r>
      <w:r>
        <w:rPr>
          <w:spacing w:val="-14"/>
        </w:rPr>
        <w:t xml:space="preserve"> </w:t>
      </w:r>
      <w:r>
        <w:t>profiling</w:t>
      </w:r>
      <w:r>
        <w:rPr>
          <w:spacing w:val="-14"/>
        </w:rPr>
        <w:t xml:space="preserve"> </w:t>
      </w:r>
      <w:r>
        <w:t>or</w:t>
      </w:r>
      <w:r>
        <w:rPr>
          <w:spacing w:val="-15"/>
        </w:rPr>
        <w:t xml:space="preserve"> </w:t>
      </w:r>
      <w:r>
        <w:t>RNA-seq</w:t>
      </w:r>
      <w:r>
        <w:rPr>
          <w:spacing w:val="-14"/>
        </w:rPr>
        <w:t xml:space="preserve"> </w:t>
      </w:r>
      <w:r>
        <w:t>data</w:t>
      </w:r>
      <w:r>
        <w:rPr>
          <w:spacing w:val="-14"/>
        </w:rPr>
        <w:t xml:space="preserve"> </w:t>
      </w:r>
      <w:r>
        <w:t>is</w:t>
      </w:r>
      <w:r>
        <w:rPr>
          <w:spacing w:val="-15"/>
        </w:rPr>
        <w:t xml:space="preserve"> </w:t>
      </w:r>
      <w:r>
        <w:t>handled</w:t>
      </w:r>
      <w:r>
        <w:rPr>
          <w:spacing w:val="-14"/>
        </w:rPr>
        <w:t xml:space="preserve"> </w:t>
      </w:r>
      <w:r>
        <w:t>within</w:t>
      </w:r>
      <w:r>
        <w:rPr>
          <w:spacing w:val="-15"/>
        </w:rPr>
        <w:t xml:space="preserve"> </w:t>
      </w:r>
      <w:proofErr w:type="spellStart"/>
      <w:r>
        <w:t>XPRESSplot</w:t>
      </w:r>
      <w:proofErr w:type="spellEnd"/>
      <w:r>
        <w:t>.</w:t>
      </w:r>
      <w:r>
        <w:rPr>
          <w:spacing w:val="4"/>
        </w:rPr>
        <w:t xml:space="preserve"> </w:t>
      </w:r>
      <w:proofErr w:type="spellStart"/>
      <w:r>
        <w:t>XPRESSplot</w:t>
      </w:r>
      <w:proofErr w:type="spellEnd"/>
      <w:r>
        <w:rPr>
          <w:spacing w:val="-14"/>
        </w:rPr>
        <w:t xml:space="preserve"> </w:t>
      </w:r>
      <w:r>
        <w:t>is</w:t>
      </w:r>
      <w:r>
        <w:rPr>
          <w:spacing w:val="-15"/>
        </w:rPr>
        <w:t xml:space="preserve"> </w:t>
      </w:r>
      <w:r>
        <w:t>a</w:t>
      </w:r>
      <w:r>
        <w:rPr>
          <w:spacing w:val="-14"/>
        </w:rPr>
        <w:t xml:space="preserve"> </w:t>
      </w:r>
      <w:r>
        <w:t>Python</w:t>
      </w:r>
      <w:del w:id="824" w:author="JONATHAN ROBERT BELYEU" w:date="2019-07-06T20:36:00Z">
        <w:r>
          <w:delText>ic</w:delText>
        </w:r>
      </w:del>
      <w:r>
        <w:t xml:space="preserve"> library</w:t>
      </w:r>
      <w:r>
        <w:rPr>
          <w:spacing w:val="-10"/>
        </w:rPr>
        <w:t xml:space="preserve"> </w:t>
      </w:r>
      <w:r>
        <w:t>of</w:t>
      </w:r>
      <w:r>
        <w:rPr>
          <w:spacing w:val="-10"/>
        </w:rPr>
        <w:t xml:space="preserve"> </w:t>
      </w:r>
      <w:r>
        <w:t>analysis</w:t>
      </w:r>
      <w:r>
        <w:rPr>
          <w:spacing w:val="-10"/>
        </w:rPr>
        <w:t xml:space="preserve"> </w:t>
      </w:r>
      <w:r>
        <w:t>and</w:t>
      </w:r>
      <w:r>
        <w:rPr>
          <w:spacing w:val="-9"/>
        </w:rPr>
        <w:t xml:space="preserve"> </w:t>
      </w:r>
      <w:r>
        <w:t>plotting</w:t>
      </w:r>
      <w:r>
        <w:rPr>
          <w:spacing w:val="-10"/>
        </w:rPr>
        <w:t xml:space="preserve"> </w:t>
      </w:r>
      <w:r>
        <w:t>tools</w:t>
      </w:r>
      <w:r>
        <w:rPr>
          <w:spacing w:val="-10"/>
        </w:rPr>
        <w:t xml:space="preserve"> </w:t>
      </w:r>
      <w:r>
        <w:t>that</w:t>
      </w:r>
      <w:r>
        <w:rPr>
          <w:spacing w:val="-10"/>
        </w:rPr>
        <w:t xml:space="preserve"> </w:t>
      </w:r>
      <w:r>
        <w:t>builds</w:t>
      </w:r>
      <w:r>
        <w:rPr>
          <w:spacing w:val="-10"/>
        </w:rPr>
        <w:t xml:space="preserve"> </w:t>
      </w:r>
      <w:r>
        <w:t>upon</w:t>
      </w:r>
      <w:r>
        <w:rPr>
          <w:spacing w:val="-9"/>
        </w:rPr>
        <w:t xml:space="preserve"> </w:t>
      </w:r>
      <w:r>
        <w:t>existing</w:t>
      </w:r>
      <w:r>
        <w:rPr>
          <w:spacing w:val="-10"/>
        </w:rPr>
        <w:t xml:space="preserve"> </w:t>
      </w:r>
      <w:r>
        <w:t>packages,</w:t>
      </w:r>
      <w:r>
        <w:rPr>
          <w:spacing w:val="-10"/>
        </w:rPr>
        <w:t xml:space="preserve"> </w:t>
      </w:r>
      <w:r>
        <w:t>such</w:t>
      </w:r>
      <w:r>
        <w:rPr>
          <w:spacing w:val="-10"/>
        </w:rPr>
        <w:t xml:space="preserve"> </w:t>
      </w:r>
      <w:r>
        <w:t>as</w:t>
      </w:r>
      <w:r>
        <w:rPr>
          <w:spacing w:val="-9"/>
        </w:rPr>
        <w:t xml:space="preserve"> </w:t>
      </w:r>
      <w:r>
        <w:t>Matplotlib</w:t>
      </w:r>
      <w:r>
        <w:rPr>
          <w:spacing w:val="-10"/>
        </w:rPr>
        <w:t xml:space="preserve"> </w:t>
      </w:r>
      <w:r>
        <w:t>(</w:t>
      </w:r>
      <w:r>
        <w:rPr>
          <w:i/>
        </w:rPr>
        <w:t>34</w:t>
      </w:r>
      <w:r>
        <w:t>)</w:t>
      </w:r>
      <w:r>
        <w:rPr>
          <w:spacing w:val="-10"/>
        </w:rPr>
        <w:t xml:space="preserve"> </w:t>
      </w:r>
      <w:r>
        <w:t>and</w:t>
      </w:r>
      <w:r>
        <w:rPr>
          <w:spacing w:val="-10"/>
        </w:rPr>
        <w:t xml:space="preserve"> </w:t>
      </w:r>
      <w:r>
        <w:t>Seaborn</w:t>
      </w:r>
      <w:r>
        <w:rPr>
          <w:spacing w:val="-9"/>
        </w:rPr>
        <w:t xml:space="preserve"> </w:t>
      </w:r>
      <w:r>
        <w:t>(</w:t>
      </w:r>
      <w:r>
        <w:rPr>
          <w:i/>
        </w:rPr>
        <w:t>35</w:t>
      </w:r>
      <w:r>
        <w:t xml:space="preserve">) to generate flexible, specific analyses and </w:t>
      </w:r>
      <w:ins w:id="825" w:author="Jason Gertz" w:date="2019-07-02T16:26:00Z">
        <w:r w:rsidR="00AB6F75">
          <w:t xml:space="preserve">creates </w:t>
        </w:r>
      </w:ins>
      <w:r>
        <w:t xml:space="preserve">plots frequently used </w:t>
      </w:r>
      <w:r>
        <w:rPr>
          <w:spacing w:val="-3"/>
        </w:rPr>
        <w:t xml:space="preserve">by </w:t>
      </w:r>
      <w:r>
        <w:t xml:space="preserve">biological researchers that can each </w:t>
      </w:r>
      <w:r>
        <w:rPr>
          <w:spacing w:val="-7"/>
        </w:rPr>
        <w:t xml:space="preserve">be </w:t>
      </w:r>
      <w:r>
        <w:t>executed in a single line of code rather than tens to hundreds. Additionally, many included features are cur</w:t>
      </w:r>
      <w:del w:id="826" w:author="JONATHAN ROBERT BELYEU" w:date="2019-07-06T20:36:00Z">
        <w:r>
          <w:delText xml:space="preserve">- </w:delText>
        </w:r>
      </w:del>
      <w:r>
        <w:t>rently available in an R or other programming language package but not in a Python package. Brief sum</w:t>
      </w:r>
      <w:del w:id="827" w:author="Jason Gertz" w:date="2019-07-02T16:27:00Z">
        <w:r>
          <w:delText xml:space="preserve">- </w:delText>
        </w:r>
      </w:del>
      <w:r>
        <w:t xml:space="preserve">maries of </w:t>
      </w:r>
      <w:r>
        <w:rPr>
          <w:spacing w:val="-4"/>
        </w:rPr>
        <w:t xml:space="preserve">key </w:t>
      </w:r>
      <w:r>
        <w:t xml:space="preserve">components of this package, as well as descriptions of new or more automated tools </w:t>
      </w:r>
      <w:del w:id="828" w:author="JONATHAN ROBERT BELYEU" w:date="2019-07-06T20:37:00Z">
        <w:r w:rsidR="00E43377" w:rsidDel="002F6370">
          <w:delText xml:space="preserve">is </w:delText>
        </w:r>
      </w:del>
      <w:proofErr w:type="spellStart"/>
      <w:ins w:id="829" w:author="JONATHAN ROBERT BELYEU" w:date="2019-07-06T20:37:00Z">
        <w:r w:rsidR="002F6370">
          <w:t>are</w:t>
        </w:r>
      </w:ins>
      <w:ins w:id="830" w:author="Jason Gertz" w:date="2019-07-02T16:27:00Z">
        <w:r w:rsidR="00AB6F75">
          <w:t>are</w:t>
        </w:r>
      </w:ins>
      <w:proofErr w:type="spellEnd"/>
      <w:del w:id="831" w:author="Jason Gertz" w:date="2019-07-02T16:27:00Z">
        <w:r>
          <w:delText>is</w:delText>
        </w:r>
      </w:del>
      <w:ins w:id="832" w:author="JONATHAN ROBERT BELYEU" w:date="2019-07-06T20:37:00Z">
        <w:r>
          <w:t xml:space="preserve"> </w:t>
        </w:r>
      </w:ins>
      <w:r>
        <w:t>pro</w:t>
      </w:r>
      <w:del w:id="833" w:author="Jason Gertz" w:date="2019-07-02T16:27:00Z">
        <w:r>
          <w:delText xml:space="preserve">- </w:delText>
        </w:r>
      </w:del>
      <w:r>
        <w:t xml:space="preserve">vided below and methods are discussed in subsequent sections. </w:t>
      </w:r>
      <w:r>
        <w:rPr>
          <w:spacing w:val="-4"/>
        </w:rPr>
        <w:t xml:space="preserve">We </w:t>
      </w:r>
      <w:r>
        <w:t xml:space="preserve">refer the reader to the documentation (https://xpressplot.readthedocs.io/en/latest/?badge=latest) </w:t>
      </w:r>
      <w:r>
        <w:rPr>
          <w:spacing w:val="-3"/>
        </w:rPr>
        <w:t xml:space="preserve">for </w:t>
      </w:r>
      <w:r>
        <w:t xml:space="preserve">more detailed instructions </w:t>
      </w:r>
      <w:r>
        <w:rPr>
          <w:spacing w:val="-3"/>
        </w:rPr>
        <w:t xml:space="preserve">for </w:t>
      </w:r>
      <w:r>
        <w:t xml:space="preserve">other features </w:t>
      </w:r>
      <w:r>
        <w:rPr>
          <w:spacing w:val="-4"/>
        </w:rPr>
        <w:t>cur</w:t>
      </w:r>
      <w:del w:id="834" w:author="JONATHAN ROBERT BELYEU" w:date="2019-07-06T20:37:00Z">
        <w:r>
          <w:rPr>
            <w:spacing w:val="-4"/>
          </w:rPr>
          <w:delText xml:space="preserve">- </w:delText>
        </w:r>
      </w:del>
      <w:r>
        <w:t>rently in the toolkit</w:t>
      </w:r>
      <w:ins w:id="835" w:author="Jeff Morgan" w:date="2019-07-02T21:26:00Z">
        <w:r w:rsidR="00460580">
          <w:t>.</w:t>
        </w:r>
      </w:ins>
      <w:del w:id="836" w:author="Jeff Morgan" w:date="2019-07-02T21:26:00Z">
        <w:r>
          <w:delText xml:space="preserve">, </w:delText>
        </w:r>
        <w:commentRangeStart w:id="837"/>
        <w:r>
          <w:delText xml:space="preserve">as well as </w:delText>
        </w:r>
        <w:r>
          <w:rPr>
            <w:spacing w:val="-3"/>
          </w:rPr>
          <w:delText xml:space="preserve">for </w:delText>
        </w:r>
        <w:r>
          <w:delText>future features to be added</w:delText>
        </w:r>
      </w:del>
      <w:commentRangeEnd w:id="837"/>
      <w:r w:rsidR="00AB6F75">
        <w:rPr>
          <w:rStyle w:val="CommentReference"/>
        </w:rPr>
        <w:commentReference w:id="837"/>
      </w:r>
      <w:del w:id="838" w:author="Jeff Morgan" w:date="2019-07-02T21:26:00Z">
        <w:r>
          <w:delText>.</w:delText>
        </w:r>
      </w:del>
      <w:r>
        <w:t xml:space="preserve"> </w:t>
      </w:r>
      <w:del w:id="839" w:author="Jeff Morgan" w:date="2019-07-02T21:26:00Z">
        <w:r>
          <w:delText>While</w:delText>
        </w:r>
        <w:r w:rsidR="004D1738" w:rsidDel="00460580">
          <w:delText xml:space="preserve"> </w:delText>
        </w:r>
      </w:del>
      <w:ins w:id="840" w:author="Jeff Morgan" w:date="2019-07-02T21:26:00Z">
        <w:r w:rsidR="00460580">
          <w:t>Although</w:t>
        </w:r>
        <w:r>
          <w:t xml:space="preserve"> </w:t>
        </w:r>
      </w:ins>
      <w:proofErr w:type="spellStart"/>
      <w:r>
        <w:t>XPRESSplot</w:t>
      </w:r>
      <w:proofErr w:type="spellEnd"/>
      <w:r>
        <w:t xml:space="preserve"> is designed </w:t>
      </w:r>
      <w:r>
        <w:rPr>
          <w:spacing w:val="-3"/>
        </w:rPr>
        <w:t xml:space="preserve">for </w:t>
      </w:r>
      <w:r>
        <w:t>handling transcriptomics</w:t>
      </w:r>
      <w:r>
        <w:rPr>
          <w:spacing w:val="-12"/>
        </w:rPr>
        <w:t xml:space="preserve"> </w:t>
      </w:r>
      <w:r>
        <w:t>datasets,</w:t>
      </w:r>
      <w:r>
        <w:rPr>
          <w:spacing w:val="-11"/>
        </w:rPr>
        <w:t xml:space="preserve"> </w:t>
      </w:r>
      <w:r>
        <w:t>it</w:t>
      </w:r>
      <w:r>
        <w:rPr>
          <w:spacing w:val="-11"/>
        </w:rPr>
        <w:t xml:space="preserve"> </w:t>
      </w:r>
      <w:r>
        <w:t>is</w:t>
      </w:r>
      <w:r>
        <w:rPr>
          <w:spacing w:val="-11"/>
        </w:rPr>
        <w:t xml:space="preserve"> </w:t>
      </w:r>
      <w:r>
        <w:t>also</w:t>
      </w:r>
      <w:r>
        <w:rPr>
          <w:spacing w:val="-11"/>
        </w:rPr>
        <w:t xml:space="preserve"> </w:t>
      </w:r>
      <w:r>
        <w:t>capable</w:t>
      </w:r>
      <w:r>
        <w:rPr>
          <w:spacing w:val="-11"/>
        </w:rPr>
        <w:t xml:space="preserve"> </w:t>
      </w:r>
      <w:r>
        <w:t>in</w:t>
      </w:r>
      <w:r>
        <w:rPr>
          <w:spacing w:val="-11"/>
        </w:rPr>
        <w:t xml:space="preserve"> </w:t>
      </w:r>
      <w:r>
        <w:t>many</w:t>
      </w:r>
      <w:r>
        <w:rPr>
          <w:spacing w:val="-11"/>
        </w:rPr>
        <w:t xml:space="preserve"> </w:t>
      </w:r>
      <w:r>
        <w:t>cases</w:t>
      </w:r>
      <w:r>
        <w:rPr>
          <w:spacing w:val="-11"/>
        </w:rPr>
        <w:t xml:space="preserve"> </w:t>
      </w:r>
      <w:r>
        <w:t>of</w:t>
      </w:r>
      <w:r>
        <w:rPr>
          <w:spacing w:val="-11"/>
        </w:rPr>
        <w:t xml:space="preserve"> </w:t>
      </w:r>
      <w:r>
        <w:t>handling</w:t>
      </w:r>
      <w:r>
        <w:rPr>
          <w:spacing w:val="-11"/>
        </w:rPr>
        <w:t xml:space="preserve"> </w:t>
      </w:r>
      <w:r>
        <w:t>other</w:t>
      </w:r>
      <w:r>
        <w:rPr>
          <w:spacing w:val="-12"/>
        </w:rPr>
        <w:t xml:space="preserve"> </w:t>
      </w:r>
      <w:ins w:id="841" w:author="Jeff Morgan" w:date="2019-07-02T21:27:00Z">
        <w:r w:rsidR="00460580">
          <w:rPr>
            <w:spacing w:val="-12"/>
          </w:rPr>
          <w:t>-</w:t>
        </w:r>
      </w:ins>
      <w:r>
        <w:t>omics</w:t>
      </w:r>
      <w:r>
        <w:rPr>
          <w:spacing w:val="-11"/>
        </w:rPr>
        <w:t xml:space="preserve"> </w:t>
      </w:r>
      <w:r>
        <w:t>datasets,</w:t>
      </w:r>
      <w:r>
        <w:rPr>
          <w:spacing w:val="-11"/>
        </w:rPr>
        <w:t xml:space="preserve"> </w:t>
      </w:r>
      <w:r>
        <w:t>such</w:t>
      </w:r>
      <w:r>
        <w:rPr>
          <w:spacing w:val="-11"/>
        </w:rPr>
        <w:t xml:space="preserve"> </w:t>
      </w:r>
      <w:r>
        <w:t>as</w:t>
      </w:r>
      <w:r>
        <w:rPr>
          <w:spacing w:val="-11"/>
        </w:rPr>
        <w:t xml:space="preserve"> </w:t>
      </w:r>
      <w:r>
        <w:t xml:space="preserve">microarrays, </w:t>
      </w:r>
      <w:commentRangeStart w:id="842"/>
      <w:r>
        <w:t>proteomics, or</w:t>
      </w:r>
      <w:r>
        <w:rPr>
          <w:spacing w:val="-3"/>
        </w:rPr>
        <w:t xml:space="preserve"> </w:t>
      </w:r>
      <w:r>
        <w:t>metabolomics</w:t>
      </w:r>
      <w:commentRangeEnd w:id="842"/>
      <w:r w:rsidR="00F14219">
        <w:rPr>
          <w:rStyle w:val="CommentReference"/>
        </w:rPr>
        <w:commentReference w:id="842"/>
      </w:r>
      <w:r>
        <w:t>.</w:t>
      </w:r>
    </w:p>
    <w:p w14:paraId="5CEB6903" w14:textId="3C1A1BE1" w:rsidR="009F54E5" w:rsidRDefault="001A290F">
      <w:pPr>
        <w:pStyle w:val="Heading3"/>
        <w:numPr>
          <w:ilvl w:val="2"/>
          <w:numId w:val="38"/>
        </w:numPr>
        <w:tabs>
          <w:tab w:val="left" w:pos="823"/>
          <w:tab w:val="left" w:pos="824"/>
        </w:tabs>
        <w:spacing w:before="152"/>
        <w:ind w:hanging="703"/>
        <w:pPrChange w:id="843" w:author="Yeyun Ouyang" w:date="2019-07-09T16:01:00Z">
          <w:pPr>
            <w:pStyle w:val="Heading3"/>
            <w:numPr>
              <w:ilvl w:val="2"/>
              <w:numId w:val="30"/>
            </w:numPr>
            <w:tabs>
              <w:tab w:val="left" w:pos="823"/>
              <w:tab w:val="left" w:pos="824"/>
            </w:tabs>
            <w:spacing w:before="152"/>
          </w:pPr>
        </w:pPrChange>
      </w:pPr>
      <w:commentRangeStart w:id="844"/>
      <w:del w:id="845" w:author="Jordan Berg" w:date="2019-07-09T21:46:00Z">
        <w:r w:rsidDel="00B3161E">
          <w:delText>Getting</w:delText>
        </w:r>
        <w:r w:rsidDel="00B3161E">
          <w:rPr>
            <w:spacing w:val="-12"/>
          </w:rPr>
          <w:delText xml:space="preserve"> </w:delText>
        </w:r>
      </w:del>
      <w:ins w:id="846" w:author="Jordan Berg" w:date="2019-07-09T21:46:00Z">
        <w:r w:rsidR="00B3161E">
          <w:t>Input</w:t>
        </w:r>
        <w:r w:rsidR="00B3161E">
          <w:rPr>
            <w:spacing w:val="-12"/>
          </w:rPr>
          <w:t xml:space="preserve"> </w:t>
        </w:r>
      </w:ins>
      <w:r>
        <w:t>Data</w:t>
      </w:r>
      <w:commentRangeEnd w:id="844"/>
      <w:r w:rsidR="00531CF1">
        <w:rPr>
          <w:rStyle w:val="CommentReference"/>
          <w:b w:val="0"/>
          <w:bCs w:val="0"/>
        </w:rPr>
        <w:commentReference w:id="844"/>
      </w:r>
    </w:p>
    <w:p w14:paraId="4E288C4E" w14:textId="77777777" w:rsidR="009F54E5" w:rsidRDefault="009F54E5">
      <w:pPr>
        <w:pStyle w:val="BodyText"/>
        <w:spacing w:before="6"/>
        <w:rPr>
          <w:b/>
          <w:sz w:val="34"/>
        </w:rPr>
      </w:pPr>
    </w:p>
    <w:p w14:paraId="049B5B9D" w14:textId="77777777" w:rsidR="009F54E5" w:rsidRDefault="001A290F">
      <w:pPr>
        <w:pStyle w:val="BodyText"/>
        <w:ind w:left="120"/>
      </w:pPr>
      <w:r>
        <w:t xml:space="preserve">Generally, two inputs are required for all functions within </w:t>
      </w:r>
      <w:proofErr w:type="spellStart"/>
      <w:r>
        <w:t>XPRESSplot</w:t>
      </w:r>
      <w:proofErr w:type="spellEnd"/>
      <w:r>
        <w:t>:</w:t>
      </w:r>
    </w:p>
    <w:p w14:paraId="57165041" w14:textId="77777777" w:rsidR="009F54E5" w:rsidRDefault="009F54E5">
      <w:pPr>
        <w:pStyle w:val="BodyText"/>
        <w:spacing w:before="10"/>
        <w:rPr>
          <w:sz w:val="34"/>
        </w:rPr>
      </w:pPr>
    </w:p>
    <w:p w14:paraId="0E11ACA0" w14:textId="2348E0DB" w:rsidR="009F54E5" w:rsidRDefault="001A290F">
      <w:pPr>
        <w:pStyle w:val="ListParagraph"/>
        <w:numPr>
          <w:ilvl w:val="3"/>
          <w:numId w:val="38"/>
        </w:numPr>
        <w:tabs>
          <w:tab w:val="left" w:pos="666"/>
        </w:tabs>
        <w:spacing w:line="453" w:lineRule="auto"/>
        <w:ind w:right="198" w:hanging="291"/>
        <w:jc w:val="both"/>
        <w:pPrChange w:id="847" w:author="Yeyun Ouyang" w:date="2019-07-09T16:01:00Z">
          <w:pPr>
            <w:pStyle w:val="ListParagraph"/>
            <w:numPr>
              <w:ilvl w:val="3"/>
              <w:numId w:val="30"/>
            </w:numPr>
            <w:tabs>
              <w:tab w:val="left" w:pos="666"/>
            </w:tabs>
            <w:spacing w:line="453" w:lineRule="auto"/>
            <w:ind w:left="665" w:right="198" w:hanging="291"/>
            <w:jc w:val="both"/>
          </w:pPr>
        </w:pPrChange>
      </w:pPr>
      <w:r>
        <w:rPr>
          <w:b/>
        </w:rPr>
        <w:t>Expression Matrix</w:t>
      </w:r>
      <w:r>
        <w:t xml:space="preserve">: It is assumed the input data </w:t>
      </w:r>
      <w:commentRangeStart w:id="848"/>
      <w:r>
        <w:t xml:space="preserve">matrix </w:t>
      </w:r>
      <w:commentRangeStart w:id="849"/>
      <w:r>
        <w:t xml:space="preserve">= </w:t>
      </w:r>
      <w:proofErr w:type="spellStart"/>
      <w:r>
        <w:rPr>
          <w:i/>
        </w:rPr>
        <w:t>i</w:t>
      </w:r>
      <w:proofErr w:type="spellEnd"/>
      <w:r>
        <w:rPr>
          <w:i/>
        </w:rPr>
        <w:t xml:space="preserve"> </w:t>
      </w:r>
      <w:r>
        <w:t xml:space="preserve">* </w:t>
      </w:r>
      <w:r>
        <w:rPr>
          <w:i/>
        </w:rPr>
        <w:t>j</w:t>
      </w:r>
      <w:commentRangeEnd w:id="849"/>
      <w:r w:rsidR="005D0A02">
        <w:rPr>
          <w:rStyle w:val="CommentReference"/>
        </w:rPr>
        <w:commentReference w:id="849"/>
      </w:r>
      <w:r>
        <w:rPr>
          <w:i/>
        </w:rPr>
        <w:t xml:space="preserve"> </w:t>
      </w:r>
      <w:r>
        <w:t xml:space="preserve">where </w:t>
      </w:r>
      <w:proofErr w:type="spellStart"/>
      <w:r>
        <w:rPr>
          <w:i/>
        </w:rPr>
        <w:t>i</w:t>
      </w:r>
      <w:proofErr w:type="spellEnd"/>
      <w:r>
        <w:rPr>
          <w:i/>
        </w:rPr>
        <w:t xml:space="preserve"> </w:t>
      </w:r>
      <w:r>
        <w:t xml:space="preserve">(columns) are samples and </w:t>
      </w:r>
      <w:r>
        <w:rPr>
          <w:i/>
        </w:rPr>
        <w:t xml:space="preserve">j </w:t>
      </w:r>
      <w:r>
        <w:t>(rows) are genes or other relative measurement</w:t>
      </w:r>
      <w:r>
        <w:rPr>
          <w:spacing w:val="-9"/>
        </w:rPr>
        <w:t xml:space="preserve"> </w:t>
      </w:r>
      <w:r>
        <w:t>points.</w:t>
      </w:r>
      <w:commentRangeEnd w:id="848"/>
      <w:r w:rsidR="00F14219">
        <w:rPr>
          <w:rStyle w:val="CommentReference"/>
        </w:rPr>
        <w:commentReference w:id="848"/>
      </w:r>
    </w:p>
    <w:p w14:paraId="571835E3" w14:textId="2EAFFCD5" w:rsidR="009F54E5" w:rsidRDefault="001A290F">
      <w:pPr>
        <w:pStyle w:val="ListParagraph"/>
        <w:numPr>
          <w:ilvl w:val="3"/>
          <w:numId w:val="38"/>
        </w:numPr>
        <w:tabs>
          <w:tab w:val="left" w:pos="666"/>
        </w:tabs>
        <w:spacing w:before="159" w:line="453" w:lineRule="auto"/>
        <w:ind w:right="197" w:hanging="291"/>
        <w:jc w:val="both"/>
        <w:pPrChange w:id="850" w:author="Yeyun Ouyang" w:date="2019-07-09T16:01:00Z">
          <w:pPr>
            <w:pStyle w:val="ListParagraph"/>
            <w:numPr>
              <w:ilvl w:val="3"/>
              <w:numId w:val="30"/>
            </w:numPr>
            <w:tabs>
              <w:tab w:val="left" w:pos="666"/>
            </w:tabs>
            <w:spacing w:before="159" w:line="453" w:lineRule="auto"/>
            <w:ind w:left="665" w:right="197" w:hanging="291"/>
            <w:jc w:val="both"/>
          </w:pPr>
        </w:pPrChange>
      </w:pPr>
      <w:commentRangeStart w:id="851"/>
      <w:r>
        <w:rPr>
          <w:b/>
        </w:rPr>
        <w:t>Metagene</w:t>
      </w:r>
      <w:r>
        <w:rPr>
          <w:b/>
          <w:spacing w:val="-12"/>
        </w:rPr>
        <w:t xml:space="preserve"> </w:t>
      </w:r>
      <w:r>
        <w:rPr>
          <w:b/>
          <w:spacing w:val="-4"/>
        </w:rPr>
        <w:t>Table</w:t>
      </w:r>
      <w:commentRangeEnd w:id="851"/>
      <w:r w:rsidR="00F14219">
        <w:rPr>
          <w:rStyle w:val="CommentReference"/>
        </w:rPr>
        <w:commentReference w:id="851"/>
      </w:r>
      <w:r>
        <w:rPr>
          <w:spacing w:val="-4"/>
        </w:rPr>
        <w:t>:</w:t>
      </w:r>
      <w:r>
        <w:rPr>
          <w:spacing w:val="3"/>
        </w:rPr>
        <w:t xml:space="preserve"> </w:t>
      </w:r>
      <w:r>
        <w:t>It</w:t>
      </w:r>
      <w:r>
        <w:rPr>
          <w:spacing w:val="-12"/>
        </w:rPr>
        <w:t xml:space="preserve"> </w:t>
      </w:r>
      <w:r>
        <w:t>is</w:t>
      </w:r>
      <w:r>
        <w:rPr>
          <w:spacing w:val="-12"/>
        </w:rPr>
        <w:t xml:space="preserve"> </w:t>
      </w:r>
      <w:r>
        <w:t>assumed</w:t>
      </w:r>
      <w:r>
        <w:rPr>
          <w:spacing w:val="-12"/>
        </w:rPr>
        <w:t xml:space="preserve"> </w:t>
      </w:r>
      <w:r>
        <w:t>the</w:t>
      </w:r>
      <w:r>
        <w:rPr>
          <w:spacing w:val="-12"/>
        </w:rPr>
        <w:t xml:space="preserve"> </w:t>
      </w:r>
      <w:r>
        <w:t>metagene</w:t>
      </w:r>
      <w:r>
        <w:rPr>
          <w:spacing w:val="-12"/>
        </w:rPr>
        <w:t xml:space="preserve"> </w:t>
      </w:r>
      <w:r>
        <w:t>table</w:t>
      </w:r>
      <w:r>
        <w:rPr>
          <w:spacing w:val="-12"/>
        </w:rPr>
        <w:t xml:space="preserve"> </w:t>
      </w:r>
      <w:r>
        <w:t>is</w:t>
      </w:r>
      <w:r>
        <w:rPr>
          <w:spacing w:val="-12"/>
        </w:rPr>
        <w:t xml:space="preserve"> </w:t>
      </w:r>
      <w:r>
        <w:t>a</w:t>
      </w:r>
      <w:r>
        <w:rPr>
          <w:spacing w:val="-12"/>
        </w:rPr>
        <w:t xml:space="preserve"> </w:t>
      </w:r>
      <w:commentRangeStart w:id="852"/>
      <w:r>
        <w:t>two</w:t>
      </w:r>
      <w:r>
        <w:rPr>
          <w:spacing w:val="-12"/>
        </w:rPr>
        <w:t xml:space="preserve"> </w:t>
      </w:r>
      <w:r>
        <w:t>column</w:t>
      </w:r>
      <w:commentRangeEnd w:id="852"/>
      <w:r w:rsidR="005D0A02">
        <w:rPr>
          <w:rStyle w:val="CommentReference"/>
        </w:rPr>
        <w:commentReference w:id="852"/>
      </w:r>
      <w:r>
        <w:t>,</w:t>
      </w:r>
      <w:r>
        <w:rPr>
          <w:spacing w:val="-11"/>
        </w:rPr>
        <w:t xml:space="preserve"> </w:t>
      </w:r>
      <w:r>
        <w:t>header-less</w:t>
      </w:r>
      <w:r>
        <w:rPr>
          <w:spacing w:val="-12"/>
        </w:rPr>
        <w:t xml:space="preserve"> </w:t>
      </w:r>
      <w:r>
        <w:t>data</w:t>
      </w:r>
      <w:r>
        <w:rPr>
          <w:spacing w:val="-12"/>
        </w:rPr>
        <w:t xml:space="preserve"> </w:t>
      </w:r>
      <w:r>
        <w:t>matrix</w:t>
      </w:r>
      <w:r>
        <w:rPr>
          <w:spacing w:val="-11"/>
        </w:rPr>
        <w:t xml:space="preserve"> </w:t>
      </w:r>
      <w:r>
        <w:t>where</w:t>
      </w:r>
      <w:r>
        <w:rPr>
          <w:spacing w:val="-12"/>
        </w:rPr>
        <w:t xml:space="preserve"> </w:t>
      </w:r>
      <w:r>
        <w:t>column 0</w:t>
      </w:r>
      <w:r>
        <w:rPr>
          <w:spacing w:val="-17"/>
        </w:rPr>
        <w:t xml:space="preserve"> </w:t>
      </w:r>
      <w:r>
        <w:t>is</w:t>
      </w:r>
      <w:r>
        <w:rPr>
          <w:spacing w:val="-17"/>
        </w:rPr>
        <w:t xml:space="preserve"> </w:t>
      </w:r>
      <w:r>
        <w:t>the</w:t>
      </w:r>
      <w:r>
        <w:rPr>
          <w:spacing w:val="-17"/>
        </w:rPr>
        <w:t xml:space="preserve"> </w:t>
      </w:r>
      <w:r>
        <w:t>sample</w:t>
      </w:r>
      <w:r>
        <w:rPr>
          <w:spacing w:val="-17"/>
        </w:rPr>
        <w:t xml:space="preserve"> </w:t>
      </w:r>
      <w:r>
        <w:t>ID</w:t>
      </w:r>
      <w:r>
        <w:rPr>
          <w:spacing w:val="-17"/>
        </w:rPr>
        <w:t xml:space="preserve"> </w:t>
      </w:r>
      <w:r>
        <w:t>(as</w:t>
      </w:r>
      <w:r>
        <w:rPr>
          <w:spacing w:val="-16"/>
        </w:rPr>
        <w:t xml:space="preserve"> </w:t>
      </w:r>
      <w:r>
        <w:t>specified</w:t>
      </w:r>
      <w:r>
        <w:rPr>
          <w:spacing w:val="-17"/>
        </w:rPr>
        <w:t xml:space="preserve"> </w:t>
      </w:r>
      <w:r>
        <w:t>in</w:t>
      </w:r>
      <w:ins w:id="853" w:author="Aaron Quinlan" w:date="2019-07-09T15:58:00Z">
        <w:r w:rsidR="00B6686C">
          <w:rPr>
            <w:spacing w:val="-17"/>
          </w:rPr>
          <w:t xml:space="preserve"> </w:t>
        </w:r>
      </w:ins>
      <w:ins w:id="854" w:author="Jason Gertz" w:date="2019-07-02T16:30:00Z">
        <w:r w:rsidR="005D0A02">
          <w:rPr>
            <w:spacing w:val="-17"/>
          </w:rPr>
          <w:t>column</w:t>
        </w:r>
        <w:r>
          <w:rPr>
            <w:spacing w:val="-17"/>
          </w:rPr>
          <w:t xml:space="preserve"> </w:t>
        </w:r>
      </w:ins>
      <w:proofErr w:type="spellStart"/>
      <w:r>
        <w:rPr>
          <w:i/>
        </w:rPr>
        <w:t>i</w:t>
      </w:r>
      <w:proofErr w:type="spellEnd"/>
      <w:r>
        <w:rPr>
          <w:i/>
        </w:rPr>
        <w:t xml:space="preserve"> </w:t>
      </w:r>
      <w:r>
        <w:t>of</w:t>
      </w:r>
      <w:r>
        <w:rPr>
          <w:spacing w:val="-16"/>
        </w:rPr>
        <w:t xml:space="preserve"> </w:t>
      </w:r>
      <w:r>
        <w:t>the</w:t>
      </w:r>
      <w:r>
        <w:rPr>
          <w:spacing w:val="-17"/>
        </w:rPr>
        <w:t xml:space="preserve"> </w:t>
      </w:r>
      <w:r>
        <w:t>expression</w:t>
      </w:r>
      <w:r>
        <w:rPr>
          <w:spacing w:val="-17"/>
        </w:rPr>
        <w:t xml:space="preserve"> </w:t>
      </w:r>
      <w:r>
        <w:t>matrix)</w:t>
      </w:r>
      <w:r>
        <w:rPr>
          <w:spacing w:val="-17"/>
        </w:rPr>
        <w:t xml:space="preserve"> </w:t>
      </w:r>
      <w:r>
        <w:t>and</w:t>
      </w:r>
      <w:r>
        <w:rPr>
          <w:spacing w:val="-17"/>
        </w:rPr>
        <w:t xml:space="preserve"> </w:t>
      </w:r>
      <w:r>
        <w:t>column</w:t>
      </w:r>
      <w:r>
        <w:rPr>
          <w:spacing w:val="-16"/>
        </w:rPr>
        <w:t xml:space="preserve"> </w:t>
      </w:r>
      <w:r>
        <w:t>1</w:t>
      </w:r>
      <w:r>
        <w:rPr>
          <w:spacing w:val="-17"/>
        </w:rPr>
        <w:t xml:space="preserve"> </w:t>
      </w:r>
      <w:r>
        <w:t>is</w:t>
      </w:r>
      <w:r>
        <w:rPr>
          <w:spacing w:val="-17"/>
        </w:rPr>
        <w:t xml:space="preserve"> </w:t>
      </w:r>
      <w:r>
        <w:t>the</w:t>
      </w:r>
      <w:r>
        <w:rPr>
          <w:spacing w:val="-17"/>
        </w:rPr>
        <w:t xml:space="preserve"> </w:t>
      </w:r>
      <w:r>
        <w:t>sample</w:t>
      </w:r>
      <w:r>
        <w:rPr>
          <w:spacing w:val="-17"/>
        </w:rPr>
        <w:t xml:space="preserve"> </w:t>
      </w:r>
      <w:r>
        <w:t>group</w:t>
      </w:r>
      <w:r>
        <w:rPr>
          <w:spacing w:val="-16"/>
        </w:rPr>
        <w:t xml:space="preserve"> </w:t>
      </w:r>
      <w:r>
        <w:t>(for</w:t>
      </w:r>
      <w:r>
        <w:rPr>
          <w:spacing w:val="-17"/>
        </w:rPr>
        <w:t xml:space="preserve"> </w:t>
      </w:r>
      <w:r>
        <w:t>example, wild-type or</w:t>
      </w:r>
      <w:r>
        <w:rPr>
          <w:spacing w:val="-3"/>
        </w:rPr>
        <w:t xml:space="preserve"> </w:t>
      </w:r>
      <w:r>
        <w:t>treatment).</w:t>
      </w:r>
    </w:p>
    <w:p w14:paraId="56D83568" w14:textId="77777777" w:rsidR="009F54E5" w:rsidRDefault="009F54E5">
      <w:pPr>
        <w:spacing w:line="453" w:lineRule="auto"/>
        <w:jc w:val="both"/>
        <w:sectPr w:rsidR="009F54E5">
          <w:pgSz w:w="12240" w:h="20160"/>
          <w:pgMar w:top="720" w:right="520" w:bottom="360" w:left="600" w:header="0" w:footer="161" w:gutter="0"/>
          <w:cols w:space="720"/>
        </w:sectPr>
      </w:pPr>
    </w:p>
    <w:p w14:paraId="3F85BEDB" w14:textId="77777777" w:rsidR="009F54E5" w:rsidRDefault="001A290F">
      <w:pPr>
        <w:pStyle w:val="Heading3"/>
        <w:numPr>
          <w:ilvl w:val="2"/>
          <w:numId w:val="38"/>
        </w:numPr>
        <w:tabs>
          <w:tab w:val="left" w:pos="823"/>
          <w:tab w:val="left" w:pos="824"/>
        </w:tabs>
        <w:spacing w:before="73"/>
        <w:ind w:hanging="703"/>
        <w:pPrChange w:id="855" w:author="Yeyun Ouyang" w:date="2019-07-09T16:01:00Z">
          <w:pPr>
            <w:pStyle w:val="Heading3"/>
            <w:numPr>
              <w:ilvl w:val="2"/>
              <w:numId w:val="30"/>
            </w:numPr>
            <w:tabs>
              <w:tab w:val="left" w:pos="823"/>
              <w:tab w:val="left" w:pos="824"/>
            </w:tabs>
            <w:spacing w:before="73"/>
          </w:pPr>
        </w:pPrChange>
      </w:pPr>
      <w:commentRangeStart w:id="856"/>
      <w:commentRangeStart w:id="857"/>
      <w:r>
        <w:lastRenderedPageBreak/>
        <w:t>Normalization</w:t>
      </w:r>
      <w:commentRangeEnd w:id="856"/>
      <w:r w:rsidR="00F14219">
        <w:rPr>
          <w:rStyle w:val="CommentReference"/>
          <w:b w:val="0"/>
          <w:bCs w:val="0"/>
        </w:rPr>
        <w:commentReference w:id="856"/>
      </w:r>
    </w:p>
    <w:p w14:paraId="08F7BCDE" w14:textId="77777777" w:rsidR="009F54E5" w:rsidRDefault="009F54E5">
      <w:pPr>
        <w:pStyle w:val="BodyText"/>
        <w:spacing w:before="5"/>
        <w:rPr>
          <w:b/>
          <w:sz w:val="34"/>
        </w:rPr>
      </w:pPr>
    </w:p>
    <w:p w14:paraId="231533F1" w14:textId="7BB65842" w:rsidR="009F54E5" w:rsidRDefault="001A290F">
      <w:pPr>
        <w:pStyle w:val="BodyText"/>
        <w:spacing w:line="453" w:lineRule="auto"/>
        <w:ind w:left="120" w:right="197"/>
        <w:jc w:val="both"/>
      </w:pPr>
      <w:r>
        <w:t>RNA-seq</w:t>
      </w:r>
      <w:r>
        <w:rPr>
          <w:spacing w:val="-14"/>
        </w:rPr>
        <w:t xml:space="preserve"> </w:t>
      </w:r>
      <w:r>
        <w:t>experiments</w:t>
      </w:r>
      <w:r>
        <w:rPr>
          <w:spacing w:val="-14"/>
        </w:rPr>
        <w:t xml:space="preserve"> </w:t>
      </w:r>
      <w:r>
        <w:t>can</w:t>
      </w:r>
      <w:r>
        <w:rPr>
          <w:spacing w:val="-14"/>
        </w:rPr>
        <w:t xml:space="preserve"> </w:t>
      </w:r>
      <w:r>
        <w:t>be</w:t>
      </w:r>
      <w:r>
        <w:rPr>
          <w:spacing w:val="-14"/>
        </w:rPr>
        <w:t xml:space="preserve"> </w:t>
      </w:r>
      <w:r>
        <w:t>normalized</w:t>
      </w:r>
      <w:r>
        <w:rPr>
          <w:spacing w:val="-14"/>
        </w:rPr>
        <w:t xml:space="preserve"> </w:t>
      </w:r>
      <w:r>
        <w:t>using</w:t>
      </w:r>
      <w:r>
        <w:rPr>
          <w:spacing w:val="-13"/>
        </w:rPr>
        <w:t xml:space="preserve"> </w:t>
      </w:r>
      <w:r>
        <w:t>the</w:t>
      </w:r>
      <w:r>
        <w:rPr>
          <w:spacing w:val="-14"/>
        </w:rPr>
        <w:t xml:space="preserve"> </w:t>
      </w:r>
      <w:r>
        <w:t>reads-per-million</w:t>
      </w:r>
      <w:r>
        <w:rPr>
          <w:spacing w:val="-14"/>
        </w:rPr>
        <w:t xml:space="preserve"> </w:t>
      </w:r>
      <w:r>
        <w:t>(RPM),</w:t>
      </w:r>
      <w:r>
        <w:rPr>
          <w:spacing w:val="-14"/>
        </w:rPr>
        <w:t xml:space="preserve"> </w:t>
      </w:r>
      <w:r>
        <w:t>Reads-per-kilobase-million</w:t>
      </w:r>
      <w:r>
        <w:rPr>
          <w:spacing w:val="-14"/>
        </w:rPr>
        <w:t xml:space="preserve"> </w:t>
      </w:r>
      <w:r>
        <w:t xml:space="preserve">(RPKM) or Fragments-per-kilobase-million (FPKM), </w:t>
      </w:r>
      <w:del w:id="858" w:author="JONATHAN ROBERT BELYEU" w:date="2019-07-06T20:38:00Z">
        <w:r>
          <w:delText xml:space="preserve">and </w:delText>
        </w:r>
      </w:del>
      <w:ins w:id="859" w:author="JONATHAN ROBERT BELYEU" w:date="2019-07-06T20:38:00Z">
        <w:r w:rsidR="002F6370">
          <w:t xml:space="preserve">or </w:t>
        </w:r>
      </w:ins>
      <w:r>
        <w:t>transcripts per million (TPM) methods, as outlined in Equations 1-4 in the Methods (</w:t>
      </w:r>
      <w:r>
        <w:rPr>
          <w:i/>
        </w:rPr>
        <w:t>28</w:t>
      </w:r>
      <w:r>
        <w:t xml:space="preserve">). </w:t>
      </w:r>
      <w:commentRangeStart w:id="860"/>
      <w:r>
        <w:t xml:space="preserve">Other normalizations, such as mean centering of </w:t>
      </w:r>
      <w:r>
        <w:rPr>
          <w:i/>
        </w:rPr>
        <w:t xml:space="preserve">j </w:t>
      </w:r>
      <w:r>
        <w:t xml:space="preserve">features (i.e. genes or other items) </w:t>
      </w:r>
      <w:r>
        <w:rPr>
          <w:spacing w:val="-3"/>
        </w:rPr>
        <w:t>by</w:t>
      </w:r>
      <w:r>
        <w:rPr>
          <w:spacing w:val="-11"/>
        </w:rPr>
        <w:t xml:space="preserve"> </w:t>
      </w:r>
      <w:proofErr w:type="spellStart"/>
      <w:r>
        <w:t>sklearn’s</w:t>
      </w:r>
      <w:proofErr w:type="spellEnd"/>
      <w:r>
        <w:rPr>
          <w:spacing w:val="-11"/>
        </w:rPr>
        <w:t xml:space="preserve"> </w:t>
      </w:r>
      <w:r>
        <w:t>preprocessing</w:t>
      </w:r>
      <w:r>
        <w:rPr>
          <w:spacing w:val="-10"/>
        </w:rPr>
        <w:t xml:space="preserve"> </w:t>
      </w:r>
      <w:r>
        <w:t>module</w:t>
      </w:r>
      <w:r>
        <w:rPr>
          <w:spacing w:val="-11"/>
        </w:rPr>
        <w:t xml:space="preserve"> </w:t>
      </w:r>
      <w:r>
        <w:t>(</w:t>
      </w:r>
      <w:r>
        <w:rPr>
          <w:i/>
        </w:rPr>
        <w:t>36</w:t>
      </w:r>
      <w:ins w:id="861" w:author="Yeyun Ouyang" w:date="2019-07-09T16:01:00Z">
        <w:r w:rsidR="007A02DF">
          <w:t>)</w:t>
        </w:r>
        <w:proofErr w:type="gramStart"/>
        <w:r w:rsidR="007A02DF">
          <w:t>.</w:t>
        </w:r>
        <w:r w:rsidR="007A02DF">
          <w:rPr>
            <w:spacing w:val="5"/>
          </w:rPr>
          <w:t xml:space="preserve"> </w:t>
        </w:r>
      </w:ins>
      <w:ins w:id="862" w:author="Jon Belyeu" w:date="2019-07-09T16:00:00Z">
        <w:r w:rsidR="00E43377">
          <w:t>)</w:t>
        </w:r>
      </w:ins>
      <w:proofErr w:type="gramEnd"/>
      <w:ins w:id="863" w:author="JONATHAN ROBERT BELYEU" w:date="2019-07-06T20:38:00Z">
        <w:r w:rsidR="002F6370">
          <w:t xml:space="preserve"> are also available</w:t>
        </w:r>
      </w:ins>
      <w:ins w:id="864" w:author="Jon Belyeu" w:date="2019-07-09T16:00:00Z">
        <w:r w:rsidR="00E43377">
          <w:t>.</w:t>
        </w:r>
        <w:r w:rsidR="00E43377">
          <w:rPr>
            <w:spacing w:val="5"/>
          </w:rPr>
          <w:t xml:space="preserve"> </w:t>
        </w:r>
      </w:ins>
      <w:ins w:id="865" w:author="Aaron Quinlan" w:date="2019-07-09T15:58:00Z">
        <w:r w:rsidR="00B6686C">
          <w:t>)</w:t>
        </w:r>
      </w:ins>
      <w:ins w:id="866" w:author="Jason Gertz" w:date="2019-07-02T16:31:00Z">
        <w:r w:rsidR="005D0A02">
          <w:t>, can be utilized</w:t>
        </w:r>
      </w:ins>
      <w:ins w:id="867" w:author="Aaron Quinlan" w:date="2019-07-09T15:58:00Z">
        <w:r w:rsidR="00B6686C">
          <w:t>.</w:t>
        </w:r>
        <w:r w:rsidR="00B6686C">
          <w:rPr>
            <w:spacing w:val="5"/>
          </w:rPr>
          <w:t xml:space="preserve"> </w:t>
        </w:r>
      </w:ins>
      <w:del w:id="868" w:author="Aaron Quinlan" w:date="2019-07-09T15:58:00Z">
        <w:r>
          <w:delText>).</w:delText>
        </w:r>
        <w:r>
          <w:rPr>
            <w:spacing w:val="5"/>
          </w:rPr>
          <w:delText xml:space="preserve"> </w:delText>
        </w:r>
        <w:commentRangeEnd w:id="860"/>
        <w:r w:rsidR="00C25683">
          <w:rPr>
            <w:rStyle w:val="CommentReference"/>
          </w:rPr>
          <w:commentReference w:id="860"/>
        </w:r>
      </w:del>
      <w:commentRangeStart w:id="869"/>
      <w:r>
        <w:t>Count</w:t>
      </w:r>
      <w:r>
        <w:rPr>
          <w:spacing w:val="-11"/>
        </w:rPr>
        <w:t xml:space="preserve"> </w:t>
      </w:r>
      <w:r>
        <w:t>thresholds</w:t>
      </w:r>
      <w:r>
        <w:rPr>
          <w:spacing w:val="-10"/>
        </w:rPr>
        <w:t xml:space="preserve"> </w:t>
      </w:r>
      <w:r>
        <w:t>can</w:t>
      </w:r>
      <w:r>
        <w:rPr>
          <w:spacing w:val="-11"/>
        </w:rPr>
        <w:t xml:space="preserve"> </w:t>
      </w:r>
      <w:del w:id="870" w:author="JONATHAN ROBERT BELYEU" w:date="2019-07-06T20:38:00Z">
        <w:r>
          <w:delText>also</w:delText>
        </w:r>
        <w:r>
          <w:rPr>
            <w:spacing w:val="-11"/>
          </w:rPr>
          <w:delText xml:space="preserve"> </w:delText>
        </w:r>
      </w:del>
      <w:r>
        <w:t>be</w:t>
      </w:r>
      <w:r>
        <w:rPr>
          <w:spacing w:val="-10"/>
        </w:rPr>
        <w:t xml:space="preserve"> </w:t>
      </w:r>
      <w:r>
        <w:t>set</w:t>
      </w:r>
      <w:r>
        <w:rPr>
          <w:spacing w:val="-11"/>
        </w:rPr>
        <w:t xml:space="preserve"> </w:t>
      </w:r>
      <w:r>
        <w:t>to</w:t>
      </w:r>
      <w:r>
        <w:rPr>
          <w:spacing w:val="-10"/>
        </w:rPr>
        <w:t xml:space="preserve"> </w:t>
      </w:r>
      <w:r>
        <w:t>remove</w:t>
      </w:r>
      <w:r>
        <w:rPr>
          <w:spacing w:val="-11"/>
        </w:rPr>
        <w:t xml:space="preserve"> </w:t>
      </w:r>
      <w:r>
        <w:t>genes</w:t>
      </w:r>
      <w:r>
        <w:rPr>
          <w:spacing w:val="-11"/>
        </w:rPr>
        <w:t xml:space="preserve"> </w:t>
      </w:r>
      <w:r>
        <w:t>from</w:t>
      </w:r>
      <w:r>
        <w:rPr>
          <w:spacing w:val="-10"/>
        </w:rPr>
        <w:t xml:space="preserve"> </w:t>
      </w:r>
      <w:r>
        <w:t>an</w:t>
      </w:r>
      <w:r>
        <w:rPr>
          <w:spacing w:val="-11"/>
        </w:rPr>
        <w:t xml:space="preserve"> </w:t>
      </w:r>
      <w:r>
        <w:t>analysis</w:t>
      </w:r>
      <w:r>
        <w:rPr>
          <w:spacing w:val="-10"/>
        </w:rPr>
        <w:t xml:space="preserve"> </w:t>
      </w:r>
      <w:r>
        <w:t xml:space="preserve">that </w:t>
      </w:r>
      <w:r>
        <w:rPr>
          <w:spacing w:val="-3"/>
        </w:rPr>
        <w:t xml:space="preserve">may </w:t>
      </w:r>
      <w:r>
        <w:t>be less reliable due to poor ability to be</w:t>
      </w:r>
      <w:r>
        <w:rPr>
          <w:spacing w:val="-12"/>
        </w:rPr>
        <w:t xml:space="preserve"> </w:t>
      </w:r>
      <w:r>
        <w:t>sequenced.</w:t>
      </w:r>
      <w:commentRangeEnd w:id="857"/>
      <w:commentRangeEnd w:id="869"/>
      <w:r w:rsidR="00531CF1">
        <w:rPr>
          <w:rStyle w:val="CommentReference"/>
        </w:rPr>
        <w:commentReference w:id="857"/>
      </w:r>
      <w:r w:rsidR="00C25683">
        <w:rPr>
          <w:rStyle w:val="CommentReference"/>
        </w:rPr>
        <w:commentReference w:id="869"/>
      </w:r>
    </w:p>
    <w:p w14:paraId="7F766D3A" w14:textId="77777777" w:rsidR="009F54E5" w:rsidRDefault="001A290F">
      <w:pPr>
        <w:pStyle w:val="Heading3"/>
        <w:numPr>
          <w:ilvl w:val="2"/>
          <w:numId w:val="38"/>
        </w:numPr>
        <w:tabs>
          <w:tab w:val="left" w:pos="823"/>
          <w:tab w:val="left" w:pos="824"/>
        </w:tabs>
        <w:spacing w:before="164"/>
        <w:ind w:hanging="703"/>
        <w:pPrChange w:id="871" w:author="Yeyun Ouyang" w:date="2019-07-09T16:01:00Z">
          <w:pPr>
            <w:pStyle w:val="Heading3"/>
            <w:numPr>
              <w:ilvl w:val="2"/>
              <w:numId w:val="30"/>
            </w:numPr>
            <w:tabs>
              <w:tab w:val="left" w:pos="823"/>
              <w:tab w:val="left" w:pos="824"/>
            </w:tabs>
            <w:spacing w:before="164"/>
          </w:pPr>
        </w:pPrChange>
      </w:pPr>
      <w:r>
        <w:t>Analyzing</w:t>
      </w:r>
      <w:r>
        <w:rPr>
          <w:spacing w:val="-2"/>
        </w:rPr>
        <w:t xml:space="preserve"> </w:t>
      </w:r>
      <w:r>
        <w:t>Data</w:t>
      </w:r>
    </w:p>
    <w:p w14:paraId="7D49519D" w14:textId="77777777" w:rsidR="009F54E5" w:rsidRDefault="009F54E5">
      <w:pPr>
        <w:pStyle w:val="BodyText"/>
        <w:spacing w:before="5"/>
        <w:rPr>
          <w:b/>
          <w:sz w:val="34"/>
        </w:rPr>
      </w:pPr>
    </w:p>
    <w:p w14:paraId="00CCE482" w14:textId="44EDBB47" w:rsidR="009F54E5" w:rsidRDefault="001A290F">
      <w:pPr>
        <w:pStyle w:val="BodyText"/>
        <w:spacing w:line="453" w:lineRule="auto"/>
        <w:ind w:left="120" w:right="199"/>
        <w:jc w:val="both"/>
      </w:pPr>
      <w:commentRangeStart w:id="872"/>
      <w:del w:id="873" w:author="Jeff Morgan" w:date="2019-07-02T21:31:00Z">
        <w:r>
          <w:delText>While</w:delText>
        </w:r>
        <w:r w:rsidR="004D1738" w:rsidDel="00C25683">
          <w:rPr>
            <w:spacing w:val="-9"/>
          </w:rPr>
          <w:delText xml:space="preserve"> </w:delText>
        </w:r>
      </w:del>
      <w:ins w:id="874" w:author="Jeff Morgan" w:date="2019-07-02T21:31:00Z">
        <w:r w:rsidR="00C25683">
          <w:t>Although</w:t>
        </w:r>
        <w:commentRangeEnd w:id="872"/>
        <w:r w:rsidR="00C25683">
          <w:rPr>
            <w:rStyle w:val="CommentReference"/>
          </w:rPr>
          <w:commentReference w:id="872"/>
        </w:r>
        <w:r w:rsidR="00C25683">
          <w:t>,</w:t>
        </w:r>
        <w:r>
          <w:rPr>
            <w:spacing w:val="-9"/>
          </w:rPr>
          <w:t xml:space="preserve"> </w:t>
        </w:r>
      </w:ins>
      <w:r>
        <w:t>a</w:t>
      </w:r>
      <w:r>
        <w:rPr>
          <w:spacing w:val="-9"/>
        </w:rPr>
        <w:t xml:space="preserve"> </w:t>
      </w:r>
      <w:r>
        <w:t>litany</w:t>
      </w:r>
      <w:r>
        <w:rPr>
          <w:spacing w:val="-9"/>
        </w:rPr>
        <w:t xml:space="preserve"> </w:t>
      </w:r>
      <w:r>
        <w:t>of</w:t>
      </w:r>
      <w:r>
        <w:rPr>
          <w:spacing w:val="-9"/>
        </w:rPr>
        <w:t xml:space="preserve"> </w:t>
      </w:r>
      <w:r>
        <w:t>analysis</w:t>
      </w:r>
      <w:r>
        <w:rPr>
          <w:spacing w:val="-9"/>
        </w:rPr>
        <w:t xml:space="preserve"> </w:t>
      </w:r>
      <w:r>
        <w:t>tools</w:t>
      </w:r>
      <w:r>
        <w:rPr>
          <w:spacing w:val="-9"/>
        </w:rPr>
        <w:t xml:space="preserve"> </w:t>
      </w:r>
      <w:r>
        <w:t>are</w:t>
      </w:r>
      <w:r>
        <w:rPr>
          <w:spacing w:val="-9"/>
        </w:rPr>
        <w:t xml:space="preserve"> </w:t>
      </w:r>
      <w:r>
        <w:t>included</w:t>
      </w:r>
      <w:r>
        <w:rPr>
          <w:spacing w:val="-8"/>
        </w:rPr>
        <w:t xml:space="preserve"> </w:t>
      </w:r>
      <w:r>
        <w:t>in</w:t>
      </w:r>
      <w:r>
        <w:rPr>
          <w:spacing w:val="-9"/>
        </w:rPr>
        <w:t xml:space="preserve"> </w:t>
      </w:r>
      <w:commentRangeStart w:id="875"/>
      <w:proofErr w:type="spellStart"/>
      <w:r>
        <w:t>XPRESSplot</w:t>
      </w:r>
      <w:commentRangeEnd w:id="875"/>
      <w:proofErr w:type="spellEnd"/>
      <w:r w:rsidR="002F6370">
        <w:rPr>
          <w:rStyle w:val="CommentReference"/>
        </w:rPr>
        <w:commentReference w:id="875"/>
      </w:r>
      <w:del w:id="876" w:author="Jason Gertz" w:date="2019-07-02T16:38:00Z">
        <w:r>
          <w:rPr>
            <w:spacing w:val="-9"/>
          </w:rPr>
          <w:delText xml:space="preserve"> </w:delText>
        </w:r>
        <w:r>
          <w:delText>as</w:delText>
        </w:r>
        <w:r>
          <w:rPr>
            <w:spacing w:val="-9"/>
          </w:rPr>
          <w:delText xml:space="preserve"> </w:delText>
        </w:r>
        <w:r>
          <w:delText>of</w:delText>
        </w:r>
        <w:r>
          <w:rPr>
            <w:spacing w:val="-9"/>
          </w:rPr>
          <w:delText xml:space="preserve"> </w:delText>
        </w:r>
        <w:r>
          <w:delText>the</w:delText>
        </w:r>
        <w:r>
          <w:rPr>
            <w:spacing w:val="-9"/>
          </w:rPr>
          <w:delText xml:space="preserve"> </w:delText>
        </w:r>
        <w:r>
          <w:delText>time</w:delText>
        </w:r>
        <w:r>
          <w:rPr>
            <w:spacing w:val="-9"/>
          </w:rPr>
          <w:delText xml:space="preserve"> </w:delText>
        </w:r>
        <w:r>
          <w:delText>of</w:delText>
        </w:r>
        <w:r>
          <w:rPr>
            <w:spacing w:val="-8"/>
          </w:rPr>
          <w:delText xml:space="preserve"> </w:delText>
        </w:r>
        <w:r>
          <w:delText>writing</w:delText>
        </w:r>
      </w:del>
      <w:r>
        <w:t>,</w:t>
      </w:r>
      <w:r>
        <w:rPr>
          <w:spacing w:val="-9"/>
        </w:rPr>
        <w:t xml:space="preserve"> </w:t>
      </w:r>
      <w:r>
        <w:t>we</w:t>
      </w:r>
      <w:r>
        <w:rPr>
          <w:spacing w:val="-9"/>
        </w:rPr>
        <w:t xml:space="preserve"> </w:t>
      </w:r>
      <w:r>
        <w:t>will</w:t>
      </w:r>
      <w:r>
        <w:rPr>
          <w:spacing w:val="-9"/>
        </w:rPr>
        <w:t xml:space="preserve"> </w:t>
      </w:r>
      <w:r>
        <w:t>focus</w:t>
      </w:r>
      <w:r>
        <w:rPr>
          <w:spacing w:val="-9"/>
        </w:rPr>
        <w:t xml:space="preserve"> </w:t>
      </w:r>
      <w:r>
        <w:t>on</w:t>
      </w:r>
      <w:r>
        <w:rPr>
          <w:spacing w:val="-9"/>
        </w:rPr>
        <w:t xml:space="preserve"> </w:t>
      </w:r>
      <w:r>
        <w:t>tools</w:t>
      </w:r>
      <w:r>
        <w:rPr>
          <w:spacing w:val="-9"/>
        </w:rPr>
        <w:t xml:space="preserve"> </w:t>
      </w:r>
      <w:r>
        <w:t xml:space="preserve">unique to this Python library or that are particularly useful and refer the reader to the documentation </w:t>
      </w:r>
      <w:r>
        <w:rPr>
          <w:spacing w:val="-3"/>
        </w:rPr>
        <w:t xml:space="preserve">for </w:t>
      </w:r>
      <w:r>
        <w:t>further details and examples of additional analysis</w:t>
      </w:r>
      <w:r>
        <w:rPr>
          <w:spacing w:val="-8"/>
        </w:rPr>
        <w:t xml:space="preserve"> </w:t>
      </w:r>
      <w:r>
        <w:t>features.</w:t>
      </w:r>
    </w:p>
    <w:p w14:paraId="4F66F511" w14:textId="77777777" w:rsidR="009F54E5" w:rsidRDefault="009F54E5">
      <w:pPr>
        <w:pStyle w:val="BodyText"/>
        <w:spacing w:before="10"/>
        <w:rPr>
          <w:sz w:val="20"/>
        </w:rPr>
      </w:pPr>
      <w:commentRangeStart w:id="877"/>
    </w:p>
    <w:p w14:paraId="3BD45C9A" w14:textId="1D64DC1B" w:rsidR="009F54E5" w:rsidRDefault="001A290F">
      <w:pPr>
        <w:pStyle w:val="ListParagraph"/>
        <w:numPr>
          <w:ilvl w:val="0"/>
          <w:numId w:val="37"/>
        </w:numPr>
        <w:tabs>
          <w:tab w:val="left" w:pos="666"/>
        </w:tabs>
        <w:spacing w:line="453" w:lineRule="auto"/>
        <w:ind w:right="197" w:hanging="185"/>
        <w:jc w:val="both"/>
        <w:pPrChange w:id="878" w:author="Yeyun Ouyang" w:date="2019-07-09T16:01:00Z">
          <w:pPr>
            <w:pStyle w:val="ListParagraph"/>
            <w:numPr>
              <w:numId w:val="29"/>
            </w:numPr>
            <w:tabs>
              <w:tab w:val="left" w:pos="666"/>
            </w:tabs>
            <w:spacing w:line="453" w:lineRule="auto"/>
            <w:ind w:left="665" w:right="197" w:hanging="185"/>
            <w:jc w:val="both"/>
          </w:pPr>
        </w:pPrChange>
      </w:pPr>
      <w:r>
        <w:rPr>
          <w:b/>
        </w:rPr>
        <w:t>Principal</w:t>
      </w:r>
      <w:r>
        <w:rPr>
          <w:b/>
          <w:spacing w:val="-20"/>
        </w:rPr>
        <w:t xml:space="preserve"> </w:t>
      </w:r>
      <w:r>
        <w:rPr>
          <w:b/>
        </w:rPr>
        <w:t>Components</w:t>
      </w:r>
      <w:r>
        <w:rPr>
          <w:b/>
          <w:spacing w:val="-20"/>
        </w:rPr>
        <w:t xml:space="preserve"> </w:t>
      </w:r>
      <w:r>
        <w:rPr>
          <w:b/>
        </w:rPr>
        <w:t>Analysis</w:t>
      </w:r>
      <w:r>
        <w:t>:</w:t>
      </w:r>
      <w:r>
        <w:rPr>
          <w:spacing w:val="-1"/>
        </w:rPr>
        <w:t xml:space="preserve"> </w:t>
      </w:r>
      <w:r>
        <w:t>Principal</w:t>
      </w:r>
      <w:r>
        <w:rPr>
          <w:spacing w:val="-20"/>
        </w:rPr>
        <w:t xml:space="preserve"> </w:t>
      </w:r>
      <w:r>
        <w:t>components</w:t>
      </w:r>
      <w:r>
        <w:rPr>
          <w:spacing w:val="-19"/>
        </w:rPr>
        <w:t xml:space="preserve"> </w:t>
      </w:r>
      <w:r>
        <w:t>analysis</w:t>
      </w:r>
      <w:r>
        <w:rPr>
          <w:spacing w:val="-20"/>
        </w:rPr>
        <w:t xml:space="preserve"> </w:t>
      </w:r>
      <w:r>
        <w:t>(PCA)</w:t>
      </w:r>
      <w:r>
        <w:rPr>
          <w:spacing w:val="-20"/>
        </w:rPr>
        <w:t xml:space="preserve"> </w:t>
      </w:r>
      <w:r>
        <w:rPr>
          <w:spacing w:val="-3"/>
        </w:rPr>
        <w:t>for</w:t>
      </w:r>
      <w:r>
        <w:rPr>
          <w:spacing w:val="-19"/>
        </w:rPr>
        <w:t xml:space="preserve"> </w:t>
      </w:r>
      <w:r>
        <w:t>the</w:t>
      </w:r>
      <w:r>
        <w:rPr>
          <w:spacing w:val="-20"/>
        </w:rPr>
        <w:t xml:space="preserve"> </w:t>
      </w:r>
      <w:r>
        <w:t>data</w:t>
      </w:r>
      <w:r>
        <w:rPr>
          <w:spacing w:val="-20"/>
        </w:rPr>
        <w:t xml:space="preserve"> </w:t>
      </w:r>
      <w:r>
        <w:t>matrix</w:t>
      </w:r>
      <w:r>
        <w:rPr>
          <w:spacing w:val="-19"/>
        </w:rPr>
        <w:t xml:space="preserve"> </w:t>
      </w:r>
      <w:r>
        <w:t>is</w:t>
      </w:r>
      <w:r>
        <w:rPr>
          <w:spacing w:val="-20"/>
        </w:rPr>
        <w:t xml:space="preserve"> </w:t>
      </w:r>
      <w:r>
        <w:t>computed</w:t>
      </w:r>
      <w:r>
        <w:rPr>
          <w:spacing w:val="-20"/>
        </w:rPr>
        <w:t xml:space="preserve"> </w:t>
      </w:r>
      <w:r>
        <w:t>us</w:t>
      </w:r>
      <w:del w:id="879" w:author="JONATHAN ROBERT BELYEU" w:date="2019-07-06T20:39:00Z">
        <w:r>
          <w:delText xml:space="preserve">- </w:delText>
        </w:r>
      </w:del>
      <w:r>
        <w:t>ing</w:t>
      </w:r>
      <w:r>
        <w:rPr>
          <w:spacing w:val="-8"/>
        </w:rPr>
        <w:t xml:space="preserve"> </w:t>
      </w:r>
      <w:r>
        <w:t>Python’s</w:t>
      </w:r>
      <w:r>
        <w:rPr>
          <w:spacing w:val="-7"/>
        </w:rPr>
        <w:t xml:space="preserve"> </w:t>
      </w:r>
      <w:proofErr w:type="spellStart"/>
      <w:ins w:id="880" w:author="JONATHAN ROBERT BELYEU" w:date="2019-07-06T20:40:00Z">
        <w:r w:rsidR="002F6370">
          <w:rPr>
            <w:spacing w:val="-7"/>
          </w:rPr>
          <w:t>S</w:t>
        </w:r>
      </w:ins>
      <w:del w:id="881" w:author="JONATHAN ROBERT BELYEU" w:date="2019-07-06T20:40:00Z">
        <w:r w:rsidR="00E43377" w:rsidDel="002F6370">
          <w:delText>s</w:delText>
        </w:r>
      </w:del>
      <w:ins w:id="882" w:author="Jon Belyeu" w:date="2019-07-09T16:00:00Z">
        <w:r w:rsidR="00E43377">
          <w:t>ci</w:t>
        </w:r>
      </w:ins>
      <w:del w:id="883" w:author="JONATHAN ROBERT BELYEU" w:date="2019-07-06T20:40:00Z">
        <w:r w:rsidR="00E43377" w:rsidDel="002F6370">
          <w:delText>k</w:delText>
        </w:r>
      </w:del>
      <w:ins w:id="884" w:author="JONATHAN ROBERT BELYEU" w:date="2019-07-06T20:40:00Z">
        <w:r w:rsidR="002F6370">
          <w:t>K</w:t>
        </w:r>
      </w:ins>
      <w:ins w:id="885" w:author="Jon Belyeu" w:date="2019-07-09T16:00:00Z">
        <w:r w:rsidR="00E43377">
          <w:t>it</w:t>
        </w:r>
        <w:proofErr w:type="spellEnd"/>
        <w:r w:rsidR="00E43377">
          <w:t>-</w:t>
        </w:r>
      </w:ins>
      <w:ins w:id="886" w:author="JONATHAN ROBERT BELYEU" w:date="2019-07-06T20:40:00Z">
        <w:r w:rsidR="002F6370">
          <w:t>L</w:t>
        </w:r>
      </w:ins>
      <w:del w:id="887" w:author="Jon Belyeu" w:date="2019-07-09T16:00:00Z">
        <w:r>
          <w:delText>scikit-</w:delText>
        </w:r>
      </w:del>
      <w:del w:id="888" w:author="JONATHAN ROBERT BELYEU" w:date="2019-07-06T20:40:00Z">
        <w:r>
          <w:delText>l</w:delText>
        </w:r>
      </w:del>
      <w:r>
        <w:t>earn</w:t>
      </w:r>
      <w:r>
        <w:rPr>
          <w:spacing w:val="-8"/>
        </w:rPr>
        <w:t xml:space="preserve"> </w:t>
      </w:r>
      <w:r>
        <w:t>package</w:t>
      </w:r>
      <w:r>
        <w:rPr>
          <w:spacing w:val="-7"/>
        </w:rPr>
        <w:t xml:space="preserve"> </w:t>
      </w:r>
      <w:r>
        <w:t>(</w:t>
      </w:r>
      <w:r>
        <w:rPr>
          <w:i/>
        </w:rPr>
        <w:t>36</w:t>
      </w:r>
      <w:r>
        <w:t>)</w:t>
      </w:r>
      <w:r>
        <w:rPr>
          <w:spacing w:val="-7"/>
        </w:rPr>
        <w:t xml:space="preserve"> </w:t>
      </w:r>
      <w:r>
        <w:t>and</w:t>
      </w:r>
      <w:r>
        <w:rPr>
          <w:spacing w:val="-8"/>
        </w:rPr>
        <w:t xml:space="preserve"> </w:t>
      </w:r>
      <w:r>
        <w:t>desired</w:t>
      </w:r>
      <w:r>
        <w:rPr>
          <w:spacing w:val="-7"/>
        </w:rPr>
        <w:t xml:space="preserve"> </w:t>
      </w:r>
      <w:r>
        <w:t>principal</w:t>
      </w:r>
      <w:r>
        <w:rPr>
          <w:spacing w:val="-8"/>
        </w:rPr>
        <w:t xml:space="preserve"> </w:t>
      </w:r>
      <w:r>
        <w:t>components</w:t>
      </w:r>
      <w:r>
        <w:rPr>
          <w:spacing w:val="-7"/>
        </w:rPr>
        <w:t xml:space="preserve"> </w:t>
      </w:r>
      <w:r>
        <w:t>are</w:t>
      </w:r>
      <w:r>
        <w:rPr>
          <w:spacing w:val="-7"/>
        </w:rPr>
        <w:t xml:space="preserve"> </w:t>
      </w:r>
      <w:r>
        <w:t>plotted</w:t>
      </w:r>
      <w:r>
        <w:rPr>
          <w:spacing w:val="-8"/>
        </w:rPr>
        <w:t xml:space="preserve"> </w:t>
      </w:r>
      <w:r>
        <w:t>in</w:t>
      </w:r>
      <w:r>
        <w:rPr>
          <w:spacing w:val="-7"/>
        </w:rPr>
        <w:t xml:space="preserve"> </w:t>
      </w:r>
      <w:r>
        <w:t>a</w:t>
      </w:r>
      <w:r>
        <w:rPr>
          <w:spacing w:val="-8"/>
        </w:rPr>
        <w:t xml:space="preserve"> </w:t>
      </w:r>
      <w:r>
        <w:t>scatter</w:t>
      </w:r>
      <w:r>
        <w:rPr>
          <w:spacing w:val="-7"/>
        </w:rPr>
        <w:t xml:space="preserve"> </w:t>
      </w:r>
      <w:r>
        <w:t>plot</w:t>
      </w:r>
      <w:r>
        <w:rPr>
          <w:spacing w:val="-7"/>
        </w:rPr>
        <w:t xml:space="preserve"> </w:t>
      </w:r>
      <w:r>
        <w:t>via</w:t>
      </w:r>
      <w:r>
        <w:rPr>
          <w:spacing w:val="-8"/>
        </w:rPr>
        <w:t xml:space="preserve"> </w:t>
      </w:r>
      <w:r>
        <w:rPr>
          <w:spacing w:val="-4"/>
        </w:rPr>
        <w:t xml:space="preserve">the </w:t>
      </w:r>
      <w:ins w:id="889" w:author="JONATHAN ROBERT BELYEU" w:date="2019-07-06T20:39:00Z">
        <w:r w:rsidR="002F6370">
          <w:t>M</w:t>
        </w:r>
      </w:ins>
      <w:del w:id="890" w:author="JONATHAN ROBERT BELYEU" w:date="2019-07-06T20:39:00Z">
        <w:r>
          <w:delText>m</w:delText>
        </w:r>
      </w:del>
      <w:r>
        <w:t>atplotlib</w:t>
      </w:r>
      <w:r>
        <w:rPr>
          <w:spacing w:val="-12"/>
        </w:rPr>
        <w:t xml:space="preserve"> </w:t>
      </w:r>
      <w:r>
        <w:t>(</w:t>
      </w:r>
      <w:r>
        <w:rPr>
          <w:i/>
        </w:rPr>
        <w:t>34</w:t>
      </w:r>
      <w:r>
        <w:t>)</w:t>
      </w:r>
      <w:r>
        <w:rPr>
          <w:spacing w:val="-12"/>
        </w:rPr>
        <w:t xml:space="preserve"> </w:t>
      </w:r>
      <w:r>
        <w:t>and</w:t>
      </w:r>
      <w:r>
        <w:rPr>
          <w:spacing w:val="-12"/>
        </w:rPr>
        <w:t xml:space="preserve"> </w:t>
      </w:r>
      <w:del w:id="891" w:author="JONATHAN ROBERT BELYEU" w:date="2019-07-06T20:39:00Z">
        <w:r>
          <w:delText>seaborn</w:delText>
        </w:r>
        <w:r w:rsidR="00E43377" w:rsidDel="002F6370">
          <w:rPr>
            <w:spacing w:val="-12"/>
          </w:rPr>
          <w:delText xml:space="preserve"> </w:delText>
        </w:r>
      </w:del>
      <w:ins w:id="892" w:author="JONATHAN ROBERT BELYEU" w:date="2019-07-06T20:39:00Z">
        <w:r w:rsidR="002F6370">
          <w:t>Seaborn</w:t>
        </w:r>
        <w:r>
          <w:rPr>
            <w:spacing w:val="-12"/>
          </w:rPr>
          <w:t xml:space="preserve"> </w:t>
        </w:r>
      </w:ins>
      <w:r>
        <w:t>(</w:t>
      </w:r>
      <w:r>
        <w:rPr>
          <w:i/>
        </w:rPr>
        <w:t>35</w:t>
      </w:r>
      <w:r>
        <w:t>)</w:t>
      </w:r>
      <w:r>
        <w:rPr>
          <w:spacing w:val="-12"/>
        </w:rPr>
        <w:t xml:space="preserve"> </w:t>
      </w:r>
      <w:r>
        <w:t>packages.</w:t>
      </w:r>
      <w:r>
        <w:rPr>
          <w:spacing w:val="4"/>
        </w:rPr>
        <w:t xml:space="preserve"> </w:t>
      </w:r>
      <w:r>
        <w:t>The</w:t>
      </w:r>
      <w:r>
        <w:rPr>
          <w:spacing w:val="-12"/>
        </w:rPr>
        <w:t xml:space="preserve"> </w:t>
      </w:r>
      <w:proofErr w:type="spellStart"/>
      <w:r>
        <w:t>XPRESSplot</w:t>
      </w:r>
      <w:proofErr w:type="spellEnd"/>
      <w:r>
        <w:rPr>
          <w:spacing w:val="-12"/>
        </w:rPr>
        <w:t xml:space="preserve"> </w:t>
      </w:r>
      <w:r>
        <w:t>PCA</w:t>
      </w:r>
      <w:r>
        <w:rPr>
          <w:spacing w:val="-12"/>
        </w:rPr>
        <w:t xml:space="preserve"> </w:t>
      </w:r>
      <w:r>
        <w:t>module,</w:t>
      </w:r>
      <w:r>
        <w:rPr>
          <w:spacing w:val="-12"/>
        </w:rPr>
        <w:t xml:space="preserve"> </w:t>
      </w:r>
      <w:r>
        <w:t>as</w:t>
      </w:r>
      <w:r>
        <w:rPr>
          <w:spacing w:val="-12"/>
        </w:rPr>
        <w:t xml:space="preserve"> </w:t>
      </w:r>
      <w:r>
        <w:t>in</w:t>
      </w:r>
      <w:r>
        <w:rPr>
          <w:spacing w:val="-12"/>
        </w:rPr>
        <w:t xml:space="preserve"> </w:t>
      </w:r>
      <w:r>
        <w:t>many</w:t>
      </w:r>
      <w:r>
        <w:rPr>
          <w:spacing w:val="-12"/>
        </w:rPr>
        <w:t xml:space="preserve"> </w:t>
      </w:r>
      <w:r>
        <w:t>other</w:t>
      </w:r>
      <w:r>
        <w:rPr>
          <w:spacing w:val="-12"/>
        </w:rPr>
        <w:t xml:space="preserve"> </w:t>
      </w:r>
      <w:r>
        <w:t>analysis</w:t>
      </w:r>
      <w:r>
        <w:rPr>
          <w:spacing w:val="-12"/>
        </w:rPr>
        <w:t xml:space="preserve"> </w:t>
      </w:r>
      <w:r>
        <w:t>mod</w:t>
      </w:r>
      <w:del w:id="893" w:author="JONATHAN ROBERT BELYEU" w:date="2019-07-06T20:39:00Z">
        <w:r>
          <w:delText xml:space="preserve">- </w:delText>
        </w:r>
      </w:del>
      <w:r>
        <w:t xml:space="preserve">ules within </w:t>
      </w:r>
      <w:proofErr w:type="spellStart"/>
      <w:r>
        <w:t>XPRESSplot</w:t>
      </w:r>
      <w:proofErr w:type="spellEnd"/>
      <w:r>
        <w:t xml:space="preserve">, </w:t>
      </w:r>
      <w:del w:id="894" w:author="JONATHAN ROBERT BELYEU" w:date="2019-07-06T20:39:00Z">
        <w:r>
          <w:delText xml:space="preserve">samples are </w:delText>
        </w:r>
      </w:del>
      <w:r>
        <w:t>color-</w:t>
      </w:r>
      <w:proofErr w:type="spellStart"/>
      <w:ins w:id="895" w:author="Yeyun Ouyang" w:date="2019-07-09T16:01:00Z">
        <w:r w:rsidR="007A02DF">
          <w:t>coded</w:t>
        </w:r>
      </w:ins>
      <w:ins w:id="896" w:author="Jon Belyeu" w:date="2019-07-09T16:00:00Z">
        <w:r w:rsidR="00E43377">
          <w:t>cod</w:t>
        </w:r>
      </w:ins>
      <w:ins w:id="897" w:author="JONATHAN ROBERT BELYEU" w:date="2019-07-06T20:39:00Z">
        <w:r w:rsidR="002F6370">
          <w:t>es</w:t>
        </w:r>
        <w:proofErr w:type="spellEnd"/>
        <w:r w:rsidR="002F6370">
          <w:t xml:space="preserve"> samples</w:t>
        </w:r>
      </w:ins>
      <w:del w:id="898" w:author="JONATHAN ROBERT BELYEU" w:date="2019-07-06T20:39:00Z">
        <w:r w:rsidR="00E43377" w:rsidDel="002F6370">
          <w:delText>ed</w:delText>
        </w:r>
      </w:del>
      <w:del w:id="899" w:author="Jon Belyeu" w:date="2019-07-09T16:00:00Z">
        <w:r>
          <w:delText>coded</w:delText>
        </w:r>
      </w:del>
      <w:r>
        <w:t xml:space="preserve"> </w:t>
      </w:r>
      <w:r>
        <w:rPr>
          <w:spacing w:val="-3"/>
        </w:rPr>
        <w:t xml:space="preserve">by </w:t>
      </w:r>
      <w:r>
        <w:t>cross-referencing the data matrix with the</w:t>
      </w:r>
      <w:r>
        <w:rPr>
          <w:spacing w:val="-39"/>
        </w:rPr>
        <w:t xml:space="preserve"> </w:t>
      </w:r>
      <w:r>
        <w:t>metagene table</w:t>
      </w:r>
      <w:r>
        <w:rPr>
          <w:spacing w:val="-10"/>
        </w:rPr>
        <w:t xml:space="preserve"> </w:t>
      </w:r>
      <w:r>
        <w:t>to</w:t>
      </w:r>
      <w:r>
        <w:rPr>
          <w:spacing w:val="-10"/>
        </w:rPr>
        <w:t xml:space="preserve"> </w:t>
      </w:r>
      <w:r>
        <w:t>determine</w:t>
      </w:r>
      <w:r>
        <w:rPr>
          <w:spacing w:val="-9"/>
        </w:rPr>
        <w:t xml:space="preserve"> </w:t>
      </w:r>
      <w:r>
        <w:t>sample</w:t>
      </w:r>
      <w:r>
        <w:rPr>
          <w:spacing w:val="-10"/>
        </w:rPr>
        <w:t xml:space="preserve"> </w:t>
      </w:r>
      <w:r>
        <w:t>labels.</w:t>
      </w:r>
      <w:r>
        <w:rPr>
          <w:spacing w:val="6"/>
        </w:rPr>
        <w:t xml:space="preserve"> </w:t>
      </w:r>
      <w:r>
        <w:t>A</w:t>
      </w:r>
      <w:r>
        <w:rPr>
          <w:spacing w:val="-9"/>
        </w:rPr>
        <w:t xml:space="preserve"> </w:t>
      </w:r>
      <w:r>
        <w:t>dictionary</w:t>
      </w:r>
      <w:r>
        <w:rPr>
          <w:spacing w:val="-10"/>
        </w:rPr>
        <w:t xml:space="preserve"> </w:t>
      </w:r>
      <w:r>
        <w:t>is</w:t>
      </w:r>
      <w:r>
        <w:rPr>
          <w:spacing w:val="-9"/>
        </w:rPr>
        <w:t xml:space="preserve"> </w:t>
      </w:r>
      <w:r>
        <w:t>additionally</w:t>
      </w:r>
      <w:r>
        <w:rPr>
          <w:spacing w:val="-10"/>
        </w:rPr>
        <w:t xml:space="preserve"> </w:t>
      </w:r>
      <w:r>
        <w:t>passed</w:t>
      </w:r>
      <w:r>
        <w:rPr>
          <w:spacing w:val="-10"/>
        </w:rPr>
        <w:t xml:space="preserve"> </w:t>
      </w:r>
      <w:r>
        <w:t>into</w:t>
      </w:r>
      <w:r>
        <w:rPr>
          <w:spacing w:val="-10"/>
        </w:rPr>
        <w:t xml:space="preserve"> </w:t>
      </w:r>
      <w:r>
        <w:t>the</w:t>
      </w:r>
      <w:r>
        <w:rPr>
          <w:spacing w:val="-9"/>
        </w:rPr>
        <w:t xml:space="preserve"> </w:t>
      </w:r>
      <w:r>
        <w:t>function</w:t>
      </w:r>
      <w:r>
        <w:rPr>
          <w:spacing w:val="-10"/>
        </w:rPr>
        <w:t xml:space="preserve"> </w:t>
      </w:r>
      <w:r>
        <w:t>that</w:t>
      </w:r>
      <w:r>
        <w:rPr>
          <w:spacing w:val="-9"/>
        </w:rPr>
        <w:t xml:space="preserve"> </w:t>
      </w:r>
      <w:r>
        <w:t>maps</w:t>
      </w:r>
      <w:r>
        <w:rPr>
          <w:spacing w:val="-10"/>
        </w:rPr>
        <w:t xml:space="preserve"> </w:t>
      </w:r>
      <w:r>
        <w:t>a</w:t>
      </w:r>
      <w:r>
        <w:rPr>
          <w:spacing w:val="-10"/>
        </w:rPr>
        <w:t xml:space="preserve"> </w:t>
      </w:r>
      <w:r>
        <w:t xml:space="preserve">particular color to each sample label. Confidence intervals are plotted </w:t>
      </w:r>
      <w:r>
        <w:rPr>
          <w:spacing w:val="-3"/>
        </w:rPr>
        <w:t xml:space="preserve">over </w:t>
      </w:r>
      <w:r>
        <w:t xml:space="preserve">the scatterplot using </w:t>
      </w:r>
      <w:ins w:id="900" w:author="JONATHAN ROBERT BELYEU" w:date="2019-07-06T20:40:00Z">
        <w:r w:rsidR="002F6370">
          <w:t>N</w:t>
        </w:r>
      </w:ins>
      <w:del w:id="901" w:author="JONATHAN ROBERT BELYEU" w:date="2019-07-06T20:40:00Z">
        <w:r w:rsidR="00E43377" w:rsidDel="002F6370">
          <w:delText>n</w:delText>
        </w:r>
      </w:del>
      <w:ins w:id="902" w:author="Jon Belyeu" w:date="2019-07-09T16:00:00Z">
        <w:r w:rsidR="00E43377">
          <w:t>um</w:t>
        </w:r>
      </w:ins>
      <w:ins w:id="903" w:author="JONATHAN ROBERT BELYEU" w:date="2019-07-06T20:40:00Z">
        <w:r w:rsidR="002F6370">
          <w:t>P</w:t>
        </w:r>
      </w:ins>
      <w:del w:id="904" w:author="JONATHAN ROBERT BELYEU" w:date="2019-07-06T20:40:00Z">
        <w:r w:rsidR="00E43377" w:rsidDel="002F6370">
          <w:delText>p</w:delText>
        </w:r>
      </w:del>
      <w:ins w:id="905" w:author="Jon Belyeu" w:date="2019-07-09T16:00:00Z">
        <w:r w:rsidR="00E43377">
          <w:t>y</w:t>
        </w:r>
      </w:ins>
      <w:del w:id="906" w:author="Jon Belyeu" w:date="2019-07-09T16:00:00Z">
        <w:r>
          <w:delText>numpy</w:delText>
        </w:r>
      </w:del>
      <w:r>
        <w:t xml:space="preserve"> (</w:t>
      </w:r>
      <w:r>
        <w:rPr>
          <w:i/>
        </w:rPr>
        <w:t>37, 38</w:t>
      </w:r>
      <w:r>
        <w:t>), a feature lacking from Pythonic PCA</w:t>
      </w:r>
      <w:r>
        <w:rPr>
          <w:spacing w:val="-8"/>
        </w:rPr>
        <w:t xml:space="preserve"> </w:t>
      </w:r>
      <w:r>
        <w:t>packages.</w:t>
      </w:r>
    </w:p>
    <w:p w14:paraId="5CF15390" w14:textId="203FA129" w:rsidR="009F54E5" w:rsidRDefault="001A290F">
      <w:pPr>
        <w:pStyle w:val="ListParagraph"/>
        <w:numPr>
          <w:ilvl w:val="0"/>
          <w:numId w:val="37"/>
        </w:numPr>
        <w:tabs>
          <w:tab w:val="left" w:pos="666"/>
        </w:tabs>
        <w:spacing w:before="180" w:line="453" w:lineRule="auto"/>
        <w:ind w:right="197" w:hanging="185"/>
        <w:jc w:val="both"/>
        <w:pPrChange w:id="907" w:author="Yeyun Ouyang" w:date="2019-07-09T16:01:00Z">
          <w:pPr>
            <w:pStyle w:val="ListParagraph"/>
            <w:numPr>
              <w:numId w:val="29"/>
            </w:numPr>
            <w:tabs>
              <w:tab w:val="left" w:pos="666"/>
            </w:tabs>
            <w:spacing w:before="180" w:line="453" w:lineRule="auto"/>
            <w:ind w:left="665" w:right="197" w:hanging="185"/>
            <w:jc w:val="both"/>
          </w:pPr>
        </w:pPrChange>
      </w:pPr>
      <w:r>
        <w:rPr>
          <w:b/>
          <w:spacing w:val="-3"/>
        </w:rPr>
        <w:t xml:space="preserve">Volcano </w:t>
      </w:r>
      <w:r>
        <w:rPr>
          <w:b/>
        </w:rPr>
        <w:t>Plot</w:t>
      </w:r>
      <w:r>
        <w:t xml:space="preserve">: </w:t>
      </w:r>
      <w:r>
        <w:rPr>
          <w:spacing w:val="-3"/>
        </w:rPr>
        <w:t xml:space="preserve">Volcano </w:t>
      </w:r>
      <w:r>
        <w:t xml:space="preserve">plots are an efficient method </w:t>
      </w:r>
      <w:r>
        <w:rPr>
          <w:spacing w:val="-3"/>
        </w:rPr>
        <w:t xml:space="preserve">for </w:t>
      </w:r>
      <w:r>
        <w:t xml:space="preserve">plotting the magnitude, direction, and significance of changes in expression or other data types between two conditions with multiple replicates each. </w:t>
      </w:r>
      <w:r>
        <w:rPr>
          <w:spacing w:val="-6"/>
        </w:rPr>
        <w:t xml:space="preserve">By </w:t>
      </w:r>
      <w:r>
        <w:t xml:space="preserve">providing the categorical names </w:t>
      </w:r>
      <w:r>
        <w:rPr>
          <w:spacing w:val="-3"/>
        </w:rPr>
        <w:t xml:space="preserve">for </w:t>
      </w:r>
      <w:r>
        <w:t xml:space="preserve">samples of two conditions in the metadata matrix, </w:t>
      </w:r>
      <w:proofErr w:type="spellStart"/>
      <w:r>
        <w:t>XPRESSplot</w:t>
      </w:r>
      <w:proofErr w:type="spellEnd"/>
      <w:r>
        <w:t xml:space="preserve"> </w:t>
      </w:r>
      <w:r>
        <w:rPr>
          <w:spacing w:val="-3"/>
        </w:rPr>
        <w:t xml:space="preserve">will </w:t>
      </w:r>
      <w:r>
        <w:t>automate</w:t>
      </w:r>
      <w:r>
        <w:rPr>
          <w:spacing w:val="-18"/>
        </w:rPr>
        <w:t xml:space="preserve"> </w:t>
      </w:r>
      <w:r>
        <w:t>the</w:t>
      </w:r>
      <w:r>
        <w:rPr>
          <w:spacing w:val="-17"/>
        </w:rPr>
        <w:t xml:space="preserve"> </w:t>
      </w:r>
      <w:r>
        <w:t>calculation</w:t>
      </w:r>
      <w:r>
        <w:rPr>
          <w:spacing w:val="-17"/>
        </w:rPr>
        <w:t xml:space="preserve"> </w:t>
      </w:r>
      <w:r>
        <w:t>and</w:t>
      </w:r>
      <w:r>
        <w:rPr>
          <w:spacing w:val="-18"/>
        </w:rPr>
        <w:t xml:space="preserve"> </w:t>
      </w:r>
      <w:r>
        <w:t>plotting</w:t>
      </w:r>
      <w:r>
        <w:rPr>
          <w:spacing w:val="-17"/>
        </w:rPr>
        <w:t xml:space="preserve"> </w:t>
      </w:r>
      <w:r>
        <w:t>of</w:t>
      </w:r>
      <w:r>
        <w:rPr>
          <w:spacing w:val="-17"/>
        </w:rPr>
        <w:t xml:space="preserve"> </w:t>
      </w:r>
      <w:del w:id="908" w:author="Jeff Morgan" w:date="2019-07-02T21:34:00Z">
        <w:r>
          <w:delText>this</w:delText>
        </w:r>
        <w:r>
          <w:rPr>
            <w:spacing w:val="-18"/>
          </w:rPr>
          <w:delText xml:space="preserve"> </w:delText>
        </w:r>
        <w:r>
          <w:delText>plotting</w:delText>
        </w:r>
        <w:r>
          <w:rPr>
            <w:spacing w:val="-17"/>
          </w:rPr>
          <w:delText xml:space="preserve"> </w:delText>
        </w:r>
        <w:r>
          <w:delText>method</w:delText>
        </w:r>
      </w:del>
      <w:ins w:id="909" w:author="Aaron Quinlan" w:date="2019-07-09T15:58:00Z">
        <w:r w:rsidR="00B6686C">
          <w:t>.</w:t>
        </w:r>
      </w:ins>
      <w:ins w:id="910" w:author="Jeff Morgan" w:date="2019-07-02T21:34:00Z">
        <w:r w:rsidR="00211653">
          <w:t>a set of volcano plots</w:t>
        </w:r>
      </w:ins>
      <w:ins w:id="911" w:author="Jeff Morgan" w:date="2019-07-09T15:57:00Z">
        <w:r w:rsidR="004D1738">
          <w:t>.</w:t>
        </w:r>
      </w:ins>
      <w:del w:id="912" w:author="Jeff Morgan" w:date="2019-07-09T15:57:00Z">
        <w:r>
          <w:delText>.</w:delText>
        </w:r>
      </w:del>
      <w:r>
        <w:rPr>
          <w:spacing w:val="1"/>
        </w:rPr>
        <w:t xml:space="preserve"> </w:t>
      </w:r>
      <w:r>
        <w:rPr>
          <w:spacing w:val="-3"/>
        </w:rPr>
        <w:t>For</w:t>
      </w:r>
      <w:r>
        <w:rPr>
          <w:spacing w:val="-17"/>
        </w:rPr>
        <w:t xml:space="preserve"> </w:t>
      </w:r>
      <w:r>
        <w:t>each</w:t>
      </w:r>
      <w:r>
        <w:rPr>
          <w:spacing w:val="-17"/>
        </w:rPr>
        <w:t xml:space="preserve"> </w:t>
      </w:r>
      <w:r>
        <w:t>gene,</w:t>
      </w:r>
      <w:r>
        <w:rPr>
          <w:spacing w:val="-16"/>
        </w:rPr>
        <w:t xml:space="preserve"> </w:t>
      </w:r>
      <w:r>
        <w:t>expression</w:t>
      </w:r>
      <w:r>
        <w:rPr>
          <w:spacing w:val="-17"/>
        </w:rPr>
        <w:t xml:space="preserve"> </w:t>
      </w:r>
      <w:r>
        <w:rPr>
          <w:spacing w:val="-3"/>
        </w:rPr>
        <w:t>levels</w:t>
      </w:r>
      <w:r>
        <w:rPr>
          <w:spacing w:val="-17"/>
        </w:rPr>
        <w:t xml:space="preserve"> </w:t>
      </w:r>
      <w:r>
        <w:t>are</w:t>
      </w:r>
      <w:r>
        <w:rPr>
          <w:spacing w:val="-18"/>
        </w:rPr>
        <w:t xml:space="preserve"> </w:t>
      </w:r>
      <w:r>
        <w:t>averaged between</w:t>
      </w:r>
      <w:r>
        <w:rPr>
          <w:spacing w:val="-11"/>
        </w:rPr>
        <w:t xml:space="preserve"> </w:t>
      </w:r>
      <w:r>
        <w:t>the</w:t>
      </w:r>
      <w:r>
        <w:rPr>
          <w:spacing w:val="-11"/>
        </w:rPr>
        <w:t xml:space="preserve"> </w:t>
      </w:r>
      <w:r>
        <w:t>two</w:t>
      </w:r>
      <w:r>
        <w:rPr>
          <w:spacing w:val="-12"/>
        </w:rPr>
        <w:t xml:space="preserve"> </w:t>
      </w:r>
      <w:r>
        <w:t>conditions</w:t>
      </w:r>
      <w:r>
        <w:rPr>
          <w:spacing w:val="-10"/>
        </w:rPr>
        <w:t xml:space="preserve"> </w:t>
      </w:r>
      <w:r>
        <w:t>and</w:t>
      </w:r>
      <w:r>
        <w:rPr>
          <w:spacing w:val="-11"/>
        </w:rPr>
        <w:t xml:space="preserve"> </w:t>
      </w:r>
      <w:r>
        <w:t>the</w:t>
      </w:r>
      <w:r>
        <w:rPr>
          <w:spacing w:val="-11"/>
        </w:rPr>
        <w:t xml:space="preserve"> </w:t>
      </w:r>
      <w:r>
        <w:t>log</w:t>
      </w:r>
      <w:r>
        <w:rPr>
          <w:vertAlign w:val="subscript"/>
        </w:rPr>
        <w:t>2</w:t>
      </w:r>
      <w:r>
        <w:t>(fold</w:t>
      </w:r>
      <w:r>
        <w:rPr>
          <w:spacing w:val="-11"/>
        </w:rPr>
        <w:t xml:space="preserve"> </w:t>
      </w:r>
      <w:r>
        <w:t>change)</w:t>
      </w:r>
      <w:r>
        <w:rPr>
          <w:spacing w:val="-11"/>
        </w:rPr>
        <w:t xml:space="preserve"> </w:t>
      </w:r>
      <w:r>
        <w:t>is</w:t>
      </w:r>
      <w:r>
        <w:rPr>
          <w:spacing w:val="-11"/>
        </w:rPr>
        <w:t xml:space="preserve"> </w:t>
      </w:r>
      <w:r>
        <w:t>calculated.</w:t>
      </w:r>
      <w:r>
        <w:rPr>
          <w:spacing w:val="3"/>
        </w:rPr>
        <w:t xml:space="preserve"> </w:t>
      </w:r>
      <w:commentRangeStart w:id="913"/>
      <w:r>
        <w:t>Additionally,</w:t>
      </w:r>
      <w:r>
        <w:rPr>
          <w:spacing w:val="-11"/>
        </w:rPr>
        <w:t xml:space="preserve"> </w:t>
      </w:r>
      <w:r>
        <w:rPr>
          <w:spacing w:val="-3"/>
        </w:rPr>
        <w:t>for</w:t>
      </w:r>
      <w:r>
        <w:rPr>
          <w:spacing w:val="-11"/>
        </w:rPr>
        <w:t xml:space="preserve"> </w:t>
      </w:r>
      <w:r>
        <w:t>each</w:t>
      </w:r>
      <w:r>
        <w:rPr>
          <w:spacing w:val="-11"/>
        </w:rPr>
        <w:t xml:space="preserve"> </w:t>
      </w:r>
      <w:r>
        <w:t>gene,</w:t>
      </w:r>
      <w:r>
        <w:rPr>
          <w:spacing w:val="-11"/>
        </w:rPr>
        <w:t xml:space="preserve"> </w:t>
      </w:r>
      <w:r>
        <w:t>the</w:t>
      </w:r>
      <w:r>
        <w:rPr>
          <w:spacing w:val="-11"/>
        </w:rPr>
        <w:t xml:space="preserve"> </w:t>
      </w:r>
      <w:r>
        <w:t xml:space="preserve">P-value between the two conditions is calculated using </w:t>
      </w:r>
      <w:ins w:id="914" w:author="JONATHAN ROBERT BELYEU" w:date="2019-07-06T20:41:00Z">
        <w:r w:rsidR="002F6370">
          <w:rPr>
            <w:spacing w:val="-3"/>
          </w:rPr>
          <w:t>S</w:t>
        </w:r>
      </w:ins>
      <w:del w:id="915" w:author="JONATHAN ROBERT BELYEU" w:date="2019-07-06T20:41:00Z">
        <w:r w:rsidR="00E43377" w:rsidDel="002F6370">
          <w:rPr>
            <w:spacing w:val="-3"/>
          </w:rPr>
          <w:delText>s</w:delText>
        </w:r>
      </w:del>
      <w:ins w:id="916" w:author="Jon Belyeu" w:date="2019-07-09T16:00:00Z">
        <w:r w:rsidR="00E43377">
          <w:rPr>
            <w:spacing w:val="-3"/>
          </w:rPr>
          <w:t>ci</w:t>
        </w:r>
      </w:ins>
      <w:ins w:id="917" w:author="JONATHAN ROBERT BELYEU" w:date="2019-07-06T20:41:00Z">
        <w:r w:rsidR="002F6370">
          <w:rPr>
            <w:spacing w:val="-3"/>
          </w:rPr>
          <w:t>P</w:t>
        </w:r>
      </w:ins>
      <w:del w:id="918" w:author="JONATHAN ROBERT BELYEU" w:date="2019-07-06T20:41:00Z">
        <w:r w:rsidR="00E43377" w:rsidDel="002F6370">
          <w:rPr>
            <w:spacing w:val="-3"/>
          </w:rPr>
          <w:delText>p</w:delText>
        </w:r>
      </w:del>
      <w:ins w:id="919" w:author="Jon Belyeu" w:date="2019-07-09T16:00:00Z">
        <w:r w:rsidR="00E43377">
          <w:rPr>
            <w:spacing w:val="-3"/>
          </w:rPr>
          <w:t>y’s</w:t>
        </w:r>
      </w:ins>
      <w:commentRangeStart w:id="920"/>
      <w:del w:id="921" w:author="Jon Belyeu" w:date="2019-07-09T16:00:00Z">
        <w:r>
          <w:rPr>
            <w:spacing w:val="-3"/>
          </w:rPr>
          <w:delText>scipy’s</w:delText>
        </w:r>
      </w:del>
      <w:r>
        <w:rPr>
          <w:spacing w:val="-3"/>
        </w:rPr>
        <w:t xml:space="preserve"> </w:t>
      </w:r>
      <w:r>
        <w:t xml:space="preserve">individual </w:t>
      </w:r>
      <w:r>
        <w:rPr>
          <w:spacing w:val="-6"/>
        </w:rPr>
        <w:t xml:space="preserve">T-test </w:t>
      </w:r>
      <w:r>
        <w:t xml:space="preserve">function </w:t>
      </w:r>
      <w:commentRangeEnd w:id="920"/>
      <w:r w:rsidR="002C179B">
        <w:rPr>
          <w:rStyle w:val="CommentReference"/>
        </w:rPr>
        <w:commentReference w:id="920"/>
      </w:r>
      <w:r>
        <w:t>(</w:t>
      </w:r>
      <w:r>
        <w:rPr>
          <w:i/>
        </w:rPr>
        <w:t>39</w:t>
      </w:r>
      <w:r>
        <w:t xml:space="preserve">). </w:t>
      </w:r>
      <w:commentRangeEnd w:id="913"/>
      <w:r w:rsidR="00211653">
        <w:rPr>
          <w:rStyle w:val="CommentReference"/>
        </w:rPr>
        <w:commentReference w:id="913"/>
      </w:r>
      <w:r>
        <w:t>The log</w:t>
      </w:r>
      <w:r>
        <w:rPr>
          <w:vertAlign w:val="subscript"/>
        </w:rPr>
        <w:t>2</w:t>
      </w:r>
      <w:r>
        <w:t>(fold</w:t>
      </w:r>
      <w:r>
        <w:rPr>
          <w:spacing w:val="-42"/>
        </w:rPr>
        <w:t xml:space="preserve"> </w:t>
      </w:r>
      <w:r>
        <w:t>change) and</w:t>
      </w:r>
      <w:r>
        <w:rPr>
          <w:spacing w:val="-6"/>
        </w:rPr>
        <w:t xml:space="preserve"> </w:t>
      </w:r>
      <w:r>
        <w:t>-log</w:t>
      </w:r>
      <w:r>
        <w:rPr>
          <w:vertAlign w:val="subscript"/>
        </w:rPr>
        <w:t>10</w:t>
      </w:r>
      <w:r>
        <w:t>(P-value)</w:t>
      </w:r>
      <w:r>
        <w:rPr>
          <w:spacing w:val="-5"/>
        </w:rPr>
        <w:t xml:space="preserve"> </w:t>
      </w:r>
      <w:r>
        <w:t>is</w:t>
      </w:r>
      <w:r>
        <w:rPr>
          <w:spacing w:val="-5"/>
        </w:rPr>
        <w:t xml:space="preserve"> </w:t>
      </w:r>
      <w:r>
        <w:t>then</w:t>
      </w:r>
      <w:r>
        <w:rPr>
          <w:spacing w:val="-5"/>
        </w:rPr>
        <w:t xml:space="preserve"> </w:t>
      </w:r>
      <w:r>
        <w:t>plotted</w:t>
      </w:r>
      <w:r>
        <w:rPr>
          <w:spacing w:val="-5"/>
        </w:rPr>
        <w:t xml:space="preserve"> </w:t>
      </w:r>
      <w:r>
        <w:rPr>
          <w:spacing w:val="-3"/>
        </w:rPr>
        <w:t>for</w:t>
      </w:r>
      <w:r>
        <w:rPr>
          <w:spacing w:val="-5"/>
        </w:rPr>
        <w:t xml:space="preserve"> </w:t>
      </w:r>
      <w:r>
        <w:t>each</w:t>
      </w:r>
      <w:r>
        <w:rPr>
          <w:spacing w:val="-5"/>
        </w:rPr>
        <w:t xml:space="preserve"> </w:t>
      </w:r>
      <w:r>
        <w:t>gene</w:t>
      </w:r>
      <w:r>
        <w:rPr>
          <w:spacing w:val="-5"/>
        </w:rPr>
        <w:t xml:space="preserve"> </w:t>
      </w:r>
      <w:r>
        <w:t>between</w:t>
      </w:r>
      <w:r>
        <w:rPr>
          <w:spacing w:val="-6"/>
        </w:rPr>
        <w:t xml:space="preserve"> </w:t>
      </w:r>
      <w:r>
        <w:t>the</w:t>
      </w:r>
      <w:r>
        <w:rPr>
          <w:spacing w:val="-5"/>
        </w:rPr>
        <w:t xml:space="preserve"> </w:t>
      </w:r>
      <w:r>
        <w:t>two</w:t>
      </w:r>
      <w:r>
        <w:rPr>
          <w:spacing w:val="-5"/>
        </w:rPr>
        <w:t xml:space="preserve"> </w:t>
      </w:r>
      <w:r>
        <w:t>conditions.</w:t>
      </w:r>
      <w:r>
        <w:rPr>
          <w:spacing w:val="14"/>
        </w:rPr>
        <w:t xml:space="preserve"> </w:t>
      </w:r>
      <w:r>
        <w:t>Additional</w:t>
      </w:r>
      <w:r>
        <w:rPr>
          <w:spacing w:val="-5"/>
        </w:rPr>
        <w:t xml:space="preserve"> </w:t>
      </w:r>
      <w:r>
        <w:t>features</w:t>
      </w:r>
      <w:r>
        <w:rPr>
          <w:spacing w:val="-5"/>
        </w:rPr>
        <w:t xml:space="preserve"> </w:t>
      </w:r>
      <w:r>
        <w:t>available are the ability to plot threshold lines, highlight subsets of genes within the plot, and label specific genes</w:t>
      </w:r>
      <w:r>
        <w:rPr>
          <w:spacing w:val="-32"/>
        </w:rPr>
        <w:t xml:space="preserve"> </w:t>
      </w:r>
      <w:r>
        <w:rPr>
          <w:spacing w:val="-3"/>
        </w:rPr>
        <w:t xml:space="preserve">by </w:t>
      </w:r>
      <w:r>
        <w:t>name.</w:t>
      </w:r>
    </w:p>
    <w:p w14:paraId="311FB06D" w14:textId="44166C13" w:rsidR="009F54E5" w:rsidRDefault="001A290F">
      <w:pPr>
        <w:pStyle w:val="ListParagraph"/>
        <w:numPr>
          <w:ilvl w:val="0"/>
          <w:numId w:val="37"/>
        </w:numPr>
        <w:tabs>
          <w:tab w:val="left" w:pos="666"/>
        </w:tabs>
        <w:spacing w:before="180" w:line="453" w:lineRule="auto"/>
        <w:ind w:right="197" w:hanging="185"/>
        <w:jc w:val="both"/>
        <w:pPrChange w:id="922" w:author="Yeyun Ouyang" w:date="2019-07-09T16:01:00Z">
          <w:pPr>
            <w:pStyle w:val="ListParagraph"/>
            <w:numPr>
              <w:numId w:val="29"/>
            </w:numPr>
            <w:tabs>
              <w:tab w:val="left" w:pos="666"/>
            </w:tabs>
            <w:spacing w:before="180" w:line="453" w:lineRule="auto"/>
            <w:ind w:left="665" w:right="197" w:hanging="185"/>
            <w:jc w:val="both"/>
          </w:pPr>
        </w:pPrChange>
      </w:pPr>
      <w:r>
        <w:rPr>
          <w:b/>
        </w:rPr>
        <w:t>Differential Expression Analysis</w:t>
      </w:r>
      <w:r>
        <w:t xml:space="preserve">: </w:t>
      </w:r>
      <w:commentRangeStart w:id="923"/>
      <w:proofErr w:type="spellStart"/>
      <w:r>
        <w:t>XPRESSpipe</w:t>
      </w:r>
      <w:proofErr w:type="spellEnd"/>
      <w:r>
        <w:t xml:space="preserve"> </w:t>
      </w:r>
      <w:commentRangeEnd w:id="923"/>
      <w:r w:rsidR="002F6370">
        <w:rPr>
          <w:rStyle w:val="CommentReference"/>
        </w:rPr>
        <w:commentReference w:id="923"/>
      </w:r>
      <w:r>
        <w:t xml:space="preserve">includes a Python wrapper </w:t>
      </w:r>
      <w:r>
        <w:rPr>
          <w:spacing w:val="-3"/>
        </w:rPr>
        <w:t xml:space="preserve">for </w:t>
      </w:r>
      <w:r>
        <w:t xml:space="preserve">DESeq2 </w:t>
      </w:r>
      <w:r>
        <w:rPr>
          <w:spacing w:val="-3"/>
        </w:rPr>
        <w:t xml:space="preserve">for </w:t>
      </w:r>
      <w:r>
        <w:t>performing differential</w:t>
      </w:r>
      <w:r>
        <w:rPr>
          <w:spacing w:val="-12"/>
        </w:rPr>
        <w:t xml:space="preserve"> </w:t>
      </w:r>
      <w:r>
        <w:t>expression</w:t>
      </w:r>
      <w:r>
        <w:rPr>
          <w:spacing w:val="-12"/>
        </w:rPr>
        <w:t xml:space="preserve"> </w:t>
      </w:r>
      <w:r>
        <w:t>analysis</w:t>
      </w:r>
      <w:r>
        <w:rPr>
          <w:spacing w:val="-11"/>
        </w:rPr>
        <w:t xml:space="preserve"> </w:t>
      </w:r>
      <w:r>
        <w:t>of</w:t>
      </w:r>
      <w:r>
        <w:rPr>
          <w:spacing w:val="-12"/>
        </w:rPr>
        <w:t xml:space="preserve"> </w:t>
      </w:r>
      <w:r>
        <w:t>count</w:t>
      </w:r>
      <w:r>
        <w:rPr>
          <w:spacing w:val="-12"/>
        </w:rPr>
        <w:t xml:space="preserve"> </w:t>
      </w:r>
      <w:r>
        <w:t>data</w:t>
      </w:r>
      <w:commentRangeEnd w:id="877"/>
      <w:r w:rsidR="00531CF1">
        <w:rPr>
          <w:rStyle w:val="CommentReference"/>
        </w:rPr>
        <w:commentReference w:id="877"/>
      </w:r>
      <w:r>
        <w:t>.</w:t>
      </w:r>
      <w:r>
        <w:rPr>
          <w:spacing w:val="4"/>
        </w:rPr>
        <w:t xml:space="preserve"> </w:t>
      </w:r>
      <w:r>
        <w:rPr>
          <w:spacing w:val="-4"/>
        </w:rPr>
        <w:t>We</w:t>
      </w:r>
      <w:r>
        <w:rPr>
          <w:spacing w:val="-12"/>
        </w:rPr>
        <w:t xml:space="preserve"> </w:t>
      </w:r>
      <w:r>
        <w:t>refer</w:t>
      </w:r>
      <w:r>
        <w:rPr>
          <w:spacing w:val="-11"/>
        </w:rPr>
        <w:t xml:space="preserve"> </w:t>
      </w:r>
      <w:r>
        <w:t>users</w:t>
      </w:r>
      <w:r>
        <w:rPr>
          <w:spacing w:val="-12"/>
        </w:rPr>
        <w:t xml:space="preserve"> </w:t>
      </w:r>
      <w:r>
        <w:t>to</w:t>
      </w:r>
      <w:r>
        <w:rPr>
          <w:spacing w:val="-12"/>
        </w:rPr>
        <w:t xml:space="preserve"> </w:t>
      </w:r>
      <w:r>
        <w:t>the</w:t>
      </w:r>
      <w:r>
        <w:rPr>
          <w:spacing w:val="-11"/>
        </w:rPr>
        <w:t xml:space="preserve"> </w:t>
      </w:r>
      <w:r>
        <w:t>original</w:t>
      </w:r>
      <w:r>
        <w:rPr>
          <w:spacing w:val="-12"/>
        </w:rPr>
        <w:t xml:space="preserve"> </w:t>
      </w:r>
      <w:r>
        <w:t>publication</w:t>
      </w:r>
      <w:r>
        <w:rPr>
          <w:spacing w:val="-11"/>
        </w:rPr>
        <w:t xml:space="preserve"> </w:t>
      </w:r>
      <w:r>
        <w:rPr>
          <w:spacing w:val="-3"/>
        </w:rPr>
        <w:t>for</w:t>
      </w:r>
      <w:r>
        <w:rPr>
          <w:spacing w:val="-12"/>
        </w:rPr>
        <w:t xml:space="preserve"> </w:t>
      </w:r>
      <w:r>
        <w:t>more</w:t>
      </w:r>
      <w:r>
        <w:rPr>
          <w:spacing w:val="-12"/>
        </w:rPr>
        <w:t xml:space="preserve"> </w:t>
      </w:r>
      <w:r>
        <w:t>information about uses and methodology</w:t>
      </w:r>
      <w:r>
        <w:rPr>
          <w:spacing w:val="-5"/>
        </w:rPr>
        <w:t xml:space="preserve"> </w:t>
      </w:r>
      <w:r>
        <w:t>(</w:t>
      </w:r>
      <w:r>
        <w:rPr>
          <w:i/>
        </w:rPr>
        <w:t>40</w:t>
      </w:r>
      <w:r>
        <w:t>).</w:t>
      </w:r>
    </w:p>
    <w:p w14:paraId="27C01BC4" w14:textId="77777777" w:rsidR="009F54E5" w:rsidRDefault="001A290F">
      <w:pPr>
        <w:pStyle w:val="Heading2"/>
        <w:numPr>
          <w:ilvl w:val="1"/>
          <w:numId w:val="36"/>
        </w:numPr>
        <w:tabs>
          <w:tab w:val="left" w:pos="691"/>
          <w:tab w:val="left" w:pos="692"/>
        </w:tabs>
        <w:spacing w:before="153"/>
        <w:ind w:hanging="571"/>
        <w:pPrChange w:id="924" w:author="Yeyun Ouyang" w:date="2019-07-09T16:01:00Z">
          <w:pPr>
            <w:pStyle w:val="Heading2"/>
            <w:numPr>
              <w:ilvl w:val="1"/>
              <w:numId w:val="28"/>
            </w:numPr>
            <w:tabs>
              <w:tab w:val="left" w:pos="691"/>
              <w:tab w:val="left" w:pos="692"/>
            </w:tabs>
            <w:spacing w:before="153"/>
          </w:pPr>
        </w:pPrChange>
      </w:pPr>
      <w:r>
        <w:t>Validation</w:t>
      </w:r>
    </w:p>
    <w:p w14:paraId="0FF603B3" w14:textId="77777777" w:rsidR="009F54E5" w:rsidRDefault="009F54E5">
      <w:pPr>
        <w:pStyle w:val="BodyText"/>
        <w:spacing w:before="1"/>
        <w:rPr>
          <w:b/>
          <w:sz w:val="34"/>
        </w:rPr>
      </w:pPr>
    </w:p>
    <w:p w14:paraId="6BF8A72B" w14:textId="0D2D885B" w:rsidR="009F54E5" w:rsidRDefault="001A290F">
      <w:pPr>
        <w:pStyle w:val="BodyText"/>
        <w:spacing w:line="453" w:lineRule="auto"/>
        <w:ind w:left="119" w:right="199"/>
        <w:jc w:val="both"/>
      </w:pPr>
      <w:r>
        <w:t xml:space="preserve">In order to evaluate the ability of </w:t>
      </w:r>
      <w:proofErr w:type="spellStart"/>
      <w:r>
        <w:t>XPRESSpipe</w:t>
      </w:r>
      <w:proofErr w:type="spellEnd"/>
      <w:r>
        <w:t xml:space="preserve"> to provide the user with reliable results, we processed publicly available</w:t>
      </w:r>
      <w:r>
        <w:rPr>
          <w:spacing w:val="-8"/>
        </w:rPr>
        <w:t xml:space="preserve"> </w:t>
      </w:r>
      <w:r>
        <w:rPr>
          <w:spacing w:val="-3"/>
        </w:rPr>
        <w:t>raw</w:t>
      </w:r>
      <w:r>
        <w:rPr>
          <w:spacing w:val="-7"/>
        </w:rPr>
        <w:t xml:space="preserve"> </w:t>
      </w:r>
      <w:r>
        <w:t>sequence</w:t>
      </w:r>
      <w:r>
        <w:rPr>
          <w:spacing w:val="-8"/>
        </w:rPr>
        <w:t xml:space="preserve"> </w:t>
      </w:r>
      <w:r>
        <w:t>files</w:t>
      </w:r>
      <w:r>
        <w:rPr>
          <w:spacing w:val="-6"/>
        </w:rPr>
        <w:t xml:space="preserve"> </w:t>
      </w:r>
      <w:r>
        <w:t>using</w:t>
      </w:r>
      <w:r>
        <w:rPr>
          <w:spacing w:val="-7"/>
        </w:rPr>
        <w:t xml:space="preserve"> </w:t>
      </w:r>
      <w:r>
        <w:t>this</w:t>
      </w:r>
      <w:r>
        <w:rPr>
          <w:spacing w:val="-7"/>
        </w:rPr>
        <w:t xml:space="preserve"> </w:t>
      </w:r>
      <w:r>
        <w:t>automated</w:t>
      </w:r>
      <w:r>
        <w:rPr>
          <w:spacing w:val="-8"/>
        </w:rPr>
        <w:t xml:space="preserve"> </w:t>
      </w:r>
      <w:r>
        <w:t>pipeline.</w:t>
      </w:r>
      <w:r>
        <w:rPr>
          <w:spacing w:val="7"/>
        </w:rPr>
        <w:t xml:space="preserve"> </w:t>
      </w:r>
      <w:r>
        <w:rPr>
          <w:spacing w:val="-4"/>
        </w:rPr>
        <w:t>We</w:t>
      </w:r>
      <w:r>
        <w:rPr>
          <w:spacing w:val="-7"/>
        </w:rPr>
        <w:t xml:space="preserve"> </w:t>
      </w:r>
      <w:r>
        <w:t>chose</w:t>
      </w:r>
      <w:r>
        <w:rPr>
          <w:spacing w:val="-7"/>
        </w:rPr>
        <w:t xml:space="preserve"> </w:t>
      </w:r>
      <w:r>
        <w:t>to</w:t>
      </w:r>
      <w:r>
        <w:rPr>
          <w:spacing w:val="-7"/>
        </w:rPr>
        <w:t xml:space="preserve"> </w:t>
      </w:r>
      <w:r>
        <w:t>highlight</w:t>
      </w:r>
      <w:r>
        <w:rPr>
          <w:spacing w:val="-8"/>
        </w:rPr>
        <w:t xml:space="preserve"> </w:t>
      </w:r>
      <w:r>
        <w:t>one</w:t>
      </w:r>
      <w:r>
        <w:rPr>
          <w:spacing w:val="-7"/>
        </w:rPr>
        <w:t xml:space="preserve"> </w:t>
      </w:r>
      <w:r>
        <w:t>ribosome</w:t>
      </w:r>
      <w:r>
        <w:rPr>
          <w:spacing w:val="-8"/>
        </w:rPr>
        <w:t xml:space="preserve"> </w:t>
      </w:r>
      <w:r>
        <w:t>profiling</w:t>
      </w:r>
      <w:r>
        <w:rPr>
          <w:spacing w:val="-7"/>
        </w:rPr>
        <w:t xml:space="preserve"> </w:t>
      </w:r>
      <w:r>
        <w:t>dataset to</w:t>
      </w:r>
      <w:r>
        <w:rPr>
          <w:spacing w:val="-18"/>
        </w:rPr>
        <w:t xml:space="preserve"> </w:t>
      </w:r>
      <w:r>
        <w:t>showcase</w:t>
      </w:r>
      <w:r>
        <w:rPr>
          <w:spacing w:val="-18"/>
        </w:rPr>
        <w:t xml:space="preserve"> </w:t>
      </w:r>
      <w:r>
        <w:t>the</w:t>
      </w:r>
      <w:r>
        <w:rPr>
          <w:spacing w:val="-18"/>
        </w:rPr>
        <w:t xml:space="preserve"> </w:t>
      </w:r>
      <w:r>
        <w:t>utility</w:t>
      </w:r>
      <w:r>
        <w:rPr>
          <w:spacing w:val="-17"/>
        </w:rPr>
        <w:t xml:space="preserve"> </w:t>
      </w:r>
      <w:r>
        <w:t>of</w:t>
      </w:r>
      <w:r>
        <w:rPr>
          <w:spacing w:val="-18"/>
        </w:rPr>
        <w:t xml:space="preserve"> </w:t>
      </w:r>
      <w:proofErr w:type="spellStart"/>
      <w:r>
        <w:t>XPRESSpipe</w:t>
      </w:r>
      <w:proofErr w:type="spellEnd"/>
      <w:r>
        <w:rPr>
          <w:spacing w:val="-18"/>
        </w:rPr>
        <w:t xml:space="preserve"> </w:t>
      </w:r>
      <w:r>
        <w:rPr>
          <w:spacing w:val="-3"/>
        </w:rPr>
        <w:t>for</w:t>
      </w:r>
      <w:r>
        <w:rPr>
          <w:spacing w:val="-18"/>
        </w:rPr>
        <w:t xml:space="preserve"> </w:t>
      </w:r>
      <w:r>
        <w:t>rapidly</w:t>
      </w:r>
      <w:r>
        <w:rPr>
          <w:spacing w:val="-17"/>
        </w:rPr>
        <w:t xml:space="preserve"> </w:t>
      </w:r>
      <w:r>
        <w:t>extracting</w:t>
      </w:r>
      <w:r>
        <w:rPr>
          <w:spacing w:val="-18"/>
        </w:rPr>
        <w:t xml:space="preserve"> </w:t>
      </w:r>
      <w:r>
        <w:t>potentially</w:t>
      </w:r>
      <w:r>
        <w:rPr>
          <w:spacing w:val="-18"/>
        </w:rPr>
        <w:t xml:space="preserve"> </w:t>
      </w:r>
      <w:r>
        <w:t>interesting</w:t>
      </w:r>
      <w:r>
        <w:rPr>
          <w:spacing w:val="-17"/>
        </w:rPr>
        <w:t xml:space="preserve"> </w:t>
      </w:r>
      <w:del w:id="925" w:author="Jeff Morgan" w:date="2019-07-02T21:36:00Z">
        <w:r>
          <w:delText>molecular</w:delText>
        </w:r>
        <w:r>
          <w:rPr>
            <w:spacing w:val="-18"/>
          </w:rPr>
          <w:delText xml:space="preserve"> </w:delText>
        </w:r>
        <w:r>
          <w:delText>patterns</w:delText>
        </w:r>
        <w:r>
          <w:rPr>
            <w:spacing w:val="-18"/>
          </w:rPr>
          <w:delText xml:space="preserve"> </w:delText>
        </w:r>
        <w:r>
          <w:delText>and</w:delText>
        </w:r>
      </w:del>
      <w:ins w:id="926" w:author="Jeff Morgan" w:date="2019-07-02T21:36:00Z">
        <w:r w:rsidR="00211653">
          <w:t>biological</w:t>
        </w:r>
      </w:ins>
      <w:r>
        <w:rPr>
          <w:spacing w:val="-18"/>
        </w:rPr>
        <w:t xml:space="preserve"> </w:t>
      </w:r>
      <w:r>
        <w:t>insights from</w:t>
      </w:r>
      <w:r>
        <w:rPr>
          <w:spacing w:val="-14"/>
        </w:rPr>
        <w:t xml:space="preserve"> </w:t>
      </w:r>
      <w:r>
        <w:t>sequence</w:t>
      </w:r>
      <w:r>
        <w:rPr>
          <w:spacing w:val="-14"/>
        </w:rPr>
        <w:t xml:space="preserve"> </w:t>
      </w:r>
      <w:r>
        <w:t>data.</w:t>
      </w:r>
      <w:r>
        <w:rPr>
          <w:spacing w:val="4"/>
        </w:rPr>
        <w:t xml:space="preserve"> </w:t>
      </w:r>
      <w:r>
        <w:rPr>
          <w:spacing w:val="-4"/>
        </w:rPr>
        <w:t>We</w:t>
      </w:r>
      <w:r>
        <w:rPr>
          <w:spacing w:val="-14"/>
        </w:rPr>
        <w:t xml:space="preserve"> </w:t>
      </w:r>
      <w:r>
        <w:t>additionally</w:t>
      </w:r>
      <w:r>
        <w:rPr>
          <w:spacing w:val="-14"/>
        </w:rPr>
        <w:t xml:space="preserve"> </w:t>
      </w:r>
      <w:r>
        <w:t>chose</w:t>
      </w:r>
      <w:r>
        <w:rPr>
          <w:spacing w:val="-13"/>
        </w:rPr>
        <w:t xml:space="preserve"> </w:t>
      </w:r>
      <w:r>
        <w:t>a</w:t>
      </w:r>
      <w:r>
        <w:rPr>
          <w:spacing w:val="-14"/>
        </w:rPr>
        <w:t xml:space="preserve"> </w:t>
      </w:r>
      <w:r>
        <w:t>small</w:t>
      </w:r>
      <w:r>
        <w:rPr>
          <w:spacing w:val="-13"/>
        </w:rPr>
        <w:t xml:space="preserve"> </w:t>
      </w:r>
      <w:r>
        <w:t>validation</w:t>
      </w:r>
      <w:r>
        <w:rPr>
          <w:spacing w:val="-14"/>
        </w:rPr>
        <w:t xml:space="preserve"> </w:t>
      </w:r>
      <w:r>
        <w:t>subset</w:t>
      </w:r>
      <w:r>
        <w:rPr>
          <w:spacing w:val="-14"/>
        </w:rPr>
        <w:t xml:space="preserve"> </w:t>
      </w:r>
      <w:r>
        <w:t>of</w:t>
      </w:r>
      <w:r>
        <w:rPr>
          <w:spacing w:val="-13"/>
        </w:rPr>
        <w:t xml:space="preserve"> </w:t>
      </w:r>
      <w:r>
        <w:t>TCGA</w:t>
      </w:r>
      <w:r>
        <w:rPr>
          <w:spacing w:val="-14"/>
        </w:rPr>
        <w:t xml:space="preserve"> </w:t>
      </w:r>
      <w:r>
        <w:t>samples,</w:t>
      </w:r>
      <w:r>
        <w:rPr>
          <w:spacing w:val="-12"/>
        </w:rPr>
        <w:t xml:space="preserve"> </w:t>
      </w:r>
      <w:r>
        <w:t>processed</w:t>
      </w:r>
      <w:r>
        <w:rPr>
          <w:spacing w:val="-14"/>
        </w:rPr>
        <w:t xml:space="preserve"> </w:t>
      </w:r>
      <w:r>
        <w:t>their</w:t>
      </w:r>
      <w:r>
        <w:rPr>
          <w:spacing w:val="-14"/>
        </w:rPr>
        <w:t xml:space="preserve"> </w:t>
      </w:r>
      <w:r>
        <w:rPr>
          <w:spacing w:val="-3"/>
        </w:rPr>
        <w:t>raw</w:t>
      </w:r>
      <w:r>
        <w:rPr>
          <w:spacing w:val="-13"/>
        </w:rPr>
        <w:t xml:space="preserve"> </w:t>
      </w:r>
      <w:r>
        <w:t xml:space="preserve">read data through </w:t>
      </w:r>
      <w:proofErr w:type="spellStart"/>
      <w:r>
        <w:t>XPRESSpipe</w:t>
      </w:r>
      <w:proofErr w:type="spellEnd"/>
      <w:r>
        <w:t xml:space="preserve">, and compared the counts to the TCGA-processed count tables corresponding </w:t>
      </w:r>
      <w:r>
        <w:rPr>
          <w:spacing w:val="-7"/>
        </w:rPr>
        <w:t xml:space="preserve">to </w:t>
      </w:r>
      <w:r>
        <w:t>each</w:t>
      </w:r>
      <w:r>
        <w:rPr>
          <w:spacing w:val="-2"/>
        </w:rPr>
        <w:t xml:space="preserve"> </w:t>
      </w:r>
      <w:r>
        <w:t>sample.</w:t>
      </w:r>
    </w:p>
    <w:p w14:paraId="3D31FEDA" w14:textId="77777777" w:rsidR="009F54E5" w:rsidRDefault="009F54E5">
      <w:pPr>
        <w:spacing w:line="453" w:lineRule="auto"/>
        <w:jc w:val="both"/>
        <w:sectPr w:rsidR="009F54E5">
          <w:pgSz w:w="12240" w:h="20160"/>
          <w:pgMar w:top="660" w:right="520" w:bottom="360" w:left="600" w:header="0" w:footer="161" w:gutter="0"/>
          <w:cols w:space="720"/>
        </w:sectPr>
      </w:pPr>
    </w:p>
    <w:p w14:paraId="420AD021" w14:textId="5A9D0C55" w:rsidR="009F54E5" w:rsidRDefault="001A290F">
      <w:pPr>
        <w:pStyle w:val="Heading3"/>
        <w:numPr>
          <w:ilvl w:val="2"/>
          <w:numId w:val="36"/>
        </w:numPr>
        <w:tabs>
          <w:tab w:val="left" w:pos="824"/>
        </w:tabs>
        <w:spacing w:before="73"/>
        <w:ind w:hanging="703"/>
        <w:jc w:val="both"/>
        <w:pPrChange w:id="927" w:author="Yeyun Ouyang" w:date="2019-07-09T16:01:00Z">
          <w:pPr>
            <w:pStyle w:val="Heading3"/>
            <w:numPr>
              <w:ilvl w:val="2"/>
              <w:numId w:val="28"/>
            </w:numPr>
            <w:tabs>
              <w:tab w:val="left" w:pos="824"/>
            </w:tabs>
            <w:spacing w:before="73"/>
            <w:jc w:val="both"/>
          </w:pPr>
        </w:pPrChange>
      </w:pPr>
      <w:del w:id="928" w:author="Jeff Morgan" w:date="2019-07-03T12:38:00Z">
        <w:r>
          <w:lastRenderedPageBreak/>
          <w:delText xml:space="preserve">Ribosome Profiling Data and </w:delText>
        </w:r>
      </w:del>
      <w:r>
        <w:t xml:space="preserve">New Insights from </w:t>
      </w:r>
      <w:ins w:id="929" w:author="Jon Belyeu" w:date="2019-07-09T16:00:00Z">
        <w:r w:rsidR="00E43377">
          <w:t>Old</w:t>
        </w:r>
        <w:r w:rsidR="00E43377">
          <w:rPr>
            <w:spacing w:val="-14"/>
          </w:rPr>
          <w:t xml:space="preserve"> </w:t>
        </w:r>
      </w:ins>
      <w:ins w:id="930" w:author="Jason Gertz" w:date="2019-07-02T16:43:00Z">
        <w:r w:rsidR="00B63DC1">
          <w:t>Published</w:t>
        </w:r>
      </w:ins>
      <w:del w:id="931" w:author="Jason Gertz" w:date="2019-07-02T16:43:00Z">
        <w:r w:rsidR="00B6686C" w:rsidDel="00B63DC1">
          <w:delText>Old</w:delText>
        </w:r>
      </w:del>
      <w:ins w:id="932" w:author="Aaron Quinlan" w:date="2019-07-09T15:58:00Z">
        <w:r w:rsidR="00B6686C">
          <w:rPr>
            <w:spacing w:val="-14"/>
          </w:rPr>
          <w:t xml:space="preserve"> </w:t>
        </w:r>
      </w:ins>
      <w:commentRangeStart w:id="933"/>
      <w:del w:id="934" w:author="Jeff Morgan" w:date="2019-07-03T12:37:00Z">
        <w:r>
          <w:delText>Old</w:delText>
        </w:r>
        <w:r>
          <w:rPr>
            <w:spacing w:val="-14"/>
          </w:rPr>
          <w:delText xml:space="preserve"> </w:delText>
        </w:r>
      </w:del>
      <w:commentRangeEnd w:id="933"/>
      <w:proofErr w:type="spellStart"/>
      <w:ins w:id="935" w:author="Jeff Morgan" w:date="2019-07-03T12:37:00Z">
        <w:r w:rsidR="00C20170">
          <w:t>Published</w:t>
        </w:r>
        <w:proofErr w:type="spellEnd"/>
        <w:r w:rsidR="00C20170">
          <w:rPr>
            <w:spacing w:val="-14"/>
          </w:rPr>
          <w:t xml:space="preserve"> </w:t>
        </w:r>
      </w:ins>
      <w:commentRangeStart w:id="936"/>
      <w:ins w:id="937" w:author="Jeff Morgan" w:date="2019-07-03T12:38:00Z">
        <w:r w:rsidR="00C20170">
          <w:rPr>
            <w:spacing w:val="-14"/>
          </w:rPr>
          <w:t>Ribosome Profiling</w:t>
        </w:r>
        <w:commentRangeEnd w:id="936"/>
        <w:r w:rsidR="00C20170">
          <w:rPr>
            <w:rStyle w:val="CommentReference"/>
            <w:b w:val="0"/>
            <w:bCs w:val="0"/>
          </w:rPr>
          <w:commentReference w:id="936"/>
        </w:r>
        <w:r w:rsidR="00C20170">
          <w:rPr>
            <w:spacing w:val="-14"/>
          </w:rPr>
          <w:t xml:space="preserve"> </w:t>
        </w:r>
      </w:ins>
      <w:del w:id="938" w:author="Aaron Quinlan" w:date="2019-07-09T15:58:00Z">
        <w:r w:rsidR="00F14219">
          <w:rPr>
            <w:rStyle w:val="CommentReference"/>
            <w:b w:val="0"/>
            <w:bCs w:val="0"/>
          </w:rPr>
          <w:commentReference w:id="933"/>
        </w:r>
      </w:del>
      <w:r>
        <w:t>Data</w:t>
      </w:r>
    </w:p>
    <w:p w14:paraId="33DF6126" w14:textId="77777777" w:rsidR="009F54E5" w:rsidRDefault="009F54E5">
      <w:pPr>
        <w:pStyle w:val="BodyText"/>
        <w:spacing w:before="5"/>
        <w:rPr>
          <w:b/>
          <w:sz w:val="34"/>
        </w:rPr>
      </w:pPr>
    </w:p>
    <w:p w14:paraId="1B9EBC82" w14:textId="3053FC14" w:rsidR="009F54E5" w:rsidRDefault="001A290F">
      <w:pPr>
        <w:pStyle w:val="BodyText"/>
        <w:spacing w:line="453" w:lineRule="auto"/>
        <w:ind w:left="119" w:right="197"/>
        <w:jc w:val="both"/>
      </w:pPr>
      <w:r>
        <w:t xml:space="preserve">The integrated stress response (ISR) is a signaling mechanism used </w:t>
      </w:r>
      <w:r>
        <w:rPr>
          <w:spacing w:val="-3"/>
        </w:rPr>
        <w:t xml:space="preserve">by </w:t>
      </w:r>
      <w:r>
        <w:t xml:space="preserve">cells and organisms in response to a variety of cellular </w:t>
      </w:r>
      <w:commentRangeStart w:id="939"/>
      <w:r>
        <w:t>stresses</w:t>
      </w:r>
      <w:commentRangeEnd w:id="939"/>
      <w:r w:rsidR="00F14219">
        <w:rPr>
          <w:rStyle w:val="CommentReference"/>
        </w:rPr>
        <w:commentReference w:id="939"/>
      </w:r>
      <w:r>
        <w:t xml:space="preserve">. </w:t>
      </w:r>
      <w:del w:id="940" w:author="Jeff Morgan" w:date="2019-07-03T12:46:00Z">
        <w:r>
          <w:delText>While</w:delText>
        </w:r>
        <w:r w:rsidR="004D1738" w:rsidDel="00B37215">
          <w:delText xml:space="preserve"> </w:delText>
        </w:r>
      </w:del>
      <w:ins w:id="941" w:author="Jeff Morgan" w:date="2019-07-03T12:46:00Z">
        <w:r w:rsidR="00B37215">
          <w:t>Although</w:t>
        </w:r>
        <w:r>
          <w:t xml:space="preserve"> </w:t>
        </w:r>
      </w:ins>
      <w:r>
        <w:t xml:space="preserve">acute ISR activation is essential </w:t>
      </w:r>
      <w:r>
        <w:rPr>
          <w:spacing w:val="-3"/>
        </w:rPr>
        <w:t xml:space="preserve">for </w:t>
      </w:r>
      <w:r>
        <w:t>cells to properly respond to stresses, long periods of sustained ISR activity can be damaging. These prolonged episodes lead to a variety of diseases, including</w:t>
      </w:r>
      <w:r>
        <w:rPr>
          <w:spacing w:val="-5"/>
        </w:rPr>
        <w:t xml:space="preserve"> </w:t>
      </w:r>
      <w:r>
        <w:t>many</w:t>
      </w:r>
      <w:r>
        <w:rPr>
          <w:spacing w:val="-5"/>
        </w:rPr>
        <w:t xml:space="preserve"> </w:t>
      </w:r>
      <w:r>
        <w:t>that</w:t>
      </w:r>
      <w:r>
        <w:rPr>
          <w:spacing w:val="-5"/>
        </w:rPr>
        <w:t xml:space="preserve"> </w:t>
      </w:r>
      <w:r>
        <w:t>result</w:t>
      </w:r>
      <w:r>
        <w:rPr>
          <w:spacing w:val="-5"/>
        </w:rPr>
        <w:t xml:space="preserve"> </w:t>
      </w:r>
      <w:r>
        <w:t>in</w:t>
      </w:r>
      <w:r>
        <w:rPr>
          <w:spacing w:val="-4"/>
        </w:rPr>
        <w:t xml:space="preserve"> </w:t>
      </w:r>
      <w:r>
        <w:t>neurological</w:t>
      </w:r>
      <w:r>
        <w:rPr>
          <w:spacing w:val="-5"/>
        </w:rPr>
        <w:t xml:space="preserve"> </w:t>
      </w:r>
      <w:r>
        <w:t>decline</w:t>
      </w:r>
      <w:r>
        <w:rPr>
          <w:spacing w:val="-5"/>
        </w:rPr>
        <w:t xml:space="preserve"> </w:t>
      </w:r>
      <w:r>
        <w:t>(</w:t>
      </w:r>
      <w:r>
        <w:rPr>
          <w:i/>
        </w:rPr>
        <w:t>41</w:t>
      </w:r>
      <w:r>
        <w:t>).</w:t>
      </w:r>
      <w:r>
        <w:rPr>
          <w:spacing w:val="11"/>
        </w:rPr>
        <w:t xml:space="preserve"> </w:t>
      </w:r>
      <w:r>
        <w:t>A</w:t>
      </w:r>
      <w:r>
        <w:rPr>
          <w:spacing w:val="-5"/>
        </w:rPr>
        <w:t xml:space="preserve"> </w:t>
      </w:r>
      <w:r>
        <w:t>recently</w:t>
      </w:r>
      <w:r>
        <w:rPr>
          <w:spacing w:val="-5"/>
        </w:rPr>
        <w:t xml:space="preserve"> </w:t>
      </w:r>
      <w:r>
        <w:t>discovered</w:t>
      </w:r>
      <w:r>
        <w:rPr>
          <w:spacing w:val="-5"/>
        </w:rPr>
        <w:t xml:space="preserve"> </w:t>
      </w:r>
      <w:r>
        <w:t>small</w:t>
      </w:r>
      <w:ins w:id="942" w:author="Jeff Morgan" w:date="2019-07-03T12:47:00Z">
        <w:r w:rsidR="00B37215">
          <w:rPr>
            <w:spacing w:val="-4"/>
          </w:rPr>
          <w:t>-</w:t>
        </w:r>
      </w:ins>
      <w:del w:id="943" w:author="Jeff Morgan" w:date="2019-07-03T12:47:00Z">
        <w:r>
          <w:rPr>
            <w:spacing w:val="-4"/>
          </w:rPr>
          <w:delText xml:space="preserve"> </w:delText>
        </w:r>
      </w:del>
      <w:r>
        <w:t>molecule</w:t>
      </w:r>
      <w:r>
        <w:rPr>
          <w:spacing w:val="-5"/>
        </w:rPr>
        <w:t xml:space="preserve"> </w:t>
      </w:r>
      <w:r>
        <w:t>inhibitor</w:t>
      </w:r>
      <w:r>
        <w:rPr>
          <w:spacing w:val="-5"/>
        </w:rPr>
        <w:t xml:space="preserve"> </w:t>
      </w:r>
      <w:r>
        <w:t>of</w:t>
      </w:r>
      <w:r>
        <w:rPr>
          <w:spacing w:val="-5"/>
        </w:rPr>
        <w:t xml:space="preserve"> </w:t>
      </w:r>
      <w:r>
        <w:t>the</w:t>
      </w:r>
      <w:r>
        <w:rPr>
          <w:spacing w:val="-4"/>
        </w:rPr>
        <w:t xml:space="preserve"> </w:t>
      </w:r>
      <w:r>
        <w:rPr>
          <w:spacing w:val="-3"/>
        </w:rPr>
        <w:t xml:space="preserve">ISR, </w:t>
      </w:r>
      <w:r>
        <w:t>ISRIB,</w:t>
      </w:r>
      <w:r>
        <w:rPr>
          <w:spacing w:val="-14"/>
        </w:rPr>
        <w:t xml:space="preserve"> </w:t>
      </w:r>
      <w:r>
        <w:t>has</w:t>
      </w:r>
      <w:r>
        <w:rPr>
          <w:spacing w:val="-14"/>
        </w:rPr>
        <w:t xml:space="preserve"> </w:t>
      </w:r>
      <w:ins w:id="944" w:author="Jeff Morgan" w:date="2019-07-03T12:47:00Z">
        <w:r w:rsidR="00B37215">
          <w:rPr>
            <w:spacing w:val="-14"/>
          </w:rPr>
          <w:t xml:space="preserve">been </w:t>
        </w:r>
      </w:ins>
      <w:r>
        <w:t>demonstrated</w:t>
      </w:r>
      <w:r>
        <w:rPr>
          <w:spacing w:val="-14"/>
        </w:rPr>
        <w:t xml:space="preserve"> </w:t>
      </w:r>
      <w:ins w:id="945" w:author="Jeff Morgan" w:date="2019-07-03T12:47:00Z">
        <w:r w:rsidR="00B37215">
          <w:rPr>
            <w:spacing w:val="-14"/>
          </w:rPr>
          <w:t xml:space="preserve">to have </w:t>
        </w:r>
      </w:ins>
      <w:r>
        <w:t>therapeutic</w:t>
      </w:r>
      <w:r>
        <w:rPr>
          <w:spacing w:val="-13"/>
        </w:rPr>
        <w:t xml:space="preserve"> </w:t>
      </w:r>
      <w:proofErr w:type="spellStart"/>
      <w:r>
        <w:t>potential</w:t>
      </w:r>
      <w:del w:id="946" w:author="Jeff Morgan" w:date="2019-07-03T12:48:00Z">
        <w:r>
          <w:rPr>
            <w:spacing w:val="-14"/>
          </w:rPr>
          <w:delText xml:space="preserve"> </w:delText>
        </w:r>
        <w:r>
          <w:delText>and</w:delText>
        </w:r>
        <w:r>
          <w:rPr>
            <w:spacing w:val="-14"/>
          </w:rPr>
          <w:delText xml:space="preserve"> </w:delText>
        </w:r>
      </w:del>
      <w:ins w:id="947" w:author="yeyun.ouyang@biochem.utah.edu" w:date="2019-07-05T16:13:00Z">
        <w:r w:rsidR="0002740B">
          <w:t>with</w:t>
        </w:r>
        <w:proofErr w:type="spellEnd"/>
        <w:r w:rsidR="0002740B">
          <w:rPr>
            <w:spacing w:val="-14"/>
          </w:rPr>
          <w:t xml:space="preserve"> </w:t>
        </w:r>
      </w:ins>
      <w:del w:id="948" w:author="Jeff Morgan" w:date="2019-07-03T12:48:00Z">
        <w:r>
          <w:delText>relative</w:delText>
        </w:r>
        <w:r>
          <w:rPr>
            <w:spacing w:val="-13"/>
          </w:rPr>
          <w:delText xml:space="preserve"> </w:delText>
        </w:r>
        <w:r>
          <w:delText>lack</w:delText>
        </w:r>
        <w:r>
          <w:rPr>
            <w:spacing w:val="-14"/>
          </w:rPr>
          <w:delText xml:space="preserve"> </w:delText>
        </w:r>
        <w:r>
          <w:delText>of</w:delText>
        </w:r>
      </w:del>
      <w:ins w:id="949" w:author="yeyun.ouyang@biochem.utah.edu" w:date="2019-07-05T16:13:00Z">
        <w:r w:rsidR="0002740B">
          <w:t>low</w:t>
        </w:r>
      </w:ins>
      <w:del w:id="950" w:author="Jeff Morgan" w:date="2019-07-03T12:48:00Z">
        <w:r>
          <w:rPr>
            <w:spacing w:val="-13"/>
          </w:rPr>
          <w:delText xml:space="preserve"> </w:delText>
        </w:r>
        <w:r>
          <w:delText>side</w:delText>
        </w:r>
      </w:del>
      <w:del w:id="951" w:author="Jeff Morgan" w:date="2019-07-03T12:47:00Z">
        <w:r>
          <w:delText>-</w:delText>
        </w:r>
      </w:del>
      <w:commentRangeStart w:id="952"/>
      <w:del w:id="953" w:author="Jeff Morgan" w:date="2019-07-03T12:48:00Z">
        <w:r>
          <w:delText>effects</w:delText>
        </w:r>
      </w:del>
      <w:commentRangeEnd w:id="952"/>
      <w:ins w:id="954" w:author="Yeyun Ouyang" w:date="2019-07-09T16:01:00Z">
        <w:r w:rsidR="0002740B">
          <w:rPr>
            <w:rStyle w:val="CommentReference"/>
          </w:rPr>
          <w:commentReference w:id="952"/>
        </w:r>
        <w:r w:rsidR="007A02DF">
          <w:t>.</w:t>
        </w:r>
        <w:r w:rsidR="007A02DF">
          <w:rPr>
            <w:spacing w:val="-1"/>
          </w:rPr>
          <w:t xml:space="preserve"> </w:t>
        </w:r>
        <w:proofErr w:type="spellStart"/>
        <w:r w:rsidR="007A02DF">
          <w:t>Interestingly</w:t>
        </w:r>
      </w:ins>
      <w:del w:id="955" w:author="Yeyun Ouyang" w:date="2019-07-09T16:01:00Z">
        <w:r>
          <w:delText>.</w:delText>
        </w:r>
        <w:r>
          <w:rPr>
            <w:spacing w:val="-1"/>
          </w:rPr>
          <w:delText xml:space="preserve"> </w:delText>
        </w:r>
      </w:del>
      <w:del w:id="956" w:author="Jeff Morgan" w:date="2019-07-03T12:48:00Z">
        <w:r>
          <w:delText>Interestingly</w:delText>
        </w:r>
      </w:del>
      <w:ins w:id="957" w:author="Jeff Morgan" w:date="2019-07-03T12:48:00Z">
        <w:r w:rsidR="00B37215">
          <w:t>In</w:t>
        </w:r>
        <w:proofErr w:type="spellEnd"/>
        <w:r w:rsidR="00B37215">
          <w:t xml:space="preserve"> particular</w:t>
        </w:r>
      </w:ins>
      <w:r>
        <w:t>,</w:t>
      </w:r>
      <w:r>
        <w:rPr>
          <w:spacing w:val="-13"/>
        </w:rPr>
        <w:t xml:space="preserve"> </w:t>
      </w:r>
      <w:commentRangeStart w:id="958"/>
      <w:r>
        <w:t>ISRIB</w:t>
      </w:r>
      <w:r>
        <w:rPr>
          <w:spacing w:val="-14"/>
        </w:rPr>
        <w:t xml:space="preserve"> </w:t>
      </w:r>
      <w:r>
        <w:t>can</w:t>
      </w:r>
      <w:r>
        <w:rPr>
          <w:spacing w:val="-14"/>
        </w:rPr>
        <w:t xml:space="preserve"> </w:t>
      </w:r>
      <w:r>
        <w:t>suppress a chronic activation of the ISR, while it does not inhibit an acute, high-grade ISR</w:t>
      </w:r>
      <w:commentRangeEnd w:id="958"/>
      <w:r w:rsidR="00B37215">
        <w:rPr>
          <w:rStyle w:val="CommentReference"/>
        </w:rPr>
        <w:commentReference w:id="958"/>
      </w:r>
      <w:r>
        <w:t>. It has also been shown to be neuroprotective in mouse models of traumatic brain injury</w:t>
      </w:r>
      <w:r>
        <w:rPr>
          <w:spacing w:val="-14"/>
        </w:rPr>
        <w:t xml:space="preserve"> </w:t>
      </w:r>
      <w:r>
        <w:t>(</w:t>
      </w:r>
      <w:r>
        <w:rPr>
          <w:i/>
        </w:rPr>
        <w:t>42–48</w:t>
      </w:r>
      <w:r>
        <w:t>).</w:t>
      </w:r>
    </w:p>
    <w:p w14:paraId="33B28891" w14:textId="03424292" w:rsidR="009F54E5" w:rsidRDefault="001A290F">
      <w:pPr>
        <w:pStyle w:val="BodyText"/>
        <w:spacing w:line="453" w:lineRule="auto"/>
        <w:ind w:left="119" w:right="197"/>
        <w:jc w:val="both"/>
      </w:pPr>
      <w:r>
        <w:t>A recent study (</w:t>
      </w:r>
      <w:ins w:id="959" w:author="Jeff Morgan" w:date="2019-07-03T12:55:00Z">
        <w:r w:rsidR="00CD06BE">
          <w:t xml:space="preserve">data </w:t>
        </w:r>
      </w:ins>
      <w:ins w:id="960" w:author="Jeff Morgan" w:date="2019-07-03T12:50:00Z">
        <w:r w:rsidR="00D20B33">
          <w:t xml:space="preserve">available under Gene Expression Omnibus accession number </w:t>
        </w:r>
      </w:ins>
      <w:r>
        <w:t xml:space="preserve">GSE65778) utilized ribosome profiling to </w:t>
      </w:r>
      <w:commentRangeStart w:id="961"/>
      <w:del w:id="962" w:author="Jeff Morgan" w:date="2019-07-03T12:56:00Z">
        <w:r>
          <w:delText xml:space="preserve">define </w:delText>
        </w:r>
      </w:del>
      <w:r>
        <w:t>better</w:t>
      </w:r>
      <w:ins w:id="963" w:author="Jeff Morgan" w:date="2019-07-09T15:57:00Z">
        <w:r w:rsidR="004D1738">
          <w:t xml:space="preserve"> </w:t>
        </w:r>
      </w:ins>
      <w:commentRangeEnd w:id="961"/>
      <w:r w:rsidR="0002740B">
        <w:rPr>
          <w:rStyle w:val="CommentReference"/>
        </w:rPr>
        <w:commentReference w:id="961"/>
      </w:r>
      <w:ins w:id="964" w:author="Jeff Morgan" w:date="2019-07-03T12:56:00Z">
        <w:r w:rsidR="00A325EF">
          <w:t>define</w:t>
        </w:r>
        <w:r>
          <w:t xml:space="preserve"> </w:t>
        </w:r>
      </w:ins>
      <w:r>
        <w:t xml:space="preserve">the mechanisms of ISRIB action on the ISR, modeled </w:t>
      </w:r>
      <w:r>
        <w:rPr>
          <w:spacing w:val="-3"/>
        </w:rPr>
        <w:t xml:space="preserve">by </w:t>
      </w:r>
      <w:r>
        <w:t>1-hour tunicamycin (Tm) treatment in HEK293T cells (</w:t>
      </w:r>
      <w:r>
        <w:rPr>
          <w:i/>
        </w:rPr>
        <w:t>44</w:t>
      </w:r>
      <w:r>
        <w:t xml:space="preserve">). </w:t>
      </w:r>
      <w:del w:id="965" w:author="Jeff Morgan" w:date="2019-07-03T12:56:00Z">
        <w:r>
          <w:delText xml:space="preserve">Some </w:delText>
        </w:r>
      </w:del>
      <w:ins w:id="966" w:author="Jeff Morgan" w:date="2019-07-03T13:06:00Z">
        <w:r w:rsidR="00C34953">
          <w:t>A key finding of this</w:t>
        </w:r>
      </w:ins>
      <w:del w:id="967" w:author="Jeff Morgan" w:date="2019-07-03T13:00:00Z">
        <w:r>
          <w:rPr>
            <w:spacing w:val="-4"/>
          </w:rPr>
          <w:delText xml:space="preserve">key </w:delText>
        </w:r>
        <w:r>
          <w:delText>finding</w:delText>
        </w:r>
      </w:del>
      <w:del w:id="968" w:author="Jeff Morgan" w:date="2019-07-03T12:56:00Z">
        <w:r>
          <w:delText>s</w:delText>
        </w:r>
      </w:del>
      <w:del w:id="969" w:author="Jeff Morgan" w:date="2019-07-03T13:00:00Z">
        <w:r>
          <w:delText xml:space="preserve"> </w:delText>
        </w:r>
      </w:del>
      <w:del w:id="970" w:author="Jeff Morgan" w:date="2019-07-03T12:56:00Z">
        <w:r>
          <w:delText xml:space="preserve">from </w:delText>
        </w:r>
      </w:del>
      <w:del w:id="971" w:author="Jeff Morgan" w:date="2019-07-03T13:00:00Z">
        <w:r>
          <w:delText>this</w:delText>
        </w:r>
      </w:del>
      <w:r>
        <w:t xml:space="preserve"> study </w:t>
      </w:r>
      <w:del w:id="972" w:author="Jeff Morgan" w:date="2019-07-03T12:56:00Z">
        <w:r>
          <w:delText>were</w:delText>
        </w:r>
        <w:r w:rsidR="004D1738" w:rsidDel="00A325EF">
          <w:rPr>
            <w:spacing w:val="-7"/>
          </w:rPr>
          <w:delText xml:space="preserve"> </w:delText>
        </w:r>
      </w:del>
      <w:ins w:id="973" w:author="Jeff Morgan" w:date="2019-07-03T13:06:00Z">
        <w:r w:rsidR="00C34953">
          <w:t>is</w:t>
        </w:r>
      </w:ins>
      <w:ins w:id="974" w:author="Jeff Morgan" w:date="2019-07-03T12:56:00Z">
        <w:r>
          <w:rPr>
            <w:spacing w:val="-7"/>
          </w:rPr>
          <w:t xml:space="preserve"> </w:t>
        </w:r>
      </w:ins>
      <w:r>
        <w:t>that</w:t>
      </w:r>
      <w:r>
        <w:rPr>
          <w:spacing w:val="-6"/>
        </w:rPr>
        <w:t xml:space="preserve"> </w:t>
      </w:r>
      <w:del w:id="975" w:author="Jeff Morgan" w:date="2019-07-03T12:58:00Z">
        <w:r>
          <w:delText>during</w:delText>
        </w:r>
        <w:r>
          <w:rPr>
            <w:spacing w:val="-6"/>
          </w:rPr>
          <w:delText xml:space="preserve"> </w:delText>
        </w:r>
        <w:r>
          <w:delText>early</w:delText>
        </w:r>
        <w:r>
          <w:rPr>
            <w:spacing w:val="-7"/>
          </w:rPr>
          <w:delText xml:space="preserve"> </w:delText>
        </w:r>
        <w:r>
          <w:delText>ISR,</w:delText>
        </w:r>
        <w:r>
          <w:rPr>
            <w:spacing w:val="-6"/>
          </w:rPr>
          <w:delText xml:space="preserve"> </w:delText>
        </w:r>
      </w:del>
      <w:r>
        <w:t>a</w:t>
      </w:r>
      <w:r>
        <w:rPr>
          <w:spacing w:val="-6"/>
        </w:rPr>
        <w:t xml:space="preserve"> </w:t>
      </w:r>
      <w:r>
        <w:t>specific</w:t>
      </w:r>
      <w:r>
        <w:rPr>
          <w:spacing w:val="-6"/>
        </w:rPr>
        <w:t xml:space="preserve"> </w:t>
      </w:r>
      <w:r>
        <w:t>subset</w:t>
      </w:r>
      <w:r>
        <w:rPr>
          <w:spacing w:val="-7"/>
        </w:rPr>
        <w:t xml:space="preserve"> </w:t>
      </w:r>
      <w:r>
        <w:t>of</w:t>
      </w:r>
      <w:r>
        <w:rPr>
          <w:spacing w:val="-6"/>
        </w:rPr>
        <w:t xml:space="preserve"> </w:t>
      </w:r>
      <w:del w:id="976" w:author="Jeff Morgan" w:date="2019-07-03T12:57:00Z">
        <w:r>
          <w:delText>canonical</w:delText>
        </w:r>
        <w:r>
          <w:rPr>
            <w:spacing w:val="-6"/>
          </w:rPr>
          <w:delText xml:space="preserve"> </w:delText>
        </w:r>
      </w:del>
      <w:r>
        <w:t>stress-related</w:t>
      </w:r>
      <w:r>
        <w:rPr>
          <w:spacing w:val="-6"/>
        </w:rPr>
        <w:t xml:space="preserve"> </w:t>
      </w:r>
      <w:r>
        <w:t>transcription</w:t>
      </w:r>
      <w:r>
        <w:rPr>
          <w:spacing w:val="-7"/>
        </w:rPr>
        <w:t xml:space="preserve"> </w:t>
      </w:r>
      <w:r>
        <w:t>factors</w:t>
      </w:r>
      <w:r>
        <w:rPr>
          <w:spacing w:val="-6"/>
        </w:rPr>
        <w:t xml:space="preserve"> </w:t>
      </w:r>
      <w:r>
        <w:t>mRNAs</w:t>
      </w:r>
      <w:r>
        <w:rPr>
          <w:spacing w:val="-6"/>
        </w:rPr>
        <w:t xml:space="preserve"> </w:t>
      </w:r>
      <w:del w:id="977" w:author="Jeff Morgan" w:date="2019-07-03T12:57:00Z">
        <w:r>
          <w:delText>were</w:delText>
        </w:r>
        <w:r>
          <w:rPr>
            <w:spacing w:val="-6"/>
          </w:rPr>
          <w:delText xml:space="preserve"> </w:delText>
        </w:r>
      </w:del>
      <w:ins w:id="978" w:author="Jeff Morgan" w:date="2019-07-03T12:58:00Z">
        <w:r w:rsidR="00A325EF">
          <w:t>display increased</w:t>
        </w:r>
      </w:ins>
      <w:ins w:id="979" w:author="Jeff Morgan" w:date="2019-07-03T12:57:00Z">
        <w:r w:rsidR="00A325EF">
          <w:rPr>
            <w:spacing w:val="-6"/>
          </w:rPr>
          <w:t xml:space="preserve"> </w:t>
        </w:r>
      </w:ins>
      <w:ins w:id="980" w:author="Jeff Morgan" w:date="2019-07-09T15:57:00Z">
        <w:r w:rsidR="004D1738">
          <w:t>trans</w:t>
        </w:r>
      </w:ins>
      <w:del w:id="981" w:author="Jeff Morgan" w:date="2019-07-03T12:57:00Z">
        <w:r w:rsidR="004D1738" w:rsidDel="00A325EF">
          <w:delText xml:space="preserve">- </w:delText>
        </w:r>
      </w:del>
      <w:ins w:id="982" w:author="Jeff Morgan" w:date="2019-07-09T15:57:00Z">
        <w:r w:rsidR="004D1738">
          <w:t>lational</w:t>
        </w:r>
      </w:ins>
      <w:ins w:id="983" w:author="Jeff Morgan" w:date="2019-07-03T12:58:00Z">
        <w:r w:rsidR="00A325EF">
          <w:t xml:space="preserve"> efficiency</w:t>
        </w:r>
      </w:ins>
      <w:del w:id="984" w:author="Jeff Morgan" w:date="2019-07-03T12:58:00Z">
        <w:r w:rsidR="004D1738" w:rsidDel="00A325EF">
          <w:delText>ly</w:delText>
        </w:r>
      </w:del>
      <w:ins w:id="985" w:author="Jeff Morgan" w:date="2019-07-09T15:57:00Z">
        <w:r w:rsidR="004D1738">
          <w:t xml:space="preserve"> </w:t>
        </w:r>
      </w:ins>
      <w:ins w:id="986" w:author="Jeff Morgan" w:date="2019-07-03T13:02:00Z">
        <w:r w:rsidR="00C34953">
          <w:t xml:space="preserve">(TE) </w:t>
        </w:r>
      </w:ins>
      <w:ins w:id="987" w:author="Jeff Morgan" w:date="2019-07-03T13:01:00Z">
        <w:r w:rsidR="00C34953">
          <w:t xml:space="preserve">compared to untreated cells </w:t>
        </w:r>
      </w:ins>
      <w:del w:id="988" w:author="Jeff Morgan" w:date="2019-07-03T12:58:00Z">
        <w:r w:rsidR="004D1738" w:rsidDel="00A325EF">
          <w:delText xml:space="preserve">enhanced </w:delText>
        </w:r>
      </w:del>
      <w:ins w:id="989" w:author="Jeff Morgan" w:date="2019-07-09T15:57:00Z">
        <w:r w:rsidR="004D1738">
          <w:t xml:space="preserve">during </w:t>
        </w:r>
      </w:ins>
      <w:ins w:id="990" w:author="Jeff Morgan" w:date="2019-07-03T13:01:00Z">
        <w:r w:rsidR="00C34953">
          <w:t xml:space="preserve">tunicamycin-induced </w:t>
        </w:r>
      </w:ins>
      <w:ins w:id="991" w:author="Jeff Morgan" w:date="2019-07-09T15:57:00Z">
        <w:r w:rsidR="004D1738">
          <w:t>ISR</w:t>
        </w:r>
      </w:ins>
      <w:ins w:id="992" w:author="Jeff Morgan" w:date="2019-07-03T13:01:00Z">
        <w:r w:rsidR="00C34953">
          <w:t>.</w:t>
        </w:r>
      </w:ins>
      <w:ins w:id="993" w:author="Jeff Morgan" w:date="2019-07-09T15:57:00Z">
        <w:r w:rsidR="004D1738">
          <w:t xml:space="preserve"> </w:t>
        </w:r>
      </w:ins>
      <w:del w:id="994" w:author="Jeff Morgan" w:date="2019-07-03T13:02:00Z">
        <w:r w:rsidR="004D1738" w:rsidDel="00C34953">
          <w:delText xml:space="preserve">and </w:delText>
        </w:r>
      </w:del>
      <w:ins w:id="995" w:author="Jeff Morgan" w:date="2019-07-03T13:02:00Z">
        <w:r w:rsidR="00C34953">
          <w:t xml:space="preserve">However, when cells were co-treated with tunicamycin and ISRIB, the </w:t>
        </w:r>
      </w:ins>
      <w:ins w:id="996" w:author="Jeff Morgan" w:date="2019-07-03T13:03:00Z">
        <w:r w:rsidR="00C34953">
          <w:t xml:space="preserve">TE of these stress-related mRNAs showed no significant increase, which indicates that </w:t>
        </w:r>
      </w:ins>
      <w:ins w:id="997" w:author="Jeff Morgan" w:date="2019-07-03T13:06:00Z">
        <w:r w:rsidR="00C34953">
          <w:t>ISRIB is able to counteract the translational changes caused by the ISR.</w:t>
        </w:r>
      </w:ins>
      <w:del w:id="998" w:author="Jeff Morgan" w:date="2019-07-09T15:57:00Z">
        <w:r>
          <w:delText>trans- lationally enhanced during ISR and</w:delText>
        </w:r>
      </w:del>
      <w:ins w:id="999" w:author="Jeff Morgan" w:date="2019-07-03T13:02:00Z">
        <w:r>
          <w:t xml:space="preserve"> </w:t>
        </w:r>
      </w:ins>
      <w:del w:id="1000" w:author="Jeff Morgan" w:date="2019-07-03T13:06:00Z">
        <w:r>
          <w:delText xml:space="preserve">returned to </w:delText>
        </w:r>
        <w:r>
          <w:rPr>
            <w:spacing w:val="-3"/>
          </w:rPr>
          <w:delText xml:space="preserve">levels </w:delText>
        </w:r>
        <w:r>
          <w:delText>seen in untreated cells when ISR-induced cells were ad</w:delText>
        </w:r>
      </w:del>
      <w:del w:id="1001" w:author="Jeff Morgan" w:date="2019-07-03T12:58:00Z">
        <w:r>
          <w:delText xml:space="preserve">- </w:delText>
        </w:r>
      </w:del>
      <w:del w:id="1002" w:author="Jeff Morgan" w:date="2019-07-03T13:06:00Z">
        <w:r>
          <w:delText xml:space="preserve">ditionally treated with ISRIB. </w:delText>
        </w:r>
      </w:del>
      <w:r>
        <w:t xml:space="preserve">In order to showcase the utility of </w:t>
      </w:r>
      <w:proofErr w:type="spellStart"/>
      <w:r>
        <w:t>XPRESSpipe</w:t>
      </w:r>
      <w:proofErr w:type="spellEnd"/>
      <w:r>
        <w:t xml:space="preserve"> in re-analyzing ribosome profiling and</w:t>
      </w:r>
      <w:r>
        <w:rPr>
          <w:spacing w:val="-10"/>
        </w:rPr>
        <w:t xml:space="preserve"> </w:t>
      </w:r>
      <w:r>
        <w:t>sequencing</w:t>
      </w:r>
      <w:r>
        <w:rPr>
          <w:spacing w:val="-9"/>
        </w:rPr>
        <w:t xml:space="preserve"> </w:t>
      </w:r>
      <w:r>
        <w:t>datasets,</w:t>
      </w:r>
      <w:r>
        <w:rPr>
          <w:spacing w:val="-8"/>
        </w:rPr>
        <w:t xml:space="preserve"> </w:t>
      </w:r>
      <w:r>
        <w:t>we</w:t>
      </w:r>
      <w:r>
        <w:rPr>
          <w:spacing w:val="-9"/>
        </w:rPr>
        <w:t xml:space="preserve"> </w:t>
      </w:r>
      <w:r>
        <w:t>re-processed</w:t>
      </w:r>
      <w:r>
        <w:rPr>
          <w:spacing w:val="-10"/>
        </w:rPr>
        <w:t xml:space="preserve"> </w:t>
      </w:r>
      <w:r>
        <w:t>and</w:t>
      </w:r>
      <w:r>
        <w:rPr>
          <w:spacing w:val="-9"/>
        </w:rPr>
        <w:t xml:space="preserve"> </w:t>
      </w:r>
      <w:r>
        <w:t>analyzed</w:t>
      </w:r>
      <w:r>
        <w:rPr>
          <w:spacing w:val="-9"/>
        </w:rPr>
        <w:t xml:space="preserve"> </w:t>
      </w:r>
      <w:r>
        <w:t>this</w:t>
      </w:r>
      <w:r>
        <w:rPr>
          <w:spacing w:val="-9"/>
        </w:rPr>
        <w:t xml:space="preserve"> </w:t>
      </w:r>
      <w:r>
        <w:t>dataset</w:t>
      </w:r>
      <w:r>
        <w:rPr>
          <w:spacing w:val="-9"/>
        </w:rPr>
        <w:t xml:space="preserve"> </w:t>
      </w:r>
      <w:r>
        <w:t>using</w:t>
      </w:r>
      <w:r>
        <w:rPr>
          <w:spacing w:val="-10"/>
        </w:rPr>
        <w:t xml:space="preserve"> </w:t>
      </w:r>
      <w:r>
        <w:t>the</w:t>
      </w:r>
      <w:r>
        <w:rPr>
          <w:spacing w:val="-9"/>
        </w:rPr>
        <w:t xml:space="preserve"> </w:t>
      </w:r>
      <w:r>
        <w:t>more</w:t>
      </w:r>
      <w:r>
        <w:rPr>
          <w:spacing w:val="-9"/>
        </w:rPr>
        <w:t xml:space="preserve"> </w:t>
      </w:r>
      <w:r>
        <w:t>current</w:t>
      </w:r>
      <w:r>
        <w:rPr>
          <w:spacing w:val="-9"/>
        </w:rPr>
        <w:t xml:space="preserve"> </w:t>
      </w:r>
      <w:r>
        <w:rPr>
          <w:i/>
        </w:rPr>
        <w:t>in</w:t>
      </w:r>
      <w:r>
        <w:rPr>
          <w:i/>
          <w:spacing w:val="-9"/>
        </w:rPr>
        <w:t xml:space="preserve"> </w:t>
      </w:r>
      <w:r>
        <w:rPr>
          <w:i/>
        </w:rPr>
        <w:t>silico</w:t>
      </w:r>
      <w:r>
        <w:rPr>
          <w:i/>
          <w:spacing w:val="-4"/>
        </w:rPr>
        <w:t xml:space="preserve"> </w:t>
      </w:r>
      <w:r>
        <w:t>techniques included</w:t>
      </w:r>
      <w:r>
        <w:rPr>
          <w:spacing w:val="-11"/>
        </w:rPr>
        <w:t xml:space="preserve"> </w:t>
      </w:r>
      <w:r>
        <w:t>in</w:t>
      </w:r>
      <w:r>
        <w:rPr>
          <w:spacing w:val="-11"/>
        </w:rPr>
        <w:t xml:space="preserve"> </w:t>
      </w:r>
      <w:r>
        <w:t>the</w:t>
      </w:r>
      <w:r>
        <w:rPr>
          <w:spacing w:val="-11"/>
        </w:rPr>
        <w:t xml:space="preserve"> </w:t>
      </w:r>
      <w:proofErr w:type="spellStart"/>
      <w:r>
        <w:t>XPRESSpipe</w:t>
      </w:r>
      <w:proofErr w:type="spellEnd"/>
      <w:r>
        <w:rPr>
          <w:spacing w:val="-10"/>
        </w:rPr>
        <w:t xml:space="preserve"> </w:t>
      </w:r>
      <w:r>
        <w:t>package</w:t>
      </w:r>
      <w:r>
        <w:rPr>
          <w:spacing w:val="-11"/>
        </w:rPr>
        <w:t xml:space="preserve"> </w:t>
      </w:r>
      <w:r>
        <w:t>in</w:t>
      </w:r>
      <w:r>
        <w:rPr>
          <w:spacing w:val="-11"/>
        </w:rPr>
        <w:t xml:space="preserve"> </w:t>
      </w:r>
      <w:del w:id="1003" w:author="Jeff Morgan" w:date="2019-07-03T13:07:00Z">
        <w:r>
          <w:delText>the</w:delText>
        </w:r>
        <w:r>
          <w:rPr>
            <w:spacing w:val="-11"/>
          </w:rPr>
          <w:delText xml:space="preserve"> </w:delText>
        </w:r>
        <w:r>
          <w:delText>hope</w:delText>
        </w:r>
        <w:r>
          <w:rPr>
            <w:spacing w:val="-10"/>
          </w:rPr>
          <w:delText xml:space="preserve"> </w:delText>
        </w:r>
        <w:r>
          <w:delText>of</w:delText>
        </w:r>
        <w:r>
          <w:rPr>
            <w:spacing w:val="-11"/>
          </w:rPr>
          <w:delText xml:space="preserve"> </w:delText>
        </w:r>
        <w:r>
          <w:delText>shedding</w:delText>
        </w:r>
        <w:r>
          <w:rPr>
            <w:spacing w:val="-11"/>
          </w:rPr>
          <w:delText xml:space="preserve"> </w:delText>
        </w:r>
        <w:r>
          <w:delText>additional</w:delText>
        </w:r>
        <w:r>
          <w:rPr>
            <w:spacing w:val="-10"/>
          </w:rPr>
          <w:delText xml:space="preserve"> </w:delText>
        </w:r>
        <w:r>
          <w:delText>light</w:delText>
        </w:r>
        <w:r>
          <w:rPr>
            <w:spacing w:val="-11"/>
          </w:rPr>
          <w:delText xml:space="preserve"> </w:delText>
        </w:r>
        <w:r>
          <w:delText>on</w:delText>
        </w:r>
      </w:del>
      <w:ins w:id="1004" w:author="Jeff Morgan" w:date="2019-07-03T13:07:00Z">
        <w:r w:rsidR="00A7667E">
          <w:t>order to further query</w:t>
        </w:r>
      </w:ins>
      <w:r>
        <w:rPr>
          <w:spacing w:val="-11"/>
        </w:rPr>
        <w:t xml:space="preserve"> </w:t>
      </w:r>
      <w:r>
        <w:t>the</w:t>
      </w:r>
      <w:r>
        <w:rPr>
          <w:spacing w:val="-11"/>
        </w:rPr>
        <w:t xml:space="preserve"> </w:t>
      </w:r>
      <w:r>
        <w:t>translational</w:t>
      </w:r>
      <w:r>
        <w:rPr>
          <w:spacing w:val="-10"/>
        </w:rPr>
        <w:t xml:space="preserve"> </w:t>
      </w:r>
      <w:r>
        <w:t>mechanisms</w:t>
      </w:r>
      <w:r>
        <w:rPr>
          <w:spacing w:val="-11"/>
        </w:rPr>
        <w:t xml:space="preserve"> </w:t>
      </w:r>
      <w:r>
        <w:t>of the</w:t>
      </w:r>
      <w:r>
        <w:rPr>
          <w:spacing w:val="-5"/>
        </w:rPr>
        <w:t xml:space="preserve"> </w:t>
      </w:r>
      <w:r>
        <w:t>ISR</w:t>
      </w:r>
      <w:r>
        <w:rPr>
          <w:spacing w:val="-4"/>
        </w:rPr>
        <w:t xml:space="preserve"> </w:t>
      </w:r>
      <w:r>
        <w:t>and</w:t>
      </w:r>
      <w:r>
        <w:rPr>
          <w:spacing w:val="-4"/>
        </w:rPr>
        <w:t xml:space="preserve"> </w:t>
      </w:r>
      <w:r>
        <w:t>ISRIB.</w:t>
      </w:r>
      <w:r>
        <w:rPr>
          <w:spacing w:val="-4"/>
        </w:rPr>
        <w:t xml:space="preserve"> </w:t>
      </w:r>
      <w:r>
        <w:t>Compared</w:t>
      </w:r>
      <w:r>
        <w:rPr>
          <w:spacing w:val="-5"/>
        </w:rPr>
        <w:t xml:space="preserve"> </w:t>
      </w:r>
      <w:r>
        <w:t>to</w:t>
      </w:r>
      <w:r>
        <w:rPr>
          <w:spacing w:val="-4"/>
        </w:rPr>
        <w:t xml:space="preserve"> </w:t>
      </w:r>
      <w:r>
        <w:t>the</w:t>
      </w:r>
      <w:r>
        <w:rPr>
          <w:spacing w:val="-4"/>
        </w:rPr>
        <w:t xml:space="preserve"> </w:t>
      </w:r>
      <w:r>
        <w:rPr>
          <w:spacing w:val="-3"/>
        </w:rPr>
        <w:t>raw</w:t>
      </w:r>
      <w:r>
        <w:rPr>
          <w:spacing w:val="-4"/>
        </w:rPr>
        <w:t xml:space="preserve"> </w:t>
      </w:r>
      <w:r>
        <w:t>count</w:t>
      </w:r>
      <w:r>
        <w:rPr>
          <w:spacing w:val="-4"/>
        </w:rPr>
        <w:t xml:space="preserve"> </w:t>
      </w:r>
      <w:r>
        <w:t>data</w:t>
      </w:r>
      <w:r>
        <w:rPr>
          <w:spacing w:val="-5"/>
        </w:rPr>
        <w:t xml:space="preserve"> </w:t>
      </w:r>
      <w:r>
        <w:t>made</w:t>
      </w:r>
      <w:r>
        <w:rPr>
          <w:spacing w:val="-4"/>
        </w:rPr>
        <w:t xml:space="preserve"> </w:t>
      </w:r>
      <w:r>
        <w:t>available</w:t>
      </w:r>
      <w:r>
        <w:rPr>
          <w:spacing w:val="-4"/>
        </w:rPr>
        <w:t xml:space="preserve"> </w:t>
      </w:r>
      <w:r>
        <w:t>in</w:t>
      </w:r>
      <w:r>
        <w:rPr>
          <w:spacing w:val="-4"/>
        </w:rPr>
        <w:t xml:space="preserve"> </w:t>
      </w:r>
      <w:r>
        <w:t>the</w:t>
      </w:r>
      <w:r>
        <w:rPr>
          <w:spacing w:val="-4"/>
        </w:rPr>
        <w:t xml:space="preserve"> </w:t>
      </w:r>
      <w:r>
        <w:t>original</w:t>
      </w:r>
      <w:r>
        <w:rPr>
          <w:spacing w:val="-5"/>
        </w:rPr>
        <w:t xml:space="preserve"> </w:t>
      </w:r>
      <w:r>
        <w:t>manuscript,</w:t>
      </w:r>
      <w:r>
        <w:rPr>
          <w:spacing w:val="-4"/>
        </w:rPr>
        <w:t xml:space="preserve"> </w:t>
      </w:r>
      <w:r>
        <w:t>samples</w:t>
      </w:r>
      <w:r>
        <w:rPr>
          <w:spacing w:val="-4"/>
        </w:rPr>
        <w:t xml:space="preserve"> </w:t>
      </w:r>
      <w:r>
        <w:t>showed comparable</w:t>
      </w:r>
      <w:r>
        <w:rPr>
          <w:spacing w:val="-7"/>
        </w:rPr>
        <w:t xml:space="preserve"> </w:t>
      </w:r>
      <w:commentRangeStart w:id="1005"/>
      <w:r>
        <w:t>alignment</w:t>
      </w:r>
      <w:r>
        <w:rPr>
          <w:spacing w:val="-6"/>
        </w:rPr>
        <w:t xml:space="preserve"> </w:t>
      </w:r>
      <w:ins w:id="1006" w:author="Jeff Morgan" w:date="2019-07-09T15:57:00Z">
        <w:r w:rsidR="004D1738">
          <w:t>rate</w:t>
        </w:r>
        <w:commentRangeEnd w:id="1005"/>
        <w:r w:rsidR="00A7667E">
          <w:rPr>
            <w:rStyle w:val="CommentReference"/>
          </w:rPr>
          <w:commentReference w:id="1005"/>
        </w:r>
        <w:r w:rsidR="004D1738">
          <w:t>s</w:t>
        </w:r>
      </w:ins>
      <w:del w:id="1007" w:author="Jeff Morgan" w:date="2019-07-09T15:57:00Z">
        <w:r>
          <w:delText>rates</w:delText>
        </w:r>
      </w:del>
      <w:r>
        <w:rPr>
          <w:spacing w:val="-6"/>
        </w:rPr>
        <w:t xml:space="preserve"> </w:t>
      </w:r>
      <w:r>
        <w:t>between</w:t>
      </w:r>
      <w:r>
        <w:rPr>
          <w:spacing w:val="-6"/>
        </w:rPr>
        <w:t xml:space="preserve"> </w:t>
      </w:r>
      <w:r>
        <w:t>the</w:t>
      </w:r>
      <w:r>
        <w:rPr>
          <w:spacing w:val="-7"/>
        </w:rPr>
        <w:t xml:space="preserve"> </w:t>
      </w:r>
      <w:r>
        <w:t>two</w:t>
      </w:r>
      <w:r>
        <w:rPr>
          <w:spacing w:val="-6"/>
        </w:rPr>
        <w:t xml:space="preserve"> </w:t>
      </w:r>
      <w:r>
        <w:t>analytical</w:t>
      </w:r>
      <w:r>
        <w:rPr>
          <w:spacing w:val="-6"/>
        </w:rPr>
        <w:t xml:space="preserve"> </w:t>
      </w:r>
      <w:r>
        <w:t>regimes</w:t>
      </w:r>
      <w:r>
        <w:rPr>
          <w:spacing w:val="-6"/>
        </w:rPr>
        <w:t xml:space="preserve"> </w:t>
      </w:r>
      <w:r>
        <w:t>(all</w:t>
      </w:r>
      <w:r>
        <w:rPr>
          <w:spacing w:val="-6"/>
        </w:rPr>
        <w:t xml:space="preserve"> </w:t>
      </w:r>
      <w:commentRangeStart w:id="1008"/>
      <w:r>
        <w:t>Spearman</w:t>
      </w:r>
      <w:r>
        <w:rPr>
          <w:spacing w:val="-7"/>
        </w:rPr>
        <w:t xml:space="preserve"> </w:t>
      </w:r>
      <w:commentRangeEnd w:id="1008"/>
      <w:r w:rsidR="00D25F88">
        <w:rPr>
          <w:rStyle w:val="CommentReference"/>
        </w:rPr>
        <w:commentReference w:id="1008"/>
      </w:r>
      <w:r>
        <w:t>R</w:t>
      </w:r>
      <w:r>
        <w:rPr>
          <w:spacing w:val="-6"/>
        </w:rPr>
        <w:t xml:space="preserve"> </w:t>
      </w:r>
      <w:r>
        <w:t>values</w:t>
      </w:r>
      <w:r>
        <w:rPr>
          <w:spacing w:val="-6"/>
        </w:rPr>
        <w:t xml:space="preserve"> </w:t>
      </w:r>
      <w:r>
        <w:t>0.90</w:t>
      </w:r>
      <w:commentRangeStart w:id="1009"/>
      <w:ins w:id="1010" w:author="Jeff Morgan" w:date="2019-07-03T14:34:00Z">
        <w:r w:rsidR="00AC4CDB" w:rsidRPr="00AC4CDB">
          <w:t>–</w:t>
        </w:r>
        <w:commentRangeEnd w:id="1009"/>
        <w:r w:rsidR="00AC4CDB">
          <w:rPr>
            <w:rStyle w:val="CommentReference"/>
          </w:rPr>
          <w:commentReference w:id="1009"/>
        </w:r>
      </w:ins>
      <w:del w:id="1011" w:author="Jeff Morgan" w:date="2019-07-03T14:34:00Z">
        <w:r>
          <w:rPr>
            <w:spacing w:val="-6"/>
          </w:rPr>
          <w:delText xml:space="preserve"> </w:delText>
        </w:r>
        <w:r>
          <w:delText>-</w:delText>
        </w:r>
        <w:r>
          <w:rPr>
            <w:spacing w:val="-6"/>
          </w:rPr>
          <w:delText xml:space="preserve"> </w:delText>
        </w:r>
      </w:del>
      <w:r>
        <w:t>0.92)</w:t>
      </w:r>
      <w:r>
        <w:rPr>
          <w:spacing w:val="-7"/>
        </w:rPr>
        <w:t xml:space="preserve"> </w:t>
      </w:r>
      <w:r>
        <w:t>(Figure</w:t>
      </w:r>
      <w:r>
        <w:rPr>
          <w:spacing w:val="-6"/>
        </w:rPr>
        <w:t xml:space="preserve"> </w:t>
      </w:r>
      <w:r>
        <w:t>2A, S1).</w:t>
      </w:r>
      <w:r>
        <w:rPr>
          <w:spacing w:val="4"/>
        </w:rPr>
        <w:t xml:space="preserve"> </w:t>
      </w:r>
      <w:r>
        <w:t>T</w:t>
      </w:r>
      <w:commentRangeStart w:id="1012"/>
      <w:r>
        <w:t>his</w:t>
      </w:r>
      <w:r>
        <w:rPr>
          <w:spacing w:val="-14"/>
        </w:rPr>
        <w:t xml:space="preserve"> </w:t>
      </w:r>
      <w:r>
        <w:t>is</w:t>
      </w:r>
      <w:r>
        <w:rPr>
          <w:spacing w:val="-15"/>
        </w:rPr>
        <w:t xml:space="preserve"> </w:t>
      </w:r>
      <w:r>
        <w:t>in</w:t>
      </w:r>
      <w:r>
        <w:rPr>
          <w:spacing w:val="-14"/>
        </w:rPr>
        <w:t xml:space="preserve"> </w:t>
      </w:r>
      <w:r>
        <w:t>spite</w:t>
      </w:r>
      <w:r>
        <w:rPr>
          <w:spacing w:val="-14"/>
        </w:rPr>
        <w:t xml:space="preserve"> </w:t>
      </w:r>
      <w:r>
        <w:t>of</w:t>
      </w:r>
      <w:r>
        <w:rPr>
          <w:spacing w:val="-15"/>
        </w:rPr>
        <w:t xml:space="preserve"> </w:t>
      </w:r>
      <w:r>
        <w:t>the</w:t>
      </w:r>
      <w:r>
        <w:rPr>
          <w:spacing w:val="-14"/>
        </w:rPr>
        <w:t xml:space="preserve"> </w:t>
      </w:r>
      <w:r>
        <w:t>fact</w:t>
      </w:r>
      <w:r>
        <w:rPr>
          <w:spacing w:val="-15"/>
        </w:rPr>
        <w:t xml:space="preserve"> </w:t>
      </w:r>
      <w:r>
        <w:t>that</w:t>
      </w:r>
      <w:r>
        <w:rPr>
          <w:spacing w:val="-14"/>
        </w:rPr>
        <w:t xml:space="preserve"> </w:t>
      </w:r>
      <w:r>
        <w:t>the</w:t>
      </w:r>
      <w:r>
        <w:rPr>
          <w:spacing w:val="-14"/>
        </w:rPr>
        <w:t xml:space="preserve"> </w:t>
      </w:r>
      <w:r>
        <w:t>methods</w:t>
      </w:r>
      <w:r>
        <w:rPr>
          <w:spacing w:val="-15"/>
        </w:rPr>
        <w:t xml:space="preserve"> </w:t>
      </w:r>
      <w:r>
        <w:t>section</w:t>
      </w:r>
      <w:r>
        <w:rPr>
          <w:spacing w:val="-14"/>
        </w:rPr>
        <w:t xml:space="preserve"> </w:t>
      </w:r>
      <w:r>
        <w:t>of</w:t>
      </w:r>
      <w:r>
        <w:rPr>
          <w:spacing w:val="-15"/>
        </w:rPr>
        <w:t xml:space="preserve"> </w:t>
      </w:r>
      <w:r>
        <w:t>the</w:t>
      </w:r>
      <w:r>
        <w:rPr>
          <w:spacing w:val="-14"/>
        </w:rPr>
        <w:t xml:space="preserve"> </w:t>
      </w:r>
      <w:r>
        <w:t>original</w:t>
      </w:r>
      <w:r>
        <w:rPr>
          <w:spacing w:val="-14"/>
        </w:rPr>
        <w:t xml:space="preserve"> </w:t>
      </w:r>
      <w:r>
        <w:t>publication</w:t>
      </w:r>
      <w:r>
        <w:rPr>
          <w:spacing w:val="-15"/>
        </w:rPr>
        <w:t xml:space="preserve"> </w:t>
      </w:r>
      <w:r>
        <w:t>outlines</w:t>
      </w:r>
      <w:r>
        <w:rPr>
          <w:spacing w:val="-14"/>
        </w:rPr>
        <w:t xml:space="preserve"> </w:t>
      </w:r>
      <w:r>
        <w:t>the</w:t>
      </w:r>
      <w:r>
        <w:rPr>
          <w:spacing w:val="-15"/>
        </w:rPr>
        <w:t xml:space="preserve"> </w:t>
      </w:r>
      <w:r>
        <w:t>use</w:t>
      </w:r>
      <w:r>
        <w:rPr>
          <w:spacing w:val="-14"/>
        </w:rPr>
        <w:t xml:space="preserve"> </w:t>
      </w:r>
      <w:r>
        <w:t>of</w:t>
      </w:r>
      <w:r>
        <w:rPr>
          <w:spacing w:val="-15"/>
        </w:rPr>
        <w:t xml:space="preserve"> </w:t>
      </w:r>
      <w:r>
        <w:t>now</w:t>
      </w:r>
      <w:r>
        <w:rPr>
          <w:spacing w:val="-14"/>
        </w:rPr>
        <w:t xml:space="preserve"> </w:t>
      </w:r>
      <w:r>
        <w:t xml:space="preserve">outdated software, such as </w:t>
      </w:r>
      <w:r>
        <w:rPr>
          <w:spacing w:val="-4"/>
        </w:rPr>
        <w:t xml:space="preserve">TopHat2 </w:t>
      </w:r>
      <w:r>
        <w:t>(</w:t>
      </w:r>
      <w:r>
        <w:rPr>
          <w:i/>
        </w:rPr>
        <w:t>49</w:t>
      </w:r>
      <w:r>
        <w:t xml:space="preserve">), which has a documented higher false positive alignment rate compared to the current state-of-the-art tool, </w:t>
      </w:r>
      <w:r>
        <w:rPr>
          <w:spacing w:val="-7"/>
        </w:rPr>
        <w:t xml:space="preserve">STAR </w:t>
      </w:r>
      <w:r>
        <w:t>(</w:t>
      </w:r>
      <w:r>
        <w:rPr>
          <w:i/>
        </w:rPr>
        <w:t>19, 50</w:t>
      </w:r>
      <w:r>
        <w:t xml:space="preserve">). </w:t>
      </w:r>
      <w:commentRangeEnd w:id="1012"/>
      <w:r w:rsidR="00A7667E">
        <w:rPr>
          <w:rStyle w:val="CommentReference"/>
        </w:rPr>
        <w:commentReference w:id="1012"/>
      </w:r>
      <w:r>
        <w:t xml:space="preserve">Additional points of difference </w:t>
      </w:r>
      <w:r>
        <w:rPr>
          <w:spacing w:val="-3"/>
        </w:rPr>
        <w:t xml:space="preserve">may </w:t>
      </w:r>
      <w:r>
        <w:t xml:space="preserve">include that this alignment and quantification within </w:t>
      </w:r>
      <w:proofErr w:type="spellStart"/>
      <w:r>
        <w:t>XPRESSpipe</w:t>
      </w:r>
      <w:proofErr w:type="spellEnd"/>
      <w:r>
        <w:t xml:space="preserve"> </w:t>
      </w:r>
      <w:proofErr w:type="spellStart"/>
      <w:ins w:id="1013" w:author="Yeyun Ouyang" w:date="2019-07-09T16:01:00Z">
        <w:r w:rsidR="007A02DF">
          <w:t>used</w:t>
        </w:r>
      </w:ins>
      <w:ins w:id="1014" w:author="Jon Belyeu" w:date="2019-07-09T16:00:00Z">
        <w:r w:rsidR="00E43377">
          <w:t>used</w:t>
        </w:r>
      </w:ins>
      <w:ins w:id="1015" w:author="Aaron Quinlan" w:date="2019-07-09T15:58:00Z">
        <w:r w:rsidR="00B6686C">
          <w:t>used</w:t>
        </w:r>
      </w:ins>
      <w:ins w:id="1016" w:author="Jeff Morgan" w:date="2019-07-09T15:57:00Z">
        <w:r w:rsidR="004D1738">
          <w:t>use</w:t>
        </w:r>
      </w:ins>
      <w:ins w:id="1017" w:author="Jeff Morgan" w:date="2019-07-03T13:10:00Z">
        <w:r w:rsidR="00A7667E">
          <w:t>s</w:t>
        </w:r>
      </w:ins>
      <w:proofErr w:type="spellEnd"/>
      <w:del w:id="1018" w:author="Jeff Morgan" w:date="2019-07-03T13:10:00Z">
        <w:r w:rsidR="004D1738" w:rsidDel="00A7667E">
          <w:delText>d</w:delText>
        </w:r>
      </w:del>
      <w:del w:id="1019" w:author="Jeff Morgan" w:date="2019-07-09T15:57:00Z">
        <w:r>
          <w:delText>used</w:delText>
        </w:r>
      </w:del>
      <w:r>
        <w:t xml:space="preserve"> the most recent human transcriptome reference, which </w:t>
      </w:r>
      <w:del w:id="1020" w:author="Jason Gertz" w:date="2019-07-02T16:46:00Z">
        <w:r>
          <w:delText xml:space="preserve">no doubt </w:delText>
        </w:r>
      </w:del>
      <w:r>
        <w:t>con</w:t>
      </w:r>
      <w:del w:id="1021" w:author="Jason Gertz" w:date="2019-07-02T16:46:00Z">
        <w:r>
          <w:delText xml:space="preserve">- </w:delText>
        </w:r>
      </w:del>
      <w:r>
        <w:t>tains</w:t>
      </w:r>
      <w:r>
        <w:rPr>
          <w:spacing w:val="-8"/>
        </w:rPr>
        <w:t xml:space="preserve"> </w:t>
      </w:r>
      <w:r>
        <w:t>modifications</w:t>
      </w:r>
      <w:r>
        <w:rPr>
          <w:spacing w:val="-8"/>
        </w:rPr>
        <w:t xml:space="preserve"> </w:t>
      </w:r>
      <w:r>
        <w:t>to</w:t>
      </w:r>
      <w:r>
        <w:rPr>
          <w:spacing w:val="-8"/>
        </w:rPr>
        <w:t xml:space="preserve"> </w:t>
      </w:r>
      <w:r>
        <w:t>annotated</w:t>
      </w:r>
      <w:r>
        <w:rPr>
          <w:spacing w:val="-8"/>
        </w:rPr>
        <w:t xml:space="preserve"> </w:t>
      </w:r>
      <w:r>
        <w:t>canonical</w:t>
      </w:r>
      <w:r>
        <w:rPr>
          <w:spacing w:val="-8"/>
        </w:rPr>
        <w:t xml:space="preserve"> </w:t>
      </w:r>
      <w:r>
        <w:t>transcripts</w:t>
      </w:r>
      <w:r>
        <w:rPr>
          <w:spacing w:val="-8"/>
        </w:rPr>
        <w:t xml:space="preserve"> </w:t>
      </w:r>
      <w:commentRangeStart w:id="1022"/>
      <w:del w:id="1023" w:author="Jason Gertz" w:date="2019-07-02T16:46:00Z">
        <w:r>
          <w:delText>and</w:delText>
        </w:r>
        <w:r>
          <w:rPr>
            <w:spacing w:val="-8"/>
          </w:rPr>
          <w:delText xml:space="preserve"> </w:delText>
        </w:r>
        <w:r>
          <w:delText>so</w:delText>
        </w:r>
        <w:r>
          <w:rPr>
            <w:spacing w:val="-8"/>
          </w:rPr>
          <w:delText xml:space="preserve"> </w:delText>
        </w:r>
        <w:r>
          <w:delText>forth</w:delText>
        </w:r>
        <w:r>
          <w:rPr>
            <w:spacing w:val="-8"/>
          </w:rPr>
          <w:delText xml:space="preserve"> </w:delText>
        </w:r>
      </w:del>
      <w:commentRangeEnd w:id="1022"/>
      <w:r w:rsidR="00C3528F">
        <w:rPr>
          <w:rStyle w:val="CommentReference"/>
        </w:rPr>
        <w:commentReference w:id="1022"/>
      </w:r>
      <w:r>
        <w:t>when</w:t>
      </w:r>
      <w:r>
        <w:rPr>
          <w:spacing w:val="-8"/>
        </w:rPr>
        <w:t xml:space="preserve"> </w:t>
      </w:r>
      <w:commentRangeStart w:id="1024"/>
      <w:r>
        <w:t>compared</w:t>
      </w:r>
      <w:r>
        <w:rPr>
          <w:spacing w:val="-7"/>
        </w:rPr>
        <w:t xml:space="preserve"> </w:t>
      </w:r>
      <w:r>
        <w:t>to</w:t>
      </w:r>
      <w:r>
        <w:rPr>
          <w:spacing w:val="-8"/>
        </w:rPr>
        <w:t xml:space="preserve"> </w:t>
      </w:r>
      <w:r>
        <w:t>the</w:t>
      </w:r>
      <w:r>
        <w:rPr>
          <w:spacing w:val="-8"/>
        </w:rPr>
        <w:t xml:space="preserve"> </w:t>
      </w:r>
      <w:r>
        <w:t>version</w:t>
      </w:r>
      <w:r>
        <w:rPr>
          <w:spacing w:val="-8"/>
        </w:rPr>
        <w:t xml:space="preserve"> </w:t>
      </w:r>
      <w:r>
        <w:t>available</w:t>
      </w:r>
      <w:r>
        <w:rPr>
          <w:spacing w:val="-8"/>
        </w:rPr>
        <w:t xml:space="preserve"> </w:t>
      </w:r>
      <w:r>
        <w:t xml:space="preserve">when the original study was published. </w:t>
      </w:r>
      <w:commentRangeEnd w:id="1024"/>
      <w:r w:rsidR="00C3528F">
        <w:rPr>
          <w:rStyle w:val="CommentReference"/>
        </w:rPr>
        <w:commentReference w:id="1024"/>
      </w:r>
      <w:commentRangeStart w:id="1025"/>
      <w:commentRangeStart w:id="1026"/>
      <w:proofErr w:type="spellStart"/>
      <w:r>
        <w:t>XPRESSpipe</w:t>
      </w:r>
      <w:proofErr w:type="spellEnd"/>
      <w:r>
        <w:t xml:space="preserve">-processed replicate samples </w:t>
      </w:r>
      <w:del w:id="1027" w:author="Jason Gertz" w:date="2019-07-02T16:47:00Z">
        <w:r>
          <w:delText xml:space="preserve">XPRESSpipe </w:delText>
        </w:r>
      </w:del>
      <w:r>
        <w:t xml:space="preserve">exhibited excellent correlation </w:t>
      </w:r>
      <w:commentRangeEnd w:id="1025"/>
      <w:r w:rsidR="0006305F">
        <w:rPr>
          <w:rStyle w:val="CommentReference"/>
        </w:rPr>
        <w:commentReference w:id="1025"/>
      </w:r>
      <w:r>
        <w:t>(all Spearman R values 0.98</w:t>
      </w:r>
      <w:ins w:id="1028" w:author="Jeff Morgan" w:date="2019-07-03T14:34:00Z">
        <w:r w:rsidR="00AC4CDB" w:rsidRPr="00AC4CDB">
          <w:t>–</w:t>
        </w:r>
      </w:ins>
      <w:del w:id="1029" w:author="Jeff Morgan" w:date="2019-07-03T14:34:00Z">
        <w:r>
          <w:delText xml:space="preserve"> - </w:delText>
        </w:r>
      </w:del>
      <w:r>
        <w:t xml:space="preserve">0.99) (Figure 2B). </w:t>
      </w:r>
      <w:commentRangeEnd w:id="1026"/>
      <w:r w:rsidR="0006305F">
        <w:rPr>
          <w:rStyle w:val="CommentReference"/>
        </w:rPr>
        <w:commentReference w:id="1026"/>
      </w:r>
      <w:r>
        <w:t xml:space="preserve">While these differences in processing between the original publication and </w:t>
      </w:r>
      <w:proofErr w:type="spellStart"/>
      <w:r>
        <w:t>XPRESSpipe</w:t>
      </w:r>
      <w:proofErr w:type="spellEnd"/>
      <w:r>
        <w:t xml:space="preserve"> methods </w:t>
      </w:r>
      <w:r>
        <w:rPr>
          <w:spacing w:val="-3"/>
        </w:rPr>
        <w:t xml:space="preserve">may </w:t>
      </w:r>
      <w:r>
        <w:t xml:space="preserve">not create immense differences in output, </w:t>
      </w:r>
      <w:r>
        <w:rPr>
          <w:spacing w:val="-4"/>
        </w:rPr>
        <w:t xml:space="preserve">key </w:t>
      </w:r>
      <w:r>
        <w:t xml:space="preserve">biology </w:t>
      </w:r>
      <w:r>
        <w:rPr>
          <w:spacing w:val="-3"/>
        </w:rPr>
        <w:t xml:space="preserve">may </w:t>
      </w:r>
      <w:r>
        <w:t xml:space="preserve">be missed. The analysis that follows is exploratory and only meant to suggest putative targets identifiable </w:t>
      </w:r>
      <w:r>
        <w:rPr>
          <w:spacing w:val="-3"/>
        </w:rPr>
        <w:t xml:space="preserve">by </w:t>
      </w:r>
      <w:r>
        <w:t xml:space="preserve">re-analyzing </w:t>
      </w:r>
      <w:del w:id="1030" w:author="Jeff Morgan" w:date="2019-07-03T13:17:00Z">
        <w:r>
          <w:delText xml:space="preserve">pre-existing, </w:delText>
        </w:r>
      </w:del>
      <w:r>
        <w:t>publicly available</w:t>
      </w:r>
      <w:r>
        <w:rPr>
          <w:spacing w:val="-7"/>
        </w:rPr>
        <w:t xml:space="preserve"> </w:t>
      </w:r>
      <w:r>
        <w:t>data.</w:t>
      </w:r>
    </w:p>
    <w:p w14:paraId="632DE523" w14:textId="74C91FD0" w:rsidR="009F54E5" w:rsidRDefault="001A290F">
      <w:pPr>
        <w:pStyle w:val="BodyText"/>
        <w:spacing w:before="2" w:line="453" w:lineRule="auto"/>
        <w:ind w:left="119" w:right="197"/>
        <w:jc w:val="both"/>
      </w:pPr>
      <w:r>
        <w:t xml:space="preserve">Similar canonical targets of translational regulation during ISR were identified in the </w:t>
      </w:r>
      <w:proofErr w:type="spellStart"/>
      <w:r>
        <w:t>XPRESSpipe</w:t>
      </w:r>
      <w:proofErr w:type="spellEnd"/>
      <w:r>
        <w:t xml:space="preserve">-processed data compared to the original </w:t>
      </w:r>
      <w:r>
        <w:rPr>
          <w:spacing w:val="-4"/>
        </w:rPr>
        <w:t xml:space="preserve">study. </w:t>
      </w:r>
      <w:r>
        <w:t xml:space="preserve">These targets include </w:t>
      </w:r>
      <w:r>
        <w:rPr>
          <w:spacing w:val="-6"/>
        </w:rPr>
        <w:t xml:space="preserve">ATF4, ATF5, </w:t>
      </w:r>
      <w:r>
        <w:t>PPP1R15A, and DDIT3 (Figure 3A-C, highlighted in purple) (</w:t>
      </w:r>
      <w:r>
        <w:rPr>
          <w:i/>
        </w:rPr>
        <w:t>44</w:t>
      </w:r>
      <w:r>
        <w:t xml:space="preserve">). Of note, the fold-change in ribosome occupancy of </w:t>
      </w:r>
      <w:r>
        <w:rPr>
          <w:spacing w:val="-7"/>
        </w:rPr>
        <w:t xml:space="preserve">ATF4 </w:t>
      </w:r>
      <w:r>
        <w:t xml:space="preserve">(6.74) from </w:t>
      </w:r>
      <w:proofErr w:type="spellStart"/>
      <w:r>
        <w:t>XPRESSpipe</w:t>
      </w:r>
      <w:proofErr w:type="spellEnd"/>
      <w:r>
        <w:t>- processed</w:t>
      </w:r>
      <w:r>
        <w:rPr>
          <w:spacing w:val="-11"/>
        </w:rPr>
        <w:t xml:space="preserve"> </w:t>
      </w:r>
      <w:r>
        <w:t>samples</w:t>
      </w:r>
      <w:r>
        <w:rPr>
          <w:spacing w:val="-10"/>
        </w:rPr>
        <w:t xml:space="preserve"> </w:t>
      </w:r>
      <w:r>
        <w:t>closely</w:t>
      </w:r>
      <w:r>
        <w:rPr>
          <w:spacing w:val="-10"/>
        </w:rPr>
        <w:t xml:space="preserve"> </w:t>
      </w:r>
      <w:r>
        <w:t>mirrored</w:t>
      </w:r>
      <w:r>
        <w:rPr>
          <w:spacing w:val="-10"/>
        </w:rPr>
        <w:t xml:space="preserve"> </w:t>
      </w:r>
      <w:r>
        <w:t>the</w:t>
      </w:r>
      <w:r>
        <w:rPr>
          <w:spacing w:val="-10"/>
        </w:rPr>
        <w:t xml:space="preserve"> </w:t>
      </w:r>
      <w:r>
        <w:t>estimate</w:t>
      </w:r>
      <w:r>
        <w:rPr>
          <w:spacing w:val="-10"/>
        </w:rPr>
        <w:t xml:space="preserve"> </w:t>
      </w:r>
      <w:r>
        <w:t>from</w:t>
      </w:r>
      <w:r>
        <w:rPr>
          <w:spacing w:val="-10"/>
        </w:rPr>
        <w:t xml:space="preserve"> </w:t>
      </w:r>
      <w:r>
        <w:t>the</w:t>
      </w:r>
      <w:r>
        <w:rPr>
          <w:spacing w:val="-10"/>
        </w:rPr>
        <w:t xml:space="preserve"> </w:t>
      </w:r>
      <w:r>
        <w:t>original</w:t>
      </w:r>
      <w:r>
        <w:rPr>
          <w:spacing w:val="-10"/>
        </w:rPr>
        <w:t xml:space="preserve"> </w:t>
      </w:r>
      <w:r>
        <w:t>publication</w:t>
      </w:r>
      <w:r>
        <w:rPr>
          <w:spacing w:val="-10"/>
        </w:rPr>
        <w:t xml:space="preserve"> </w:t>
      </w:r>
      <w:r>
        <w:t>(6.44).</w:t>
      </w:r>
      <w:r>
        <w:rPr>
          <w:spacing w:val="4"/>
        </w:rPr>
        <w:t xml:space="preserve"> </w:t>
      </w:r>
      <w:r>
        <w:t>Other</w:t>
      </w:r>
      <w:r>
        <w:rPr>
          <w:spacing w:val="-10"/>
        </w:rPr>
        <w:t xml:space="preserve"> </w:t>
      </w:r>
      <w:r>
        <w:t>targets</w:t>
      </w:r>
      <w:r>
        <w:rPr>
          <w:spacing w:val="-10"/>
        </w:rPr>
        <w:t xml:space="preserve"> </w:t>
      </w:r>
      <w:r>
        <w:t>highlighted</w:t>
      </w:r>
      <w:r>
        <w:rPr>
          <w:spacing w:val="-10"/>
        </w:rPr>
        <w:t xml:space="preserve"> </w:t>
      </w:r>
      <w:r>
        <w:t>in the</w:t>
      </w:r>
      <w:r>
        <w:rPr>
          <w:spacing w:val="-8"/>
        </w:rPr>
        <w:t xml:space="preserve"> </w:t>
      </w:r>
      <w:r>
        <w:t>original</w:t>
      </w:r>
      <w:r>
        <w:rPr>
          <w:spacing w:val="-8"/>
        </w:rPr>
        <w:t xml:space="preserve"> </w:t>
      </w:r>
      <w:r>
        <w:t>study</w:t>
      </w:r>
      <w:r>
        <w:rPr>
          <w:spacing w:val="-8"/>
        </w:rPr>
        <w:t xml:space="preserve"> </w:t>
      </w:r>
      <w:r>
        <w:t>(</w:t>
      </w:r>
      <w:r>
        <w:rPr>
          <w:i/>
        </w:rPr>
        <w:t>44</w:t>
      </w:r>
      <w:r>
        <w:t>),</w:t>
      </w:r>
      <w:r>
        <w:rPr>
          <w:spacing w:val="-7"/>
        </w:rPr>
        <w:t xml:space="preserve"> </w:t>
      </w:r>
      <w:r>
        <w:t>such</w:t>
      </w:r>
      <w:r>
        <w:rPr>
          <w:spacing w:val="-8"/>
        </w:rPr>
        <w:t xml:space="preserve"> </w:t>
      </w:r>
      <w:r>
        <w:t>as</w:t>
      </w:r>
      <w:r>
        <w:rPr>
          <w:spacing w:val="-8"/>
        </w:rPr>
        <w:t xml:space="preserve"> </w:t>
      </w:r>
      <w:r>
        <w:rPr>
          <w:spacing w:val="-6"/>
        </w:rPr>
        <w:t>ATF5,</w:t>
      </w:r>
      <w:r>
        <w:rPr>
          <w:spacing w:val="-7"/>
        </w:rPr>
        <w:t xml:space="preserve"> </w:t>
      </w:r>
      <w:r>
        <w:t>PPP1R15A,</w:t>
      </w:r>
      <w:r>
        <w:rPr>
          <w:spacing w:val="-8"/>
        </w:rPr>
        <w:t xml:space="preserve"> </w:t>
      </w:r>
      <w:r>
        <w:t>and</w:t>
      </w:r>
      <w:r>
        <w:rPr>
          <w:spacing w:val="-8"/>
        </w:rPr>
        <w:t xml:space="preserve"> </w:t>
      </w:r>
      <w:r>
        <w:t>DDIT3</w:t>
      </w:r>
      <w:r>
        <w:rPr>
          <w:spacing w:val="-8"/>
        </w:rPr>
        <w:t xml:space="preserve"> </w:t>
      </w:r>
      <w:r>
        <w:t>also</w:t>
      </w:r>
      <w:r>
        <w:rPr>
          <w:spacing w:val="-8"/>
        </w:rPr>
        <w:t xml:space="preserve"> </w:t>
      </w:r>
      <w:r>
        <w:t>demonstrated</w:t>
      </w:r>
      <w:r>
        <w:rPr>
          <w:spacing w:val="-8"/>
        </w:rPr>
        <w:t xml:space="preserve"> </w:t>
      </w:r>
      <w:r>
        <w:t>increases</w:t>
      </w:r>
      <w:r>
        <w:rPr>
          <w:spacing w:val="-7"/>
        </w:rPr>
        <w:t xml:space="preserve"> </w:t>
      </w:r>
      <w:r>
        <w:t>in</w:t>
      </w:r>
      <w:r>
        <w:rPr>
          <w:spacing w:val="-8"/>
        </w:rPr>
        <w:t xml:space="preserve"> </w:t>
      </w:r>
      <w:r>
        <w:t>their</w:t>
      </w:r>
      <w:r>
        <w:rPr>
          <w:spacing w:val="-8"/>
        </w:rPr>
        <w:t xml:space="preserve"> </w:t>
      </w:r>
      <w:r>
        <w:t>ribosome</w:t>
      </w:r>
      <w:r>
        <w:rPr>
          <w:spacing w:val="-8"/>
        </w:rPr>
        <w:t xml:space="preserve"> </w:t>
      </w:r>
      <w:r>
        <w:t>oc</w:t>
      </w:r>
      <w:del w:id="1031" w:author="Aaron Quinlan" w:date="2019-07-07T14:49:00Z">
        <w:r>
          <w:delText xml:space="preserve">- </w:delText>
        </w:r>
      </w:del>
      <w:r>
        <w:t>cupancy fold-changes as compared to the original processing (</w:t>
      </w:r>
      <w:proofErr w:type="spellStart"/>
      <w:r>
        <w:t>XPRESSpipe</w:t>
      </w:r>
      <w:proofErr w:type="spellEnd"/>
      <w:r>
        <w:t>: 5.82, 2.46, and 3.27;</w:t>
      </w:r>
      <w:r>
        <w:rPr>
          <w:spacing w:val="-16"/>
        </w:rPr>
        <w:t xml:space="preserve"> </w:t>
      </w:r>
      <w:r>
        <w:rPr>
          <w:spacing w:val="-3"/>
        </w:rPr>
        <w:t xml:space="preserve">respectively. </w:t>
      </w:r>
      <w:r>
        <w:t xml:space="preserve">Original: 7.50, 2.70, and 3.89; respectively) (Figure 3A). Similar to the originally processed data, all of these changes in ribosome occupancy return to </w:t>
      </w:r>
      <w:del w:id="1032" w:author="Jeff Morgan" w:date="2019-07-03T13:24:00Z">
        <w:r>
          <w:delText>about-normal</w:delText>
        </w:r>
      </w:del>
      <w:ins w:id="1033" w:author="Jeff Morgan" w:date="2019-07-03T13:24:00Z">
        <w:r w:rsidR="00841C23">
          <w:t>untreated</w:t>
        </w:r>
      </w:ins>
      <w:r>
        <w:t xml:space="preserve"> </w:t>
      </w:r>
      <w:r>
        <w:rPr>
          <w:spacing w:val="-3"/>
        </w:rPr>
        <w:t xml:space="preserve">levels </w:t>
      </w:r>
      <w:r>
        <w:t>during Tm + ISRIB co-treatment (Figure 3B). Ad</w:t>
      </w:r>
      <w:del w:id="1034" w:author="Aaron Quinlan" w:date="2019-07-07T14:49:00Z">
        <w:r>
          <w:delText xml:space="preserve">- </w:delText>
        </w:r>
      </w:del>
      <w:r>
        <w:t>ditional</w:t>
      </w:r>
      <w:r>
        <w:rPr>
          <w:spacing w:val="-7"/>
        </w:rPr>
        <w:t xml:space="preserve"> </w:t>
      </w:r>
      <w:r>
        <w:t>ISR</w:t>
      </w:r>
      <w:r>
        <w:rPr>
          <w:spacing w:val="-6"/>
        </w:rPr>
        <w:t xml:space="preserve"> </w:t>
      </w:r>
      <w:commentRangeStart w:id="1035"/>
      <w:proofErr w:type="spellStart"/>
      <w:r>
        <w:t>uORF</w:t>
      </w:r>
      <w:proofErr w:type="spellEnd"/>
      <w:r>
        <w:rPr>
          <w:spacing w:val="-6"/>
        </w:rPr>
        <w:t xml:space="preserve"> </w:t>
      </w:r>
      <w:commentRangeEnd w:id="1035"/>
      <w:r w:rsidR="00841C23">
        <w:rPr>
          <w:rStyle w:val="CommentReference"/>
        </w:rPr>
        <w:commentReference w:id="1035"/>
      </w:r>
      <w:r>
        <w:t>targets</w:t>
      </w:r>
      <w:r>
        <w:rPr>
          <w:spacing w:val="-6"/>
        </w:rPr>
        <w:t xml:space="preserve"> </w:t>
      </w:r>
      <w:r>
        <w:t>highlighted</w:t>
      </w:r>
      <w:r>
        <w:rPr>
          <w:spacing w:val="-6"/>
        </w:rPr>
        <w:t xml:space="preserve"> </w:t>
      </w:r>
      <w:r>
        <w:t>in</w:t>
      </w:r>
      <w:r>
        <w:rPr>
          <w:spacing w:val="-6"/>
        </w:rPr>
        <w:t xml:space="preserve"> </w:t>
      </w:r>
      <w:r>
        <w:t>the</w:t>
      </w:r>
      <w:r>
        <w:rPr>
          <w:spacing w:val="-6"/>
        </w:rPr>
        <w:t xml:space="preserve"> </w:t>
      </w:r>
      <w:r>
        <w:t>study</w:t>
      </w:r>
      <w:r>
        <w:rPr>
          <w:spacing w:val="-6"/>
        </w:rPr>
        <w:t xml:space="preserve"> </w:t>
      </w:r>
      <w:r>
        <w:t>(highlighted</w:t>
      </w:r>
      <w:r>
        <w:rPr>
          <w:spacing w:val="-6"/>
        </w:rPr>
        <w:t xml:space="preserve"> </w:t>
      </w:r>
      <w:r>
        <w:t>in</w:t>
      </w:r>
      <w:r>
        <w:rPr>
          <w:spacing w:val="-6"/>
        </w:rPr>
        <w:t xml:space="preserve"> </w:t>
      </w:r>
      <w:r>
        <w:t>green</w:t>
      </w:r>
      <w:r>
        <w:rPr>
          <w:spacing w:val="-6"/>
        </w:rPr>
        <w:t xml:space="preserve"> </w:t>
      </w:r>
      <w:r>
        <w:t>in</w:t>
      </w:r>
      <w:r>
        <w:rPr>
          <w:spacing w:val="-6"/>
        </w:rPr>
        <w:t xml:space="preserve"> </w:t>
      </w:r>
      <w:r>
        <w:t>Figure</w:t>
      </w:r>
      <w:r>
        <w:rPr>
          <w:spacing w:val="-6"/>
        </w:rPr>
        <w:t xml:space="preserve"> </w:t>
      </w:r>
      <w:r>
        <w:t>3A-C)</w:t>
      </w:r>
      <w:r>
        <w:rPr>
          <w:spacing w:val="-6"/>
        </w:rPr>
        <w:t xml:space="preserve"> </w:t>
      </w:r>
      <w:r>
        <w:t>also</w:t>
      </w:r>
      <w:r>
        <w:rPr>
          <w:spacing w:val="-6"/>
        </w:rPr>
        <w:t xml:space="preserve"> </w:t>
      </w:r>
      <w:r>
        <w:t>mirrored</w:t>
      </w:r>
      <w:r>
        <w:rPr>
          <w:spacing w:val="-6"/>
        </w:rPr>
        <w:t xml:space="preserve"> </w:t>
      </w:r>
      <w:r>
        <w:t>changes</w:t>
      </w:r>
      <w:r>
        <w:rPr>
          <w:spacing w:val="-6"/>
        </w:rPr>
        <w:t xml:space="preserve"> </w:t>
      </w:r>
      <w:r>
        <w:t>in translational and transcriptional regulation across the conditions from the original</w:t>
      </w:r>
      <w:r>
        <w:rPr>
          <w:spacing w:val="-24"/>
        </w:rPr>
        <w:t xml:space="preserve"> </w:t>
      </w:r>
      <w:r>
        <w:rPr>
          <w:spacing w:val="-4"/>
        </w:rPr>
        <w:t>study.</w:t>
      </w:r>
    </w:p>
    <w:p w14:paraId="72BC4DF9" w14:textId="53875370" w:rsidR="009F54E5" w:rsidRDefault="001A290F">
      <w:pPr>
        <w:pStyle w:val="BodyText"/>
        <w:spacing w:before="1" w:line="453" w:lineRule="auto"/>
        <w:ind w:left="119" w:right="199"/>
        <w:jc w:val="both"/>
        <w:rPr>
          <w:del w:id="1036" w:author="Jeff Morgan" w:date="2019-07-03T14:08:00Z"/>
        </w:rPr>
      </w:pPr>
      <w:r>
        <w:t>In</w:t>
      </w:r>
      <w:r>
        <w:rPr>
          <w:spacing w:val="-6"/>
        </w:rPr>
        <w:t xml:space="preserve"> </w:t>
      </w:r>
      <w:r>
        <w:t>the</w:t>
      </w:r>
      <w:r>
        <w:rPr>
          <w:spacing w:val="-6"/>
        </w:rPr>
        <w:t xml:space="preserve"> </w:t>
      </w:r>
      <w:r>
        <w:t>original</w:t>
      </w:r>
      <w:r>
        <w:rPr>
          <w:spacing w:val="-5"/>
        </w:rPr>
        <w:t xml:space="preserve"> </w:t>
      </w:r>
      <w:r>
        <w:rPr>
          <w:spacing w:val="-4"/>
        </w:rPr>
        <w:t>study,</w:t>
      </w:r>
      <w:r>
        <w:rPr>
          <w:spacing w:val="-5"/>
        </w:rPr>
        <w:t xml:space="preserve"> </w:t>
      </w:r>
      <w:commentRangeStart w:id="1037"/>
      <w:r>
        <w:t>the</w:t>
      </w:r>
      <w:r>
        <w:rPr>
          <w:spacing w:val="-5"/>
        </w:rPr>
        <w:t xml:space="preserve"> </w:t>
      </w:r>
      <w:del w:id="1038" w:author="Jeff Morgan" w:date="2019-07-03T13:26:00Z">
        <w:r>
          <w:delText>genes</w:delText>
        </w:r>
        <w:r>
          <w:rPr>
            <w:spacing w:val="-6"/>
          </w:rPr>
          <w:delText xml:space="preserve"> </w:delText>
        </w:r>
      </w:del>
      <w:r>
        <w:t>translationally</w:t>
      </w:r>
      <w:r>
        <w:rPr>
          <w:spacing w:val="-6"/>
        </w:rPr>
        <w:t xml:space="preserve"> </w:t>
      </w:r>
      <w:r>
        <w:t>down-regulated</w:t>
      </w:r>
      <w:r>
        <w:rPr>
          <w:spacing w:val="-5"/>
        </w:rPr>
        <w:t xml:space="preserve"> </w:t>
      </w:r>
      <w:r>
        <w:t>genes</w:t>
      </w:r>
      <w:r>
        <w:rPr>
          <w:spacing w:val="-6"/>
        </w:rPr>
        <w:t xml:space="preserve"> </w:t>
      </w:r>
      <w:r>
        <w:t>were</w:t>
      </w:r>
      <w:r>
        <w:rPr>
          <w:spacing w:val="-5"/>
        </w:rPr>
        <w:t xml:space="preserve"> </w:t>
      </w:r>
      <w:commentRangeStart w:id="1039"/>
      <w:r>
        <w:t>not</w:t>
      </w:r>
      <w:r>
        <w:rPr>
          <w:spacing w:val="-6"/>
        </w:rPr>
        <w:t xml:space="preserve"> </w:t>
      </w:r>
      <w:r>
        <w:t>discussed</w:t>
      </w:r>
      <w:commentRangeEnd w:id="1037"/>
      <w:commentRangeEnd w:id="1039"/>
      <w:r w:rsidR="00841C23">
        <w:rPr>
          <w:rStyle w:val="CommentReference"/>
        </w:rPr>
        <w:commentReference w:id="1039"/>
      </w:r>
      <w:r w:rsidR="00D25F88">
        <w:rPr>
          <w:rStyle w:val="CommentReference"/>
        </w:rPr>
        <w:commentReference w:id="1037"/>
      </w:r>
      <w:r>
        <w:t>.</w:t>
      </w:r>
      <w:r>
        <w:rPr>
          <w:spacing w:val="12"/>
        </w:rPr>
        <w:t xml:space="preserve"> </w:t>
      </w:r>
      <w:r>
        <w:rPr>
          <w:spacing w:val="-4"/>
        </w:rPr>
        <w:t>However,</w:t>
      </w:r>
      <w:r>
        <w:rPr>
          <w:spacing w:val="-5"/>
        </w:rPr>
        <w:t xml:space="preserve"> </w:t>
      </w:r>
      <w:r>
        <w:t>re-analyzing these</w:t>
      </w:r>
      <w:r>
        <w:rPr>
          <w:spacing w:val="-19"/>
        </w:rPr>
        <w:t xml:space="preserve"> </w:t>
      </w:r>
      <w:r>
        <w:t>data</w:t>
      </w:r>
      <w:r>
        <w:rPr>
          <w:spacing w:val="-18"/>
        </w:rPr>
        <w:t xml:space="preserve"> </w:t>
      </w:r>
      <w:r>
        <w:lastRenderedPageBreak/>
        <w:t>with</w:t>
      </w:r>
      <w:r>
        <w:rPr>
          <w:spacing w:val="-18"/>
        </w:rPr>
        <w:t xml:space="preserve"> </w:t>
      </w:r>
      <w:r>
        <w:t>the</w:t>
      </w:r>
      <w:r>
        <w:rPr>
          <w:spacing w:val="-18"/>
        </w:rPr>
        <w:t xml:space="preserve"> </w:t>
      </w:r>
      <w:r>
        <w:t>updated</w:t>
      </w:r>
      <w:r>
        <w:rPr>
          <w:spacing w:val="-18"/>
        </w:rPr>
        <w:t xml:space="preserve"> </w:t>
      </w:r>
      <w:proofErr w:type="spellStart"/>
      <w:r>
        <w:t>XPRESSpipe</w:t>
      </w:r>
      <w:proofErr w:type="spellEnd"/>
      <w:r>
        <w:rPr>
          <w:spacing w:val="-19"/>
        </w:rPr>
        <w:t xml:space="preserve"> </w:t>
      </w:r>
      <w:r>
        <w:t>methodology</w:t>
      </w:r>
      <w:r>
        <w:rPr>
          <w:spacing w:val="-18"/>
        </w:rPr>
        <w:t xml:space="preserve"> </w:t>
      </w:r>
      <w:r>
        <w:t>identifies</w:t>
      </w:r>
      <w:r>
        <w:rPr>
          <w:spacing w:val="-18"/>
        </w:rPr>
        <w:t xml:space="preserve"> </w:t>
      </w:r>
      <w:r>
        <w:t>some</w:t>
      </w:r>
      <w:r>
        <w:rPr>
          <w:spacing w:val="-18"/>
        </w:rPr>
        <w:t xml:space="preserve"> </w:t>
      </w:r>
      <w:r>
        <w:t>genes</w:t>
      </w:r>
      <w:r>
        <w:rPr>
          <w:spacing w:val="-18"/>
        </w:rPr>
        <w:t xml:space="preserve"> </w:t>
      </w:r>
      <w:r>
        <w:t>that</w:t>
      </w:r>
      <w:r>
        <w:rPr>
          <w:spacing w:val="-18"/>
        </w:rPr>
        <w:t xml:space="preserve"> </w:t>
      </w:r>
      <w:r>
        <w:rPr>
          <w:spacing w:val="-3"/>
        </w:rPr>
        <w:t>may</w:t>
      </w:r>
      <w:r>
        <w:rPr>
          <w:spacing w:val="-19"/>
        </w:rPr>
        <w:t xml:space="preserve"> </w:t>
      </w:r>
      <w:r>
        <w:t>play</w:t>
      </w:r>
      <w:r>
        <w:rPr>
          <w:spacing w:val="-18"/>
        </w:rPr>
        <w:t xml:space="preserve"> </w:t>
      </w:r>
      <w:r>
        <w:t>a</w:t>
      </w:r>
      <w:r>
        <w:rPr>
          <w:spacing w:val="-18"/>
        </w:rPr>
        <w:t xml:space="preserve"> </w:t>
      </w:r>
      <w:r>
        <w:t>role</w:t>
      </w:r>
      <w:r>
        <w:rPr>
          <w:spacing w:val="-18"/>
        </w:rPr>
        <w:t xml:space="preserve"> </w:t>
      </w:r>
      <w:r>
        <w:t>in</w:t>
      </w:r>
      <w:r>
        <w:rPr>
          <w:spacing w:val="-18"/>
        </w:rPr>
        <w:t xml:space="preserve"> </w:t>
      </w:r>
      <w:r>
        <w:t>the</w:t>
      </w:r>
      <w:r>
        <w:rPr>
          <w:spacing w:val="-19"/>
        </w:rPr>
        <w:t xml:space="preserve"> </w:t>
      </w:r>
      <w:proofErr w:type="spellStart"/>
      <w:r>
        <w:t>neurode</w:t>
      </w:r>
      <w:proofErr w:type="spellEnd"/>
      <w:del w:id="1040" w:author="Jeff Morgan" w:date="2019-07-03T14:08:00Z">
        <w:r>
          <w:delText>-</w:delText>
        </w:r>
      </w:del>
    </w:p>
    <w:p w14:paraId="3D0836A1" w14:textId="77777777" w:rsidR="009F54E5" w:rsidRDefault="009F54E5" w:rsidP="00917CE1">
      <w:pPr>
        <w:spacing w:line="453" w:lineRule="auto"/>
        <w:jc w:val="both"/>
        <w:sectPr w:rsidR="009F54E5">
          <w:pgSz w:w="12240" w:h="20160"/>
          <w:pgMar w:top="660" w:right="520" w:bottom="360" w:left="600" w:header="0" w:footer="161" w:gutter="0"/>
          <w:cols w:space="720"/>
        </w:sectPr>
      </w:pPr>
    </w:p>
    <w:p w14:paraId="7F4C7B71" w14:textId="77777777" w:rsidR="006F619E" w:rsidRDefault="006F619E">
      <w:pPr>
        <w:pStyle w:val="BodyText"/>
        <w:rPr>
          <w:ins w:id="1041" w:author="Aaron Quinlan" w:date="2019-07-09T15:58:00Z"/>
          <w:sz w:val="20"/>
        </w:rPr>
      </w:pPr>
    </w:p>
    <w:p w14:paraId="34288C45" w14:textId="77777777" w:rsidR="006F619E" w:rsidRDefault="006F619E">
      <w:pPr>
        <w:pStyle w:val="BodyText"/>
        <w:rPr>
          <w:ins w:id="1042" w:author="Aaron Quinlan" w:date="2019-07-09T15:58:00Z"/>
          <w:sz w:val="20"/>
        </w:rPr>
      </w:pPr>
    </w:p>
    <w:p w14:paraId="129A1467" w14:textId="77777777" w:rsidR="006F619E" w:rsidRDefault="006F619E">
      <w:pPr>
        <w:pStyle w:val="BodyText"/>
        <w:rPr>
          <w:ins w:id="1043" w:author="Aaron Quinlan" w:date="2019-07-09T15:58:00Z"/>
          <w:sz w:val="20"/>
        </w:rPr>
      </w:pPr>
    </w:p>
    <w:p w14:paraId="3C0D6505" w14:textId="77777777" w:rsidR="006F619E" w:rsidRDefault="006F619E">
      <w:pPr>
        <w:pStyle w:val="BodyText"/>
        <w:rPr>
          <w:ins w:id="1044" w:author="Aaron Quinlan" w:date="2019-07-09T15:58:00Z"/>
          <w:sz w:val="20"/>
        </w:rPr>
      </w:pPr>
    </w:p>
    <w:p w14:paraId="68E95418" w14:textId="77777777" w:rsidR="006F619E" w:rsidRDefault="006F619E">
      <w:pPr>
        <w:pStyle w:val="BodyText"/>
        <w:rPr>
          <w:ins w:id="1045" w:author="Aaron Quinlan" w:date="2019-07-09T15:58:00Z"/>
          <w:sz w:val="20"/>
        </w:rPr>
      </w:pPr>
    </w:p>
    <w:p w14:paraId="5A4C1068" w14:textId="77777777" w:rsidR="006F619E" w:rsidRDefault="006F619E">
      <w:pPr>
        <w:pStyle w:val="BodyText"/>
        <w:rPr>
          <w:ins w:id="1046" w:author="Aaron Quinlan" w:date="2019-07-09T15:58:00Z"/>
          <w:sz w:val="20"/>
        </w:rPr>
      </w:pPr>
    </w:p>
    <w:p w14:paraId="331E5101" w14:textId="77777777" w:rsidR="006F619E" w:rsidRDefault="006F619E">
      <w:pPr>
        <w:pStyle w:val="BodyText"/>
        <w:rPr>
          <w:ins w:id="1047" w:author="Aaron Quinlan" w:date="2019-07-09T15:58:00Z"/>
          <w:sz w:val="20"/>
        </w:rPr>
      </w:pPr>
    </w:p>
    <w:p w14:paraId="2D166A6E" w14:textId="77777777" w:rsidR="006F619E" w:rsidRDefault="006F619E">
      <w:pPr>
        <w:pStyle w:val="BodyText"/>
        <w:spacing w:before="6"/>
        <w:rPr>
          <w:ins w:id="1048" w:author="Aaron Quinlan" w:date="2019-07-09T15:58:00Z"/>
          <w:sz w:val="16"/>
        </w:rPr>
      </w:pPr>
    </w:p>
    <w:p w14:paraId="4FFDDA59" w14:textId="77777777" w:rsidR="006F619E" w:rsidRDefault="00B6686C">
      <w:pPr>
        <w:pStyle w:val="BodyText"/>
        <w:ind w:left="984"/>
        <w:rPr>
          <w:ins w:id="1049" w:author="Aaron Quinlan" w:date="2019-07-09T15:58:00Z"/>
          <w:sz w:val="20"/>
        </w:rPr>
      </w:pPr>
      <w:ins w:id="1050" w:author="Aaron Quinlan" w:date="2019-07-09T15:58:00Z">
        <w:r>
          <w:rPr>
            <w:noProof/>
            <w:sz w:val="20"/>
          </w:rPr>
          <w:drawing>
            <wp:inline distT="0" distB="0" distL="0" distR="0" wp14:anchorId="34C2661D" wp14:editId="20D44180">
              <wp:extent cx="5728906" cy="7455027"/>
              <wp:effectExtent l="0" t="0" r="0" b="0"/>
              <wp:docPr id="30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7" cstate="print"/>
                      <a:stretch>
                        <a:fillRect/>
                      </a:stretch>
                    </pic:blipFill>
                    <pic:spPr>
                      <a:xfrm>
                        <a:off x="0" y="0"/>
                        <a:ext cx="5728906" cy="7455027"/>
                      </a:xfrm>
                      <a:prstGeom prst="rect">
                        <a:avLst/>
                      </a:prstGeom>
                    </pic:spPr>
                  </pic:pic>
                </a:graphicData>
              </a:graphic>
            </wp:inline>
          </w:drawing>
        </w:r>
      </w:ins>
    </w:p>
    <w:p w14:paraId="58AE60BF" w14:textId="77777777" w:rsidR="006F619E" w:rsidRDefault="006F619E">
      <w:pPr>
        <w:pStyle w:val="BodyText"/>
        <w:spacing w:before="11"/>
        <w:rPr>
          <w:ins w:id="1051" w:author="Aaron Quinlan" w:date="2019-07-09T15:58:00Z"/>
          <w:sz w:val="13"/>
        </w:rPr>
      </w:pPr>
    </w:p>
    <w:p w14:paraId="462D2991" w14:textId="77777777" w:rsidR="006849AB" w:rsidRDefault="004D1738">
      <w:pPr>
        <w:pStyle w:val="BodyText"/>
        <w:ind w:left="984"/>
        <w:rPr>
          <w:ins w:id="1052" w:author="Jeff Morgan" w:date="2019-07-09T15:57:00Z"/>
          <w:sz w:val="20"/>
        </w:rPr>
      </w:pPr>
      <w:ins w:id="1053" w:author="Jeff Morgan" w:date="2019-07-09T15:57:00Z">
        <w:r>
          <w:rPr>
            <w:noProof/>
            <w:sz w:val="20"/>
          </w:rPr>
          <w:lastRenderedPageBreak/>
          <w:drawing>
            <wp:inline distT="0" distB="0" distL="0" distR="0" wp14:anchorId="21A76003" wp14:editId="2D1B2729">
              <wp:extent cx="5728906" cy="7455027"/>
              <wp:effectExtent l="0" t="0" r="0" b="0"/>
              <wp:docPr id="18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7" cstate="print"/>
                      <a:stretch>
                        <a:fillRect/>
                      </a:stretch>
                    </pic:blipFill>
                    <pic:spPr>
                      <a:xfrm>
                        <a:off x="0" y="0"/>
                        <a:ext cx="5728906" cy="7455027"/>
                      </a:xfrm>
                      <a:prstGeom prst="rect">
                        <a:avLst/>
                      </a:prstGeom>
                    </pic:spPr>
                  </pic:pic>
                </a:graphicData>
              </a:graphic>
            </wp:inline>
          </w:drawing>
        </w:r>
      </w:ins>
    </w:p>
    <w:p w14:paraId="4DA081FB" w14:textId="77777777" w:rsidR="006849AB" w:rsidRDefault="006849AB">
      <w:pPr>
        <w:pStyle w:val="BodyText"/>
        <w:spacing w:before="11"/>
        <w:rPr>
          <w:ins w:id="1054" w:author="Jeff Morgan" w:date="2019-07-09T15:57:00Z"/>
          <w:sz w:val="13"/>
        </w:rPr>
      </w:pPr>
    </w:p>
    <w:p w14:paraId="7F248AFD" w14:textId="77777777" w:rsidR="009F54E5" w:rsidRDefault="009F54E5">
      <w:pPr>
        <w:pStyle w:val="BodyText"/>
        <w:rPr>
          <w:del w:id="1055" w:author="Jeff Morgan" w:date="2019-07-09T15:57:00Z"/>
          <w:sz w:val="20"/>
        </w:rPr>
      </w:pPr>
    </w:p>
    <w:p w14:paraId="37F4F735" w14:textId="77777777" w:rsidR="009F54E5" w:rsidRDefault="009F54E5">
      <w:pPr>
        <w:pStyle w:val="BodyText"/>
        <w:rPr>
          <w:del w:id="1056" w:author="Jeff Morgan" w:date="2019-07-09T15:57:00Z"/>
          <w:sz w:val="20"/>
        </w:rPr>
      </w:pPr>
    </w:p>
    <w:p w14:paraId="4BBC8A4A" w14:textId="77777777" w:rsidR="009F54E5" w:rsidRDefault="009F54E5">
      <w:pPr>
        <w:pStyle w:val="BodyText"/>
        <w:rPr>
          <w:del w:id="1057" w:author="Jeff Morgan" w:date="2019-07-09T15:57:00Z"/>
          <w:sz w:val="20"/>
        </w:rPr>
      </w:pPr>
    </w:p>
    <w:p w14:paraId="1B121127" w14:textId="77777777" w:rsidR="009F54E5" w:rsidRDefault="009F54E5">
      <w:pPr>
        <w:pStyle w:val="BodyText"/>
        <w:rPr>
          <w:del w:id="1058" w:author="Jeff Morgan" w:date="2019-07-09T15:57:00Z"/>
          <w:sz w:val="20"/>
        </w:rPr>
      </w:pPr>
    </w:p>
    <w:p w14:paraId="1F28B799" w14:textId="77777777" w:rsidR="009F54E5" w:rsidRDefault="009F54E5">
      <w:pPr>
        <w:pStyle w:val="BodyText"/>
        <w:rPr>
          <w:del w:id="1059" w:author="Jeff Morgan" w:date="2019-07-09T15:57:00Z"/>
          <w:sz w:val="20"/>
        </w:rPr>
      </w:pPr>
    </w:p>
    <w:p w14:paraId="7818256C" w14:textId="77777777" w:rsidR="009F54E5" w:rsidRDefault="009F54E5">
      <w:pPr>
        <w:pStyle w:val="BodyText"/>
        <w:rPr>
          <w:del w:id="1060" w:author="Jeff Morgan" w:date="2019-07-09T15:57:00Z"/>
          <w:sz w:val="20"/>
        </w:rPr>
      </w:pPr>
    </w:p>
    <w:p w14:paraId="51608CF4" w14:textId="77777777" w:rsidR="009F54E5" w:rsidRDefault="009F54E5">
      <w:pPr>
        <w:pStyle w:val="BodyText"/>
        <w:rPr>
          <w:del w:id="1061" w:author="Jeff Morgan" w:date="2019-07-09T15:57:00Z"/>
          <w:sz w:val="20"/>
        </w:rPr>
      </w:pPr>
    </w:p>
    <w:p w14:paraId="000C5C10" w14:textId="77777777" w:rsidR="009F54E5" w:rsidRDefault="009F54E5">
      <w:pPr>
        <w:pStyle w:val="BodyText"/>
        <w:spacing w:before="6"/>
        <w:rPr>
          <w:del w:id="1062" w:author="Jeff Morgan" w:date="2019-07-09T15:57:00Z"/>
          <w:sz w:val="16"/>
        </w:rPr>
      </w:pPr>
    </w:p>
    <w:p w14:paraId="7534891B" w14:textId="77777777" w:rsidR="009F54E5" w:rsidRDefault="001A290F">
      <w:pPr>
        <w:pStyle w:val="BodyText"/>
        <w:ind w:left="984"/>
        <w:rPr>
          <w:del w:id="1063" w:author="Jeff Morgan" w:date="2019-07-09T15:57:00Z"/>
          <w:sz w:val="20"/>
        </w:rPr>
      </w:pPr>
      <w:commentRangeStart w:id="1064"/>
      <w:del w:id="1065" w:author="Jeff Morgan" w:date="2019-07-09T15:57:00Z">
        <w:r>
          <w:rPr>
            <w:noProof/>
            <w:sz w:val="20"/>
          </w:rPr>
          <w:drawing>
            <wp:inline distT="0" distB="0" distL="0" distR="0" wp14:anchorId="0C8F91CC" wp14:editId="7AD90564">
              <wp:extent cx="5728906" cy="745502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7" cstate="print"/>
                      <a:stretch>
                        <a:fillRect/>
                      </a:stretch>
                    </pic:blipFill>
                    <pic:spPr>
                      <a:xfrm>
                        <a:off x="0" y="0"/>
                        <a:ext cx="5728906" cy="7455027"/>
                      </a:xfrm>
                      <a:prstGeom prst="rect">
                        <a:avLst/>
                      </a:prstGeom>
                    </pic:spPr>
                  </pic:pic>
                </a:graphicData>
              </a:graphic>
            </wp:inline>
          </w:drawing>
        </w:r>
        <w:commentRangeEnd w:id="1064"/>
        <w:r w:rsidR="00D25F88">
          <w:rPr>
            <w:rStyle w:val="CommentReference"/>
          </w:rPr>
          <w:commentReference w:id="1064"/>
        </w:r>
      </w:del>
    </w:p>
    <w:p w14:paraId="7B7CD2F5" w14:textId="77777777" w:rsidR="009F54E5" w:rsidRDefault="009F54E5">
      <w:pPr>
        <w:pStyle w:val="BodyText"/>
        <w:spacing w:before="11"/>
        <w:rPr>
          <w:del w:id="1066" w:author="Jeff Morgan" w:date="2019-07-09T15:57:00Z"/>
          <w:sz w:val="13"/>
        </w:rPr>
      </w:pPr>
    </w:p>
    <w:p w14:paraId="7EB5FC1C" w14:textId="48F6F797" w:rsidR="009F54E5" w:rsidRDefault="001A290F">
      <w:pPr>
        <w:spacing w:before="102" w:line="249" w:lineRule="auto"/>
        <w:ind w:left="120" w:right="197"/>
        <w:jc w:val="both"/>
        <w:rPr>
          <w:sz w:val="20"/>
        </w:rPr>
      </w:pPr>
      <w:commentRangeStart w:id="1067"/>
      <w:r>
        <w:rPr>
          <w:sz w:val="20"/>
        </w:rPr>
        <w:t xml:space="preserve">Figure 2: </w:t>
      </w:r>
      <w:del w:id="1068" w:author="Jeff Morgan" w:date="2019-07-03T13:31:00Z">
        <w:r>
          <w:rPr>
            <w:sz w:val="20"/>
          </w:rPr>
          <w:delText>Broad sample quality control and comparison</w:delText>
        </w:r>
      </w:del>
      <w:ins w:id="1069" w:author="Jeff Morgan" w:date="2019-07-03T13:31:00Z">
        <w:r w:rsidR="00CF18D1">
          <w:rPr>
            <w:sz w:val="20"/>
          </w:rPr>
          <w:t>Comparison between</w:t>
        </w:r>
      </w:ins>
      <w:ins w:id="1070" w:author="Jeff Morgan" w:date="2019-07-09T15:57:00Z">
        <w:r w:rsidR="004D1738">
          <w:rPr>
            <w:sz w:val="20"/>
          </w:rPr>
          <w:t xml:space="preserve"> </w:t>
        </w:r>
      </w:ins>
      <w:ins w:id="1071" w:author="Jeff Morgan" w:date="2019-07-03T13:31:00Z">
        <w:r w:rsidR="00CF18D1">
          <w:rPr>
            <w:sz w:val="20"/>
          </w:rPr>
          <w:t xml:space="preserve">processed data produced by </w:t>
        </w:r>
        <w:proofErr w:type="spellStart"/>
        <w:r w:rsidR="00CF18D1">
          <w:rPr>
            <w:sz w:val="20"/>
          </w:rPr>
          <w:t>XPRESSpipe</w:t>
        </w:r>
        <w:proofErr w:type="spellEnd"/>
        <w:r w:rsidR="00CF18D1">
          <w:rPr>
            <w:sz w:val="20"/>
          </w:rPr>
          <w:t xml:space="preserve"> and</w:t>
        </w:r>
      </w:ins>
      <w:del w:id="1072" w:author="Jeff Morgan" w:date="2019-07-09T15:57:00Z">
        <w:r>
          <w:rPr>
            <w:sz w:val="20"/>
          </w:rPr>
          <w:delText xml:space="preserve"> </w:delText>
        </w:r>
      </w:del>
      <w:del w:id="1073" w:author="Jeff Morgan" w:date="2019-07-03T13:31:00Z">
        <w:r>
          <w:rPr>
            <w:sz w:val="20"/>
          </w:rPr>
          <w:delText>to the</w:delText>
        </w:r>
      </w:del>
      <w:r>
        <w:rPr>
          <w:sz w:val="20"/>
        </w:rPr>
        <w:t xml:space="preserve"> </w:t>
      </w:r>
      <w:del w:id="1074" w:author="Jeff Morgan" w:date="2019-07-03T13:31:00Z">
        <w:r>
          <w:rPr>
            <w:sz w:val="20"/>
          </w:rPr>
          <w:delText>original processing</w:delText>
        </w:r>
      </w:del>
      <w:ins w:id="1075" w:author="Jeff Morgan" w:date="2019-07-03T13:31:00Z">
        <w:r w:rsidR="00CF18D1">
          <w:rPr>
            <w:sz w:val="20"/>
          </w:rPr>
          <w:t>original study</w:t>
        </w:r>
      </w:ins>
      <w:r>
        <w:rPr>
          <w:sz w:val="20"/>
        </w:rPr>
        <w:t>. A) Cross-processing comparisons be</w:t>
      </w:r>
      <w:del w:id="1076" w:author="Jeff Morgan" w:date="2019-07-03T13:33:00Z">
        <w:r>
          <w:rPr>
            <w:sz w:val="20"/>
          </w:rPr>
          <w:delText xml:space="preserve">- </w:delText>
        </w:r>
      </w:del>
      <w:r>
        <w:rPr>
          <w:sz w:val="20"/>
        </w:rPr>
        <w:t xml:space="preserve">tween the original and </w:t>
      </w:r>
      <w:proofErr w:type="spellStart"/>
      <w:r>
        <w:rPr>
          <w:sz w:val="20"/>
        </w:rPr>
        <w:t>XPRESSpipe</w:t>
      </w:r>
      <w:proofErr w:type="spellEnd"/>
      <w:r>
        <w:rPr>
          <w:sz w:val="20"/>
        </w:rPr>
        <w:t xml:space="preserve">-processed. B) Intra-processing comparisons between replicates for </w:t>
      </w:r>
      <w:proofErr w:type="spellStart"/>
      <w:r>
        <w:rPr>
          <w:sz w:val="20"/>
        </w:rPr>
        <w:t>XPRESSpipe</w:t>
      </w:r>
      <w:proofErr w:type="spellEnd"/>
      <w:r>
        <w:rPr>
          <w:sz w:val="20"/>
        </w:rPr>
        <w:t xml:space="preserve"> processing. </w:t>
      </w:r>
      <w:ins w:id="1077" w:author="Jeff Morgan" w:date="2019-07-03T13:33:00Z">
        <w:r w:rsidR="00CF18D1">
          <w:rPr>
            <w:sz w:val="20"/>
          </w:rPr>
          <w:t xml:space="preserve">RPF, ribosome-protected fragments. Tm, tunicamycin. </w:t>
        </w:r>
      </w:ins>
      <w:del w:id="1078" w:author="Jeff Morgan" w:date="2019-07-03T13:32:00Z">
        <w:r>
          <w:rPr>
            <w:sz w:val="20"/>
          </w:rPr>
          <w:delText xml:space="preserve">Note: </w:delText>
        </w:r>
      </w:del>
      <w:r>
        <w:rPr>
          <w:sz w:val="20"/>
        </w:rPr>
        <w:t xml:space="preserve">All R values </w:t>
      </w:r>
      <w:del w:id="1079" w:author="Jeff Morgan" w:date="2019-07-03T13:32:00Z">
        <w:r>
          <w:rPr>
            <w:sz w:val="20"/>
          </w:rPr>
          <w:delText xml:space="preserve">reported </w:delText>
        </w:r>
      </w:del>
      <w:r>
        <w:rPr>
          <w:sz w:val="20"/>
        </w:rPr>
        <w:t>are Spearman R values.</w:t>
      </w:r>
      <w:del w:id="1080" w:author="Jeff Morgan" w:date="2019-07-03T13:32:00Z">
        <w:r>
          <w:rPr>
            <w:sz w:val="20"/>
          </w:rPr>
          <w:delText xml:space="preserve"> All axes are log</w:delText>
        </w:r>
        <w:r>
          <w:rPr>
            <w:sz w:val="20"/>
            <w:vertAlign w:val="subscript"/>
          </w:rPr>
          <w:delText>10</w:delText>
        </w:r>
        <w:r>
          <w:rPr>
            <w:sz w:val="20"/>
          </w:rPr>
          <w:delText>(counts).</w:delText>
        </w:r>
      </w:del>
      <w:commentRangeEnd w:id="1067"/>
      <w:r w:rsidR="00CF18D1">
        <w:rPr>
          <w:rStyle w:val="CommentReference"/>
        </w:rPr>
        <w:commentReference w:id="1067"/>
      </w:r>
    </w:p>
    <w:p w14:paraId="2695A8CC" w14:textId="77777777" w:rsidR="009F54E5" w:rsidRDefault="009F54E5">
      <w:pPr>
        <w:spacing w:line="249" w:lineRule="auto"/>
        <w:jc w:val="both"/>
        <w:rPr>
          <w:sz w:val="20"/>
        </w:rPr>
        <w:sectPr w:rsidR="009F54E5">
          <w:pgSz w:w="12240" w:h="20160"/>
          <w:pgMar w:top="1940" w:right="520" w:bottom="360" w:left="600" w:header="0" w:footer="161" w:gutter="0"/>
          <w:cols w:space="720"/>
        </w:sectPr>
      </w:pPr>
    </w:p>
    <w:p w14:paraId="56795FDE" w14:textId="77777777" w:rsidR="009F54E5" w:rsidRPr="00917CE1" w:rsidRDefault="009F54E5" w:rsidP="00917CE1">
      <w:pPr>
        <w:pStyle w:val="BodyText"/>
        <w:rPr>
          <w:del w:id="1081" w:author="Yeyun Ouyang" w:date="2019-07-09T16:01:00Z"/>
          <w:sz w:val="20"/>
        </w:rPr>
      </w:pPr>
    </w:p>
    <w:p w14:paraId="09E1929C" w14:textId="77777777" w:rsidR="006F619E" w:rsidRDefault="006F619E">
      <w:pPr>
        <w:pStyle w:val="BodyText"/>
        <w:rPr>
          <w:ins w:id="1082" w:author="Aaron Quinlan" w:date="2019-07-09T15:58:00Z"/>
          <w:sz w:val="20"/>
        </w:rPr>
      </w:pPr>
    </w:p>
    <w:p w14:paraId="2DC22C9C" w14:textId="77777777" w:rsidR="006F619E" w:rsidRDefault="006F619E">
      <w:pPr>
        <w:pStyle w:val="BodyText"/>
        <w:rPr>
          <w:ins w:id="1083" w:author="Aaron Quinlan" w:date="2019-07-09T15:58:00Z"/>
          <w:sz w:val="20"/>
        </w:rPr>
      </w:pPr>
    </w:p>
    <w:p w14:paraId="0D363085" w14:textId="77777777" w:rsidR="006F619E" w:rsidRDefault="006F619E">
      <w:pPr>
        <w:pStyle w:val="BodyText"/>
        <w:rPr>
          <w:ins w:id="1084" w:author="Aaron Quinlan" w:date="2019-07-09T15:58:00Z"/>
          <w:sz w:val="20"/>
        </w:rPr>
      </w:pPr>
    </w:p>
    <w:p w14:paraId="72F01B9B" w14:textId="77777777" w:rsidR="006F619E" w:rsidRDefault="006F619E">
      <w:pPr>
        <w:pStyle w:val="BodyText"/>
        <w:rPr>
          <w:ins w:id="1085" w:author="Aaron Quinlan" w:date="2019-07-09T15:58:00Z"/>
          <w:sz w:val="20"/>
        </w:rPr>
      </w:pPr>
    </w:p>
    <w:p w14:paraId="005FF97B" w14:textId="77777777" w:rsidR="006F619E" w:rsidRDefault="006F619E">
      <w:pPr>
        <w:pStyle w:val="BodyText"/>
        <w:rPr>
          <w:ins w:id="1086" w:author="Aaron Quinlan" w:date="2019-07-09T15:58:00Z"/>
          <w:sz w:val="20"/>
        </w:rPr>
      </w:pPr>
    </w:p>
    <w:p w14:paraId="7CF29402" w14:textId="77777777" w:rsidR="006F619E" w:rsidRDefault="006F619E">
      <w:pPr>
        <w:pStyle w:val="BodyText"/>
        <w:rPr>
          <w:ins w:id="1087" w:author="Aaron Quinlan" w:date="2019-07-09T15:58:00Z"/>
          <w:sz w:val="20"/>
        </w:rPr>
      </w:pPr>
    </w:p>
    <w:p w14:paraId="01251701" w14:textId="77777777" w:rsidR="006F619E" w:rsidRDefault="006F619E">
      <w:pPr>
        <w:pStyle w:val="BodyText"/>
        <w:rPr>
          <w:ins w:id="1088" w:author="Aaron Quinlan" w:date="2019-07-09T15:58:00Z"/>
          <w:sz w:val="20"/>
        </w:rPr>
      </w:pPr>
    </w:p>
    <w:p w14:paraId="06F0300C" w14:textId="77777777" w:rsidR="006F619E" w:rsidRDefault="006F619E">
      <w:pPr>
        <w:pStyle w:val="BodyText"/>
        <w:spacing w:before="5"/>
        <w:rPr>
          <w:ins w:id="1089" w:author="Aaron Quinlan" w:date="2019-07-09T15:58:00Z"/>
          <w:sz w:val="14"/>
        </w:rPr>
      </w:pPr>
    </w:p>
    <w:p w14:paraId="476FF60E" w14:textId="77777777" w:rsidR="006F619E" w:rsidRDefault="00B6686C">
      <w:pPr>
        <w:pStyle w:val="BodyText"/>
        <w:ind w:left="426"/>
        <w:rPr>
          <w:ins w:id="1090" w:author="Aaron Quinlan" w:date="2019-07-09T15:58:00Z"/>
          <w:sz w:val="20"/>
        </w:rPr>
      </w:pPr>
      <w:ins w:id="1091" w:author="Aaron Quinlan" w:date="2019-07-09T15:58:00Z">
        <w:r>
          <w:rPr>
            <w:noProof/>
            <w:sz w:val="20"/>
          </w:rPr>
          <w:drawing>
            <wp:inline distT="0" distB="0" distL="0" distR="0" wp14:anchorId="72006B01" wp14:editId="151609C4">
              <wp:extent cx="6339363" cy="6063138"/>
              <wp:effectExtent l="0" t="0" r="0" b="0"/>
              <wp:docPr id="30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8" cstate="print"/>
                      <a:stretch>
                        <a:fillRect/>
                      </a:stretch>
                    </pic:blipFill>
                    <pic:spPr>
                      <a:xfrm>
                        <a:off x="0" y="0"/>
                        <a:ext cx="6339363" cy="6063138"/>
                      </a:xfrm>
                      <a:prstGeom prst="rect">
                        <a:avLst/>
                      </a:prstGeom>
                    </pic:spPr>
                  </pic:pic>
                </a:graphicData>
              </a:graphic>
            </wp:inline>
          </w:drawing>
        </w:r>
      </w:ins>
    </w:p>
    <w:p w14:paraId="2D3F572F" w14:textId="77777777" w:rsidR="006F619E" w:rsidRDefault="006F619E">
      <w:pPr>
        <w:pStyle w:val="BodyText"/>
        <w:spacing w:before="7"/>
        <w:rPr>
          <w:ins w:id="1092" w:author="Aaron Quinlan" w:date="2019-07-09T15:58:00Z"/>
          <w:sz w:val="24"/>
        </w:rPr>
      </w:pPr>
    </w:p>
    <w:p w14:paraId="2263FF99" w14:textId="77777777" w:rsidR="006849AB" w:rsidRDefault="004D1738">
      <w:pPr>
        <w:pStyle w:val="BodyText"/>
        <w:ind w:left="426"/>
        <w:rPr>
          <w:ins w:id="1093" w:author="Jeff Morgan" w:date="2019-07-09T15:57:00Z"/>
          <w:sz w:val="20"/>
        </w:rPr>
      </w:pPr>
      <w:ins w:id="1094" w:author="Jeff Morgan" w:date="2019-07-09T15:57:00Z">
        <w:r>
          <w:rPr>
            <w:noProof/>
            <w:sz w:val="20"/>
          </w:rPr>
          <w:lastRenderedPageBreak/>
          <w:drawing>
            <wp:inline distT="0" distB="0" distL="0" distR="0" wp14:anchorId="56D7B7AC" wp14:editId="2CAE146E">
              <wp:extent cx="6339363" cy="6063138"/>
              <wp:effectExtent l="0" t="0" r="0" b="0"/>
              <wp:docPr id="18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8" cstate="print"/>
                      <a:stretch>
                        <a:fillRect/>
                      </a:stretch>
                    </pic:blipFill>
                    <pic:spPr>
                      <a:xfrm>
                        <a:off x="0" y="0"/>
                        <a:ext cx="6339363" cy="6063138"/>
                      </a:xfrm>
                      <a:prstGeom prst="rect">
                        <a:avLst/>
                      </a:prstGeom>
                    </pic:spPr>
                  </pic:pic>
                </a:graphicData>
              </a:graphic>
            </wp:inline>
          </w:drawing>
        </w:r>
      </w:ins>
    </w:p>
    <w:p w14:paraId="71514BD9" w14:textId="77777777" w:rsidR="006849AB" w:rsidRDefault="006849AB">
      <w:pPr>
        <w:pStyle w:val="BodyText"/>
        <w:rPr>
          <w:ins w:id="1095" w:author="Jeff Morgan" w:date="2019-07-09T15:57:00Z"/>
          <w:sz w:val="20"/>
          <w:rPrChange w:id="1096" w:author="Yeyun Ouyang" w:date="2019-07-09T16:01:00Z">
            <w:rPr>
              <w:ins w:id="1097" w:author="Jeff Morgan" w:date="2019-07-09T15:57:00Z"/>
              <w:sz w:val="24"/>
            </w:rPr>
          </w:rPrChange>
        </w:rPr>
        <w:pPrChange w:id="1098" w:author="Yeyun Ouyang" w:date="2019-07-09T16:01:00Z">
          <w:pPr>
            <w:pStyle w:val="BodyText"/>
            <w:spacing w:before="7"/>
          </w:pPr>
        </w:pPrChange>
      </w:pPr>
    </w:p>
    <w:p w14:paraId="095FA59D" w14:textId="77777777" w:rsidR="009F54E5" w:rsidRDefault="009F54E5">
      <w:pPr>
        <w:pStyle w:val="BodyText"/>
        <w:rPr>
          <w:del w:id="1099" w:author="Jeff Morgan" w:date="2019-07-09T15:57:00Z"/>
          <w:sz w:val="20"/>
        </w:rPr>
      </w:pPr>
    </w:p>
    <w:p w14:paraId="356122F8" w14:textId="77777777" w:rsidR="009F54E5" w:rsidRDefault="009F54E5">
      <w:pPr>
        <w:pStyle w:val="BodyText"/>
        <w:rPr>
          <w:del w:id="1100" w:author="Jeff Morgan" w:date="2019-07-09T15:57:00Z"/>
          <w:sz w:val="20"/>
        </w:rPr>
      </w:pPr>
    </w:p>
    <w:p w14:paraId="6A876101" w14:textId="77777777" w:rsidR="009F54E5" w:rsidRDefault="009F54E5">
      <w:pPr>
        <w:pStyle w:val="BodyText"/>
        <w:rPr>
          <w:del w:id="1101" w:author="Jeff Morgan" w:date="2019-07-09T15:57:00Z"/>
          <w:sz w:val="20"/>
        </w:rPr>
      </w:pPr>
    </w:p>
    <w:p w14:paraId="66A14631" w14:textId="77777777" w:rsidR="009F54E5" w:rsidRDefault="009F54E5">
      <w:pPr>
        <w:pStyle w:val="BodyText"/>
        <w:rPr>
          <w:del w:id="1102" w:author="Jeff Morgan" w:date="2019-07-09T15:57:00Z"/>
          <w:sz w:val="20"/>
        </w:rPr>
      </w:pPr>
    </w:p>
    <w:p w14:paraId="540EB60B" w14:textId="77777777" w:rsidR="009F54E5" w:rsidRDefault="009F54E5">
      <w:pPr>
        <w:pStyle w:val="BodyText"/>
        <w:rPr>
          <w:del w:id="1103" w:author="Jeff Morgan" w:date="2019-07-09T15:57:00Z"/>
          <w:sz w:val="20"/>
        </w:rPr>
      </w:pPr>
    </w:p>
    <w:p w14:paraId="536AA195" w14:textId="77777777" w:rsidR="009F54E5" w:rsidRDefault="009F54E5">
      <w:pPr>
        <w:pStyle w:val="BodyText"/>
        <w:rPr>
          <w:del w:id="1104" w:author="Jeff Morgan" w:date="2019-07-09T15:57:00Z"/>
          <w:sz w:val="20"/>
        </w:rPr>
      </w:pPr>
    </w:p>
    <w:p w14:paraId="3CC5A5F3" w14:textId="77777777" w:rsidR="009F54E5" w:rsidRDefault="009F54E5">
      <w:pPr>
        <w:pStyle w:val="BodyText"/>
        <w:rPr>
          <w:del w:id="1105" w:author="Jeff Morgan" w:date="2019-07-09T15:57:00Z"/>
          <w:sz w:val="20"/>
        </w:rPr>
      </w:pPr>
    </w:p>
    <w:p w14:paraId="057C266F" w14:textId="77777777" w:rsidR="009F54E5" w:rsidRDefault="009F54E5">
      <w:pPr>
        <w:pStyle w:val="BodyText"/>
        <w:spacing w:before="5"/>
        <w:rPr>
          <w:del w:id="1106" w:author="Jeff Morgan" w:date="2019-07-09T15:57:00Z"/>
          <w:sz w:val="14"/>
        </w:rPr>
      </w:pPr>
    </w:p>
    <w:p w14:paraId="06DB2AEC" w14:textId="20008168" w:rsidR="009F54E5" w:rsidRDefault="001A290F">
      <w:pPr>
        <w:pStyle w:val="BodyText"/>
        <w:ind w:left="426"/>
        <w:rPr>
          <w:del w:id="1107" w:author="Jeff Morgan" w:date="2019-07-09T15:57:00Z"/>
          <w:sz w:val="20"/>
        </w:rPr>
      </w:pPr>
      <w:commentRangeStart w:id="1108"/>
      <w:commentRangeStart w:id="1109"/>
      <w:del w:id="1110" w:author="Jeff Morgan" w:date="2019-07-09T15:57:00Z">
        <w:r>
          <w:rPr>
            <w:noProof/>
            <w:sz w:val="20"/>
          </w:rPr>
          <w:drawing>
            <wp:inline distT="0" distB="0" distL="0" distR="0" wp14:anchorId="72B0B5B3" wp14:editId="00379548">
              <wp:extent cx="6339363" cy="6063138"/>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8" cstate="print"/>
                      <a:stretch>
                        <a:fillRect/>
                      </a:stretch>
                    </pic:blipFill>
                    <pic:spPr>
                      <a:xfrm>
                        <a:off x="0" y="0"/>
                        <a:ext cx="6339363" cy="6063138"/>
                      </a:xfrm>
                      <a:prstGeom prst="rect">
                        <a:avLst/>
                      </a:prstGeom>
                    </pic:spPr>
                  </pic:pic>
                </a:graphicData>
              </a:graphic>
            </wp:inline>
          </w:drawing>
        </w:r>
      </w:del>
      <w:commentRangeEnd w:id="1108"/>
      <w:commentRangeEnd w:id="1109"/>
      <w:r w:rsidR="006310C8">
        <w:rPr>
          <w:rStyle w:val="CommentReference"/>
        </w:rPr>
        <w:commentReference w:id="1109"/>
      </w:r>
      <w:del w:id="1111" w:author="Jeff Morgan" w:date="2019-07-09T15:57:00Z">
        <w:r w:rsidR="00D25F88">
          <w:rPr>
            <w:rStyle w:val="CommentReference"/>
          </w:rPr>
          <w:commentReference w:id="1108"/>
        </w:r>
      </w:del>
    </w:p>
    <w:p w14:paraId="210A54DC" w14:textId="77777777" w:rsidR="009F54E5" w:rsidRDefault="009F54E5">
      <w:pPr>
        <w:pStyle w:val="BodyText"/>
        <w:spacing w:before="7"/>
        <w:rPr>
          <w:del w:id="1112" w:author="Jeff Morgan" w:date="2019-07-09T15:57:00Z"/>
          <w:sz w:val="24"/>
        </w:rPr>
      </w:pPr>
    </w:p>
    <w:p w14:paraId="24664D72" w14:textId="65D59AA6" w:rsidR="009F54E5" w:rsidRDefault="001A290F">
      <w:pPr>
        <w:spacing w:before="103" w:line="249" w:lineRule="auto"/>
        <w:ind w:left="120" w:right="197"/>
        <w:jc w:val="both"/>
        <w:rPr>
          <w:sz w:val="20"/>
        </w:rPr>
      </w:pPr>
      <w:commentRangeStart w:id="1113"/>
      <w:r>
        <w:rPr>
          <w:sz w:val="20"/>
        </w:rPr>
        <w:t>Figure</w:t>
      </w:r>
      <w:r>
        <w:rPr>
          <w:spacing w:val="-9"/>
          <w:sz w:val="20"/>
        </w:rPr>
        <w:t xml:space="preserve"> </w:t>
      </w:r>
      <w:r>
        <w:rPr>
          <w:sz w:val="20"/>
        </w:rPr>
        <w:t>3</w:t>
      </w:r>
      <w:commentRangeEnd w:id="1113"/>
      <w:r w:rsidR="0011604D">
        <w:rPr>
          <w:rStyle w:val="CommentReference"/>
        </w:rPr>
        <w:commentReference w:id="1113"/>
      </w:r>
      <w:r>
        <w:rPr>
          <w:sz w:val="20"/>
        </w:rPr>
        <w:t>:</w:t>
      </w:r>
      <w:r>
        <w:rPr>
          <w:spacing w:val="5"/>
          <w:sz w:val="20"/>
        </w:rPr>
        <w:t xml:space="preserve"> </w:t>
      </w:r>
      <w:del w:id="1114" w:author="Jeff Morgan" w:date="2019-07-03T14:02:00Z">
        <w:r>
          <w:rPr>
            <w:sz w:val="20"/>
          </w:rPr>
          <w:delText>Biological</w:delText>
        </w:r>
        <w:r>
          <w:rPr>
            <w:spacing w:val="-8"/>
            <w:sz w:val="20"/>
          </w:rPr>
          <w:delText xml:space="preserve"> </w:delText>
        </w:r>
        <w:r>
          <w:rPr>
            <w:sz w:val="20"/>
          </w:rPr>
          <w:delText>validation</w:delText>
        </w:r>
        <w:r>
          <w:rPr>
            <w:spacing w:val="-9"/>
            <w:sz w:val="20"/>
          </w:rPr>
          <w:delText xml:space="preserve"> </w:delText>
        </w:r>
        <w:r>
          <w:rPr>
            <w:sz w:val="20"/>
          </w:rPr>
          <w:delText>and</w:delText>
        </w:r>
        <w:r>
          <w:rPr>
            <w:spacing w:val="-8"/>
            <w:sz w:val="20"/>
          </w:rPr>
          <w:delText xml:space="preserve"> </w:delText>
        </w:r>
        <w:r>
          <w:rPr>
            <w:sz w:val="20"/>
          </w:rPr>
          <w:delText>insight</w:delText>
        </w:r>
        <w:r>
          <w:rPr>
            <w:spacing w:val="-9"/>
            <w:sz w:val="20"/>
          </w:rPr>
          <w:delText xml:space="preserve"> </w:delText>
        </w:r>
        <w:r>
          <w:rPr>
            <w:sz w:val="20"/>
          </w:rPr>
          <w:delText>into</w:delText>
        </w:r>
      </w:del>
      <w:ins w:id="1115" w:author="Jeff Morgan" w:date="2019-07-03T14:02:00Z">
        <w:r w:rsidR="00C430B2">
          <w:rPr>
            <w:sz w:val="20"/>
          </w:rPr>
          <w:t>Analysis of</w:t>
        </w:r>
      </w:ins>
      <w:r>
        <w:rPr>
          <w:spacing w:val="-9"/>
          <w:sz w:val="20"/>
        </w:rPr>
        <w:t xml:space="preserve"> </w:t>
      </w:r>
      <w:r>
        <w:rPr>
          <w:sz w:val="20"/>
        </w:rPr>
        <w:t>previously</w:t>
      </w:r>
      <w:r>
        <w:rPr>
          <w:spacing w:val="-8"/>
          <w:sz w:val="20"/>
        </w:rPr>
        <w:t xml:space="preserve"> </w:t>
      </w:r>
      <w:r>
        <w:rPr>
          <w:sz w:val="20"/>
        </w:rPr>
        <w:t>published</w:t>
      </w:r>
      <w:r>
        <w:rPr>
          <w:spacing w:val="-9"/>
          <w:sz w:val="20"/>
        </w:rPr>
        <w:t xml:space="preserve"> </w:t>
      </w:r>
      <w:r>
        <w:rPr>
          <w:sz w:val="20"/>
        </w:rPr>
        <w:t>ISR</w:t>
      </w:r>
      <w:r>
        <w:rPr>
          <w:spacing w:val="-8"/>
          <w:sz w:val="20"/>
        </w:rPr>
        <w:t xml:space="preserve"> </w:t>
      </w:r>
      <w:del w:id="1116" w:author="Jeff Morgan" w:date="2019-07-03T14:03:00Z">
        <w:r>
          <w:rPr>
            <w:sz w:val="20"/>
          </w:rPr>
          <w:delText>model</w:delText>
        </w:r>
        <w:r>
          <w:rPr>
            <w:spacing w:val="-9"/>
            <w:sz w:val="20"/>
          </w:rPr>
          <w:delText xml:space="preserve"> </w:delText>
        </w:r>
        <w:r>
          <w:rPr>
            <w:sz w:val="20"/>
          </w:rPr>
          <w:delText>ribosome</w:delText>
        </w:r>
        <w:r>
          <w:rPr>
            <w:spacing w:val="-9"/>
            <w:sz w:val="20"/>
          </w:rPr>
          <w:delText xml:space="preserve"> </w:delText>
        </w:r>
        <w:r>
          <w:rPr>
            <w:sz w:val="20"/>
          </w:rPr>
          <w:delText>profiling</w:delText>
        </w:r>
      </w:del>
      <w:ins w:id="1117" w:author="Jeff Morgan" w:date="2019-07-03T14:03:00Z">
        <w:r w:rsidR="00C430B2">
          <w:rPr>
            <w:sz w:val="20"/>
          </w:rPr>
          <w:t>TE</w:t>
        </w:r>
      </w:ins>
      <w:r>
        <w:rPr>
          <w:spacing w:val="-8"/>
          <w:sz w:val="20"/>
        </w:rPr>
        <w:t xml:space="preserve"> </w:t>
      </w:r>
      <w:r>
        <w:rPr>
          <w:sz w:val="20"/>
        </w:rPr>
        <w:t>data</w:t>
      </w:r>
      <w:ins w:id="1118" w:author="Jeff Morgan" w:date="2019-07-03T14:03:00Z">
        <w:r w:rsidR="00C430B2">
          <w:rPr>
            <w:sz w:val="20"/>
          </w:rPr>
          <w:t xml:space="preserve"> using </w:t>
        </w:r>
        <w:proofErr w:type="spellStart"/>
        <w:r w:rsidR="00C430B2">
          <w:rPr>
            <w:sz w:val="20"/>
          </w:rPr>
          <w:t>XPRESSpipe</w:t>
        </w:r>
      </w:ins>
      <w:proofErr w:type="spellEnd"/>
      <w:r>
        <w:rPr>
          <w:sz w:val="20"/>
        </w:rPr>
        <w:t>.</w:t>
      </w:r>
      <w:r>
        <w:rPr>
          <w:spacing w:val="6"/>
          <w:sz w:val="20"/>
        </w:rPr>
        <w:t xml:space="preserve"> </w:t>
      </w:r>
      <w:r>
        <w:rPr>
          <w:sz w:val="20"/>
        </w:rPr>
        <w:t>A-C)</w:t>
      </w:r>
      <w:r>
        <w:rPr>
          <w:spacing w:val="-8"/>
          <w:sz w:val="20"/>
        </w:rPr>
        <w:t xml:space="preserve"> </w:t>
      </w:r>
      <w:r>
        <w:rPr>
          <w:sz w:val="20"/>
        </w:rPr>
        <w:t>Fold</w:t>
      </w:r>
      <w:r>
        <w:rPr>
          <w:spacing w:val="-9"/>
          <w:sz w:val="20"/>
        </w:rPr>
        <w:t xml:space="preserve"> </w:t>
      </w:r>
      <w:r>
        <w:rPr>
          <w:sz w:val="20"/>
        </w:rPr>
        <w:t>change</w:t>
      </w:r>
      <w:r>
        <w:rPr>
          <w:spacing w:val="-9"/>
          <w:sz w:val="20"/>
        </w:rPr>
        <w:t xml:space="preserve"> </w:t>
      </w:r>
      <w:r>
        <w:rPr>
          <w:sz w:val="20"/>
        </w:rPr>
        <w:t xml:space="preserve">for each drug condition compared to untreated for </w:t>
      </w:r>
      <w:del w:id="1119" w:author="Alex Bott" w:date="2019-07-08T18:43:00Z">
        <w:r w:rsidDel="00875603">
          <w:rPr>
            <w:sz w:val="20"/>
          </w:rPr>
          <w:delText xml:space="preserve">the </w:delText>
        </w:r>
      </w:del>
      <w:r>
        <w:rPr>
          <w:sz w:val="20"/>
        </w:rPr>
        <w:t xml:space="preserve">ribosome profiling and RNA-seq data. </w:t>
      </w:r>
      <w:ins w:id="1120" w:author="Jeff Morgan" w:date="2019-07-03T14:01:00Z">
        <w:r w:rsidR="00C430B2">
          <w:rPr>
            <w:sz w:val="20"/>
          </w:rPr>
          <w:t xml:space="preserve">Purple, </w:t>
        </w:r>
      </w:ins>
      <w:r>
        <w:rPr>
          <w:sz w:val="20"/>
        </w:rPr>
        <w:t>ISR canonical targets</w:t>
      </w:r>
      <w:r>
        <w:rPr>
          <w:spacing w:val="-23"/>
          <w:sz w:val="20"/>
        </w:rPr>
        <w:t xml:space="preserve"> </w:t>
      </w:r>
      <w:r>
        <w:rPr>
          <w:sz w:val="20"/>
        </w:rPr>
        <w:t>highlighted in the original study</w:t>
      </w:r>
      <w:del w:id="1121" w:author="Jeff Morgan" w:date="2019-07-03T14:02:00Z">
        <w:r>
          <w:rPr>
            <w:sz w:val="20"/>
          </w:rPr>
          <w:delText xml:space="preserve"> are in purple</w:delText>
        </w:r>
      </w:del>
      <w:r>
        <w:rPr>
          <w:sz w:val="20"/>
        </w:rPr>
        <w:t xml:space="preserve">. </w:t>
      </w:r>
      <w:ins w:id="1122" w:author="Jeff Morgan" w:date="2019-07-03T14:02:00Z">
        <w:r w:rsidR="00C430B2">
          <w:rPr>
            <w:sz w:val="20"/>
          </w:rPr>
          <w:t>Green, g</w:t>
        </w:r>
      </w:ins>
      <w:del w:id="1123" w:author="Jeff Morgan" w:date="2019-07-03T14:02:00Z">
        <w:r>
          <w:rPr>
            <w:sz w:val="20"/>
          </w:rPr>
          <w:delText>G</w:delText>
        </w:r>
      </w:del>
      <w:r>
        <w:rPr>
          <w:sz w:val="20"/>
        </w:rPr>
        <w:t xml:space="preserve">enes with </w:t>
      </w:r>
      <w:proofErr w:type="spellStart"/>
      <w:r>
        <w:rPr>
          <w:sz w:val="20"/>
        </w:rPr>
        <w:t>uORFs</w:t>
      </w:r>
      <w:proofErr w:type="spellEnd"/>
      <w:r>
        <w:rPr>
          <w:sz w:val="20"/>
        </w:rPr>
        <w:t xml:space="preserve"> </w:t>
      </w:r>
      <w:ins w:id="1124" w:author="Jeff Morgan" w:date="2019-07-03T14:02:00Z">
        <w:r w:rsidR="00C430B2">
          <w:rPr>
            <w:sz w:val="20"/>
          </w:rPr>
          <w:t>a</w:t>
        </w:r>
      </w:ins>
      <w:del w:id="1125" w:author="Jeff Morgan" w:date="2019-07-03T14:02:00Z">
        <w:r>
          <w:rPr>
            <w:sz w:val="20"/>
          </w:rPr>
          <w:delText>e</w:delText>
        </w:r>
      </w:del>
      <w:r>
        <w:rPr>
          <w:sz w:val="20"/>
        </w:rPr>
        <w:t>ffected by ISR as highlighted in the original study</w:t>
      </w:r>
      <w:del w:id="1126" w:author="Jeff Morgan" w:date="2019-07-03T14:02:00Z">
        <w:r>
          <w:rPr>
            <w:sz w:val="20"/>
          </w:rPr>
          <w:delText xml:space="preserve"> are highlighted</w:delText>
        </w:r>
      </w:del>
      <w:del w:id="1127" w:author="Alex Bott" w:date="2019-07-08T18:44:00Z">
        <w:r w:rsidDel="00875603">
          <w:rPr>
            <w:sz w:val="20"/>
          </w:rPr>
          <w:delText xml:space="preserve"> </w:delText>
        </w:r>
      </w:del>
      <w:del w:id="1128" w:author="Jeff Morgan" w:date="2019-07-03T14:02:00Z">
        <w:r>
          <w:rPr>
            <w:sz w:val="20"/>
          </w:rPr>
          <w:delText xml:space="preserve"> in green</w:delText>
        </w:r>
      </w:del>
      <w:r>
        <w:rPr>
          <w:sz w:val="20"/>
        </w:rPr>
        <w:t>.</w:t>
      </w:r>
      <w:del w:id="1129" w:author="Jeff Morgan" w:date="2019-07-03T14:02:00Z">
        <w:r>
          <w:rPr>
            <w:sz w:val="20"/>
          </w:rPr>
          <w:delText xml:space="preserve"> </w:delText>
        </w:r>
      </w:del>
      <w:r>
        <w:rPr>
          <w:sz w:val="20"/>
        </w:rPr>
        <w:t xml:space="preserve"> Changes in </w:t>
      </w:r>
      <w:proofErr w:type="spellStart"/>
      <w:r>
        <w:rPr>
          <w:sz w:val="20"/>
        </w:rPr>
        <w:t>ribo</w:t>
      </w:r>
      <w:proofErr w:type="spellEnd"/>
      <w:r>
        <w:rPr>
          <w:sz w:val="20"/>
        </w:rPr>
        <w:t xml:space="preserve">-seq and mRNA-seq were calculated </w:t>
      </w:r>
      <w:ins w:id="1130" w:author="Jeff Morgan" w:date="2019-07-03T14:02:00Z">
        <w:r w:rsidR="00C430B2">
          <w:rPr>
            <w:sz w:val="20"/>
          </w:rPr>
          <w:t>using</w:t>
        </w:r>
      </w:ins>
      <w:del w:id="1131" w:author="Jeff Morgan" w:date="2019-07-03T14:02:00Z">
        <w:r>
          <w:rPr>
            <w:sz w:val="20"/>
          </w:rPr>
          <w:delText>by</w:delText>
        </w:r>
      </w:del>
      <w:r>
        <w:rPr>
          <w:sz w:val="20"/>
        </w:rPr>
        <w:t xml:space="preserve"> DESeq2. </w:t>
      </w:r>
      <w:del w:id="1132" w:author="Jeff Morgan" w:date="2019-07-03T14:02:00Z">
        <w:r>
          <w:rPr>
            <w:sz w:val="20"/>
          </w:rPr>
          <w:delText xml:space="preserve"> </w:delText>
        </w:r>
      </w:del>
      <w:ins w:id="1133" w:author="Jeff Morgan" w:date="2019-07-03T14:04:00Z">
        <w:r w:rsidR="00C430B2">
          <w:rPr>
            <w:sz w:val="20"/>
          </w:rPr>
          <w:t>Black, g</w:t>
        </w:r>
      </w:ins>
      <w:del w:id="1134" w:author="Jeff Morgan" w:date="2019-07-03T14:04:00Z">
        <w:r>
          <w:rPr>
            <w:sz w:val="20"/>
          </w:rPr>
          <w:delText>G</w:delText>
        </w:r>
      </w:del>
      <w:r>
        <w:rPr>
          <w:sz w:val="20"/>
        </w:rPr>
        <w:t xml:space="preserve">enes with statistically significant </w:t>
      </w:r>
      <w:proofErr w:type="spellStart"/>
      <w:r>
        <w:rPr>
          <w:sz w:val="20"/>
        </w:rPr>
        <w:t>changes</w:t>
      </w:r>
      <w:del w:id="1135" w:author="Jeff Morgan" w:date="2019-07-03T14:04:00Z">
        <w:r>
          <w:rPr>
            <w:sz w:val="20"/>
          </w:rPr>
          <w:delText xml:space="preserve"> </w:delText>
        </w:r>
      </w:del>
      <w:del w:id="1136" w:author="JONATHAN ROBERT BELYEU" w:date="2019-07-06T20:48:00Z">
        <w:r>
          <w:rPr>
            <w:sz w:val="20"/>
          </w:rPr>
          <w:delText xml:space="preserve"> </w:delText>
        </w:r>
      </w:del>
      <w:r>
        <w:rPr>
          <w:sz w:val="20"/>
        </w:rPr>
        <w:t>in</w:t>
      </w:r>
      <w:proofErr w:type="spellEnd"/>
      <w:r>
        <w:rPr>
          <w:sz w:val="20"/>
        </w:rPr>
        <w:t xml:space="preserve"> </w:t>
      </w:r>
      <w:del w:id="1137" w:author="Jeff Morgan" w:date="2019-07-03T14:04:00Z">
        <w:r>
          <w:rPr>
            <w:sz w:val="20"/>
          </w:rPr>
          <w:delText>translation efficiency</w:delText>
        </w:r>
      </w:del>
      <w:ins w:id="1138" w:author="Jeff Morgan" w:date="2019-07-03T14:04:00Z">
        <w:r w:rsidR="00C430B2">
          <w:rPr>
            <w:sz w:val="20"/>
          </w:rPr>
          <w:t>TE</w:t>
        </w:r>
      </w:ins>
      <w:r>
        <w:rPr>
          <w:sz w:val="20"/>
        </w:rPr>
        <w:t xml:space="preserve"> </w:t>
      </w:r>
      <w:del w:id="1139" w:author="Jeff Morgan" w:date="2019-07-03T14:04:00Z">
        <w:r>
          <w:rPr>
            <w:sz w:val="20"/>
          </w:rPr>
          <w:delText xml:space="preserve">for each condition </w:delText>
        </w:r>
      </w:del>
      <w:r>
        <w:rPr>
          <w:sz w:val="20"/>
        </w:rPr>
        <w:t xml:space="preserve">as calculated </w:t>
      </w:r>
      <w:ins w:id="1140" w:author="Jeff Morgan" w:date="2019-07-03T14:02:00Z">
        <w:r w:rsidR="00C430B2">
          <w:rPr>
            <w:sz w:val="20"/>
          </w:rPr>
          <w:t>using</w:t>
        </w:r>
      </w:ins>
      <w:del w:id="1141" w:author="Jeff Morgan" w:date="2019-07-03T14:02:00Z">
        <w:r>
          <w:rPr>
            <w:sz w:val="20"/>
          </w:rPr>
          <w:delText>by</w:delText>
        </w:r>
      </w:del>
      <w:r>
        <w:rPr>
          <w:sz w:val="20"/>
        </w:rPr>
        <w:t xml:space="preserve"> DESeq2</w:t>
      </w:r>
      <w:del w:id="1142" w:author="Jeff Morgan" w:date="2019-07-03T14:04:00Z">
        <w:r>
          <w:rPr>
            <w:sz w:val="20"/>
          </w:rPr>
          <w:delText xml:space="preserve"> are highlighted in black</w:delText>
        </w:r>
      </w:del>
      <w:r>
        <w:rPr>
          <w:sz w:val="20"/>
        </w:rPr>
        <w:t>. Points falling outside of the plotted</w:t>
      </w:r>
      <w:r>
        <w:rPr>
          <w:spacing w:val="-14"/>
          <w:sz w:val="20"/>
        </w:rPr>
        <w:t xml:space="preserve"> </w:t>
      </w:r>
      <w:r>
        <w:rPr>
          <w:sz w:val="20"/>
        </w:rPr>
        <w:t>range</w:t>
      </w:r>
      <w:r>
        <w:rPr>
          <w:spacing w:val="-13"/>
          <w:sz w:val="20"/>
        </w:rPr>
        <w:t xml:space="preserve"> </w:t>
      </w:r>
      <w:r>
        <w:rPr>
          <w:sz w:val="20"/>
        </w:rPr>
        <w:t>are</w:t>
      </w:r>
      <w:r>
        <w:rPr>
          <w:spacing w:val="-13"/>
          <w:sz w:val="20"/>
        </w:rPr>
        <w:t xml:space="preserve"> </w:t>
      </w:r>
      <w:r>
        <w:rPr>
          <w:sz w:val="20"/>
        </w:rPr>
        <w:t>not</w:t>
      </w:r>
      <w:r>
        <w:rPr>
          <w:spacing w:val="-14"/>
          <w:sz w:val="20"/>
        </w:rPr>
        <w:t xml:space="preserve"> </w:t>
      </w:r>
      <w:r>
        <w:rPr>
          <w:sz w:val="20"/>
        </w:rPr>
        <w:t>included.</w:t>
      </w:r>
      <w:r>
        <w:rPr>
          <w:spacing w:val="6"/>
          <w:sz w:val="20"/>
        </w:rPr>
        <w:t xml:space="preserve"> </w:t>
      </w:r>
      <w:r>
        <w:rPr>
          <w:sz w:val="20"/>
        </w:rPr>
        <w:t>D)</w:t>
      </w:r>
      <w:r>
        <w:rPr>
          <w:spacing w:val="-13"/>
          <w:sz w:val="20"/>
        </w:rPr>
        <w:t xml:space="preserve"> </w:t>
      </w:r>
      <w:r>
        <w:rPr>
          <w:sz w:val="20"/>
        </w:rPr>
        <w:t>Changes</w:t>
      </w:r>
      <w:r>
        <w:rPr>
          <w:spacing w:val="-14"/>
          <w:sz w:val="20"/>
        </w:rPr>
        <w:t xml:space="preserve"> </w:t>
      </w:r>
      <w:r>
        <w:rPr>
          <w:sz w:val="20"/>
        </w:rPr>
        <w:t>in</w:t>
      </w:r>
      <w:r>
        <w:rPr>
          <w:spacing w:val="-13"/>
          <w:sz w:val="20"/>
        </w:rPr>
        <w:t xml:space="preserve"> </w:t>
      </w:r>
      <w:r>
        <w:rPr>
          <w:sz w:val="20"/>
        </w:rPr>
        <w:t>log</w:t>
      </w:r>
      <w:r>
        <w:rPr>
          <w:sz w:val="20"/>
          <w:vertAlign w:val="subscript"/>
        </w:rPr>
        <w:t>2</w:t>
      </w:r>
      <w:r>
        <w:rPr>
          <w:spacing w:val="-4"/>
          <w:sz w:val="20"/>
        </w:rPr>
        <w:t xml:space="preserve"> </w:t>
      </w:r>
      <w:del w:id="1143" w:author="Jeff Morgan" w:date="2019-07-03T14:04:00Z">
        <w:r>
          <w:rPr>
            <w:spacing w:val="-3"/>
            <w:sz w:val="20"/>
          </w:rPr>
          <w:delText>Translation</w:delText>
        </w:r>
        <w:r>
          <w:rPr>
            <w:spacing w:val="-13"/>
            <w:sz w:val="20"/>
          </w:rPr>
          <w:delText xml:space="preserve"> </w:delText>
        </w:r>
        <w:r>
          <w:rPr>
            <w:sz w:val="20"/>
          </w:rPr>
          <w:delText>Efficiency</w:delText>
        </w:r>
        <w:r>
          <w:rPr>
            <w:spacing w:val="-13"/>
            <w:sz w:val="20"/>
          </w:rPr>
          <w:delText xml:space="preserve"> </w:delText>
        </w:r>
      </w:del>
      <w:r>
        <w:rPr>
          <w:sz w:val="20"/>
        </w:rPr>
        <w:t>(TE)</w:t>
      </w:r>
      <w:r>
        <w:rPr>
          <w:spacing w:val="-13"/>
          <w:sz w:val="20"/>
        </w:rPr>
        <w:t xml:space="preserve"> </w:t>
      </w:r>
      <w:ins w:id="1144" w:author="Jeff Morgan" w:date="2019-07-03T14:05:00Z">
        <w:r w:rsidR="00C430B2">
          <w:rPr>
            <w:spacing w:val="-13"/>
            <w:sz w:val="20"/>
          </w:rPr>
          <w:t xml:space="preserve">for each drug condition </w:t>
        </w:r>
      </w:ins>
      <w:r>
        <w:rPr>
          <w:sz w:val="20"/>
        </w:rPr>
        <w:t>compared</w:t>
      </w:r>
      <w:r>
        <w:rPr>
          <w:spacing w:val="-14"/>
          <w:sz w:val="20"/>
        </w:rPr>
        <w:t xml:space="preserve"> </w:t>
      </w:r>
      <w:r>
        <w:rPr>
          <w:sz w:val="20"/>
        </w:rPr>
        <w:t>to</w:t>
      </w:r>
      <w:r>
        <w:rPr>
          <w:spacing w:val="-13"/>
          <w:sz w:val="20"/>
        </w:rPr>
        <w:t xml:space="preserve"> </w:t>
      </w:r>
      <w:proofErr w:type="spellStart"/>
      <w:ins w:id="1145" w:author="Yeyun Ouyang" w:date="2019-07-09T16:01:00Z">
        <w:r w:rsidR="007A02DF">
          <w:rPr>
            <w:sz w:val="20"/>
          </w:rPr>
          <w:t>Untreated</w:t>
        </w:r>
      </w:ins>
      <w:ins w:id="1146" w:author="Jon Belyeu" w:date="2019-07-09T16:00:00Z">
        <w:r w:rsidR="00E43377">
          <w:rPr>
            <w:sz w:val="20"/>
          </w:rPr>
          <w:t>Untreated</w:t>
        </w:r>
      </w:ins>
      <w:ins w:id="1147" w:author="Aaron Quinlan" w:date="2019-07-09T15:58:00Z">
        <w:r w:rsidR="00B6686C">
          <w:rPr>
            <w:sz w:val="20"/>
          </w:rPr>
          <w:t>Untreated</w:t>
        </w:r>
      </w:ins>
      <w:ins w:id="1148" w:author="Alex Bott" w:date="2019-07-08T18:44:00Z">
        <w:r w:rsidR="00875603">
          <w:rPr>
            <w:sz w:val="20"/>
          </w:rPr>
          <w:t>u</w:t>
        </w:r>
      </w:ins>
      <w:proofErr w:type="spellEnd"/>
      <w:del w:id="1149" w:author="Alex Bott" w:date="2019-07-08T18:44:00Z">
        <w:r w:rsidDel="00875603">
          <w:rPr>
            <w:sz w:val="20"/>
          </w:rPr>
          <w:delText>U</w:delText>
        </w:r>
      </w:del>
      <w:del w:id="1150" w:author="Aaron Quinlan" w:date="2019-07-09T15:58:00Z">
        <w:r>
          <w:rPr>
            <w:sz w:val="20"/>
          </w:rPr>
          <w:delText>ntreated</w:delText>
        </w:r>
      </w:del>
      <w:ins w:id="1151" w:author="Jeff Morgan" w:date="2019-07-09T15:57:00Z">
        <w:r w:rsidR="004D1738">
          <w:rPr>
            <w:spacing w:val="-13"/>
            <w:sz w:val="20"/>
          </w:rPr>
          <w:t xml:space="preserve"> </w:t>
        </w:r>
      </w:ins>
      <w:ins w:id="1152" w:author="Jeff Morgan" w:date="2019-07-03T14:05:00Z">
        <w:r w:rsidR="00C430B2">
          <w:rPr>
            <w:spacing w:val="-13"/>
            <w:sz w:val="20"/>
          </w:rPr>
          <w:t>control.</w:t>
        </w:r>
        <w:r>
          <w:rPr>
            <w:spacing w:val="-13"/>
            <w:sz w:val="20"/>
          </w:rPr>
          <w:t xml:space="preserve"> </w:t>
        </w:r>
      </w:ins>
      <w:bookmarkStart w:id="1153" w:name="_GoBack"/>
      <w:del w:id="1154" w:author="Jeff Morgan" w:date="2019-07-03T14:05:00Z">
        <w:r>
          <w:rPr>
            <w:sz w:val="20"/>
          </w:rPr>
          <w:delText>for</w:delText>
        </w:r>
        <w:r>
          <w:rPr>
            <w:spacing w:val="-14"/>
            <w:sz w:val="20"/>
          </w:rPr>
          <w:delText xml:space="preserve"> </w:delText>
        </w:r>
        <w:r>
          <w:rPr>
            <w:sz w:val="20"/>
          </w:rPr>
          <w:delText>each</w:delText>
        </w:r>
        <w:r>
          <w:rPr>
            <w:spacing w:val="-13"/>
            <w:sz w:val="20"/>
          </w:rPr>
          <w:delText xml:space="preserve"> </w:delText>
        </w:r>
        <w:r>
          <w:rPr>
            <w:sz w:val="20"/>
          </w:rPr>
          <w:delText>drug</w:delText>
        </w:r>
        <w:r>
          <w:rPr>
            <w:spacing w:val="-13"/>
            <w:sz w:val="20"/>
          </w:rPr>
          <w:delText xml:space="preserve"> </w:delText>
        </w:r>
        <w:r>
          <w:rPr>
            <w:sz w:val="20"/>
          </w:rPr>
          <w:delText xml:space="preserve">condition for each of the translationally down-regulated genes passing previously discussed thresholding paradigms. </w:delText>
        </w:r>
      </w:del>
      <w:r>
        <w:rPr>
          <w:sz w:val="20"/>
        </w:rPr>
        <w:t>Grey</w:t>
      </w:r>
      <w:ins w:id="1155" w:author="Jeff Morgan" w:date="2019-07-03T14:05:00Z">
        <w:r w:rsidR="00C430B2">
          <w:rPr>
            <w:sz w:val="20"/>
          </w:rPr>
          <w:t xml:space="preserve">, </w:t>
        </w:r>
      </w:ins>
      <w:del w:id="1156" w:author="Jeff Morgan" w:date="2019-07-03T14:05:00Z">
        <w:r>
          <w:rPr>
            <w:sz w:val="20"/>
          </w:rPr>
          <w:delText xml:space="preserve"> lines are</w:delText>
        </w:r>
      </w:del>
      <w:r>
        <w:rPr>
          <w:sz w:val="20"/>
        </w:rPr>
        <w:t xml:space="preserve"> all genes</w:t>
      </w:r>
      <w:ins w:id="1157" w:author="Jeff Morgan" w:date="2019-07-03T14:05:00Z">
        <w:r w:rsidR="00C430B2">
          <w:rPr>
            <w:sz w:val="20"/>
          </w:rPr>
          <w:t xml:space="preserve">. </w:t>
        </w:r>
      </w:ins>
      <w:del w:id="1158" w:author="Jeff Morgan" w:date="2019-07-03T14:05:00Z">
        <w:r w:rsidR="004D1738" w:rsidDel="00C430B2">
          <w:rPr>
            <w:sz w:val="20"/>
          </w:rPr>
          <w:delText xml:space="preserve">, </w:delText>
        </w:r>
      </w:del>
      <w:ins w:id="1159" w:author="Jeff Morgan" w:date="2019-07-03T14:06:00Z">
        <w:r w:rsidR="00C430B2">
          <w:rPr>
            <w:sz w:val="20"/>
          </w:rPr>
          <w:t>P</w:t>
        </w:r>
      </w:ins>
      <w:del w:id="1160" w:author="Jeff Morgan" w:date="2019-07-03T14:05:00Z">
        <w:r w:rsidR="004D1738" w:rsidDel="00C430B2">
          <w:rPr>
            <w:sz w:val="20"/>
          </w:rPr>
          <w:delText>p</w:delText>
        </w:r>
      </w:del>
      <w:ins w:id="1161" w:author="Jeff Morgan" w:date="2019-07-09T15:57:00Z">
        <w:r w:rsidR="004D1738">
          <w:rPr>
            <w:sz w:val="20"/>
          </w:rPr>
          <w:t>urple</w:t>
        </w:r>
      </w:ins>
      <w:ins w:id="1162" w:author="Jeff Morgan" w:date="2019-07-03T14:06:00Z">
        <w:r w:rsidR="00C430B2">
          <w:rPr>
            <w:sz w:val="20"/>
          </w:rPr>
          <w:t xml:space="preserve">, </w:t>
        </w:r>
      </w:ins>
      <w:del w:id="1163" w:author="Jeff Morgan" w:date="2019-07-09T15:57:00Z">
        <w:r>
          <w:rPr>
            <w:sz w:val="20"/>
          </w:rPr>
          <w:delText>, purple</w:delText>
        </w:r>
      </w:del>
      <w:del w:id="1164" w:author="Jeff Morgan" w:date="2019-07-03T14:06:00Z">
        <w:r>
          <w:rPr>
            <w:sz w:val="20"/>
          </w:rPr>
          <w:delText xml:space="preserve"> lines indicate </w:delText>
        </w:r>
      </w:del>
      <w:r>
        <w:rPr>
          <w:sz w:val="20"/>
        </w:rPr>
        <w:t xml:space="preserve">ISR </w:t>
      </w:r>
      <w:del w:id="1165" w:author="Jeff Morgan" w:date="2019-07-03T14:06:00Z">
        <w:r>
          <w:rPr>
            <w:sz w:val="20"/>
          </w:rPr>
          <w:delText xml:space="preserve">canonical </w:delText>
        </w:r>
      </w:del>
      <w:r>
        <w:rPr>
          <w:sz w:val="20"/>
        </w:rPr>
        <w:t xml:space="preserve">targets </w:t>
      </w:r>
      <w:del w:id="1166" w:author="Jeff Morgan" w:date="2019-07-03T14:06:00Z">
        <w:r>
          <w:rPr>
            <w:sz w:val="20"/>
          </w:rPr>
          <w:delText>from the</w:delText>
        </w:r>
      </w:del>
      <w:ins w:id="1167" w:author="Aaron Quinlan" w:date="2019-07-09T15:58:00Z">
        <w:r w:rsidR="00B6686C">
          <w:rPr>
            <w:sz w:val="20"/>
          </w:rPr>
          <w:t xml:space="preserve"> </w:t>
        </w:r>
      </w:ins>
      <w:ins w:id="1168" w:author="Jeff Morgan" w:date="2019-07-03T14:06:00Z">
        <w:r w:rsidR="00C430B2">
          <w:rPr>
            <w:sz w:val="20"/>
          </w:rPr>
          <w:t xml:space="preserve">identified </w:t>
        </w:r>
        <w:proofErr w:type="spellStart"/>
        <w:r w:rsidR="00C430B2">
          <w:rPr>
            <w:sz w:val="20"/>
          </w:rPr>
          <w:t>in</w:t>
        </w:r>
      </w:ins>
      <w:del w:id="1169" w:author="Aaron Quinlan" w:date="2019-07-09T15:58:00Z">
        <w:r>
          <w:rPr>
            <w:sz w:val="20"/>
          </w:rPr>
          <w:delText xml:space="preserve"> </w:delText>
        </w:r>
      </w:del>
      <w:r>
        <w:rPr>
          <w:sz w:val="20"/>
        </w:rPr>
        <w:t>original</w:t>
      </w:r>
      <w:proofErr w:type="spellEnd"/>
      <w:r>
        <w:rPr>
          <w:sz w:val="20"/>
        </w:rPr>
        <w:t xml:space="preserve"> </w:t>
      </w:r>
      <w:r>
        <w:rPr>
          <w:spacing w:val="-4"/>
          <w:sz w:val="20"/>
        </w:rPr>
        <w:t>study</w:t>
      </w:r>
      <w:ins w:id="1170" w:author="Jeff Morgan" w:date="2019-07-03T14:06:00Z">
        <w:r w:rsidR="00C430B2">
          <w:rPr>
            <w:spacing w:val="-4"/>
            <w:sz w:val="20"/>
          </w:rPr>
          <w:t xml:space="preserve">. </w:t>
        </w:r>
      </w:ins>
      <w:del w:id="1171" w:author="Jeff Morgan" w:date="2019-07-03T14:06:00Z">
        <w:r w:rsidR="004D1738" w:rsidDel="00C430B2">
          <w:rPr>
            <w:spacing w:val="-4"/>
            <w:sz w:val="20"/>
          </w:rPr>
          <w:delText xml:space="preserve">, </w:delText>
        </w:r>
      </w:del>
      <w:ins w:id="1172" w:author="Jeff Morgan" w:date="2019-07-03T14:06:00Z">
        <w:r w:rsidR="00C430B2">
          <w:rPr>
            <w:sz w:val="20"/>
          </w:rPr>
          <w:t>O</w:t>
        </w:r>
      </w:ins>
      <w:del w:id="1173" w:author="Jeff Morgan" w:date="2019-07-03T14:06:00Z">
        <w:r w:rsidR="004D1738" w:rsidDel="00C430B2">
          <w:rPr>
            <w:sz w:val="20"/>
          </w:rPr>
          <w:delText>o</w:delText>
        </w:r>
      </w:del>
      <w:ins w:id="1174" w:author="Jeff Morgan" w:date="2019-07-09T15:57:00Z">
        <w:r w:rsidR="004D1738">
          <w:rPr>
            <w:sz w:val="20"/>
          </w:rPr>
          <w:t>range</w:t>
        </w:r>
      </w:ins>
      <w:ins w:id="1175" w:author="Jeff Morgan" w:date="2019-07-03T14:06:00Z">
        <w:r w:rsidR="00C430B2">
          <w:rPr>
            <w:sz w:val="20"/>
          </w:rPr>
          <w:t xml:space="preserve">, </w:t>
        </w:r>
      </w:ins>
      <w:del w:id="1176" w:author="Jeff Morgan" w:date="2019-07-09T15:57:00Z">
        <w:r>
          <w:rPr>
            <w:spacing w:val="-4"/>
            <w:sz w:val="20"/>
          </w:rPr>
          <w:delText xml:space="preserve">, </w:delText>
        </w:r>
        <w:r>
          <w:rPr>
            <w:sz w:val="20"/>
          </w:rPr>
          <w:delText>orange</w:delText>
        </w:r>
      </w:del>
      <w:del w:id="1177" w:author="Jeff Morgan" w:date="2019-07-03T14:06:00Z">
        <w:r>
          <w:rPr>
            <w:sz w:val="20"/>
          </w:rPr>
          <w:delText xml:space="preserve"> lines are all </w:delText>
        </w:r>
      </w:del>
      <w:commentRangeStart w:id="1178"/>
      <w:r>
        <w:rPr>
          <w:sz w:val="20"/>
        </w:rPr>
        <w:t xml:space="preserve">genes fitting a strict </w:t>
      </w:r>
      <w:commentRangeStart w:id="1179"/>
      <w:r>
        <w:rPr>
          <w:sz w:val="20"/>
        </w:rPr>
        <w:t>thresholding</w:t>
      </w:r>
      <w:r>
        <w:rPr>
          <w:spacing w:val="-6"/>
          <w:sz w:val="20"/>
        </w:rPr>
        <w:t xml:space="preserve"> </w:t>
      </w:r>
      <w:r>
        <w:rPr>
          <w:sz w:val="20"/>
        </w:rPr>
        <w:t>paradigm</w:t>
      </w:r>
      <w:r>
        <w:rPr>
          <w:spacing w:val="-5"/>
          <w:sz w:val="20"/>
        </w:rPr>
        <w:t xml:space="preserve"> </w:t>
      </w:r>
      <w:commentRangeEnd w:id="1178"/>
      <w:commentRangeEnd w:id="1179"/>
      <w:r w:rsidR="00C430B2">
        <w:rPr>
          <w:rStyle w:val="CommentReference"/>
        </w:rPr>
        <w:commentReference w:id="1179"/>
      </w:r>
      <w:r w:rsidR="00875603">
        <w:rPr>
          <w:rStyle w:val="CommentReference"/>
        </w:rPr>
        <w:commentReference w:id="1178"/>
      </w:r>
      <w:r>
        <w:rPr>
          <w:sz w:val="20"/>
        </w:rPr>
        <w:t>to</w:t>
      </w:r>
      <w:r>
        <w:rPr>
          <w:spacing w:val="-7"/>
          <w:sz w:val="20"/>
        </w:rPr>
        <w:t xml:space="preserve"> </w:t>
      </w:r>
      <w:r>
        <w:rPr>
          <w:sz w:val="20"/>
        </w:rPr>
        <w:t>identify</w:t>
      </w:r>
      <w:r>
        <w:rPr>
          <w:spacing w:val="-5"/>
          <w:sz w:val="20"/>
        </w:rPr>
        <w:t xml:space="preserve"> </w:t>
      </w:r>
      <w:r>
        <w:rPr>
          <w:sz w:val="20"/>
        </w:rPr>
        <w:t>genes</w:t>
      </w:r>
      <w:r>
        <w:rPr>
          <w:spacing w:val="-6"/>
          <w:sz w:val="20"/>
        </w:rPr>
        <w:t xml:space="preserve"> </w:t>
      </w:r>
      <w:r>
        <w:rPr>
          <w:sz w:val="20"/>
        </w:rPr>
        <w:t>that</w:t>
      </w:r>
      <w:r>
        <w:rPr>
          <w:spacing w:val="-5"/>
          <w:sz w:val="20"/>
        </w:rPr>
        <w:t xml:space="preserve"> </w:t>
      </w:r>
      <w:del w:id="1180" w:author="Jeff Morgan" w:date="2019-07-03T14:07:00Z">
        <w:r>
          <w:rPr>
            <w:sz w:val="20"/>
          </w:rPr>
          <w:delText>experience</w:delText>
        </w:r>
        <w:r>
          <w:rPr>
            <w:spacing w:val="-6"/>
            <w:sz w:val="20"/>
          </w:rPr>
          <w:delText xml:space="preserve"> </w:delText>
        </w:r>
      </w:del>
      <w:ins w:id="1181" w:author="Jeff Morgan" w:date="2019-07-03T14:07:00Z">
        <w:r w:rsidR="00C430B2">
          <w:rPr>
            <w:sz w:val="20"/>
          </w:rPr>
          <w:t>display</w:t>
        </w:r>
        <w:r w:rsidR="00C430B2">
          <w:rPr>
            <w:spacing w:val="-6"/>
            <w:sz w:val="20"/>
          </w:rPr>
          <w:t xml:space="preserve"> </w:t>
        </w:r>
      </w:ins>
      <w:r>
        <w:rPr>
          <w:sz w:val="20"/>
        </w:rPr>
        <w:t>a</w:t>
      </w:r>
      <w:r>
        <w:rPr>
          <w:spacing w:val="-5"/>
          <w:sz w:val="20"/>
        </w:rPr>
        <w:t xml:space="preserve"> </w:t>
      </w:r>
      <w:r>
        <w:rPr>
          <w:sz w:val="20"/>
        </w:rPr>
        <w:t>2-fold</w:t>
      </w:r>
      <w:r>
        <w:rPr>
          <w:spacing w:val="-6"/>
          <w:sz w:val="20"/>
        </w:rPr>
        <w:t xml:space="preserve"> </w:t>
      </w:r>
      <w:r>
        <w:rPr>
          <w:sz w:val="20"/>
        </w:rPr>
        <w:t>or</w:t>
      </w:r>
      <w:r>
        <w:rPr>
          <w:spacing w:val="-6"/>
          <w:sz w:val="20"/>
        </w:rPr>
        <w:t xml:space="preserve"> </w:t>
      </w:r>
      <w:r>
        <w:rPr>
          <w:sz w:val="20"/>
        </w:rPr>
        <w:t>greater</w:t>
      </w:r>
      <w:r>
        <w:rPr>
          <w:spacing w:val="-5"/>
          <w:sz w:val="20"/>
        </w:rPr>
        <w:t xml:space="preserve"> </w:t>
      </w:r>
      <w:r>
        <w:rPr>
          <w:sz w:val="20"/>
        </w:rPr>
        <w:t>increase</w:t>
      </w:r>
      <w:r>
        <w:rPr>
          <w:spacing w:val="-6"/>
          <w:sz w:val="20"/>
        </w:rPr>
        <w:t xml:space="preserve"> </w:t>
      </w:r>
      <w:r>
        <w:rPr>
          <w:sz w:val="20"/>
        </w:rPr>
        <w:t>in</w:t>
      </w:r>
      <w:r>
        <w:rPr>
          <w:spacing w:val="-5"/>
          <w:sz w:val="20"/>
        </w:rPr>
        <w:t xml:space="preserve"> </w:t>
      </w:r>
      <w:r>
        <w:rPr>
          <w:sz w:val="20"/>
        </w:rPr>
        <w:t>TE</w:t>
      </w:r>
      <w:r>
        <w:rPr>
          <w:spacing w:val="-6"/>
          <w:sz w:val="20"/>
        </w:rPr>
        <w:t xml:space="preserve"> </w:t>
      </w:r>
      <w:del w:id="1182" w:author="Jeff Morgan" w:date="2019-07-03T14:07:00Z">
        <w:r>
          <w:rPr>
            <w:sz w:val="20"/>
          </w:rPr>
          <w:delText>from</w:delText>
        </w:r>
        <w:r>
          <w:rPr>
            <w:spacing w:val="-5"/>
            <w:sz w:val="20"/>
          </w:rPr>
          <w:delText xml:space="preserve"> </w:delText>
        </w:r>
      </w:del>
      <w:ins w:id="1183" w:author="Jeff Morgan" w:date="2019-07-03T14:07:00Z">
        <w:r w:rsidR="00C430B2">
          <w:rPr>
            <w:sz w:val="20"/>
          </w:rPr>
          <w:t>in</w:t>
        </w:r>
        <w:r w:rsidR="00C430B2">
          <w:rPr>
            <w:spacing w:val="-5"/>
            <w:sz w:val="20"/>
          </w:rPr>
          <w:t xml:space="preserve"> </w:t>
        </w:r>
      </w:ins>
      <w:r>
        <w:rPr>
          <w:sz w:val="20"/>
        </w:rPr>
        <w:t>Tm</w:t>
      </w:r>
      <w:r>
        <w:rPr>
          <w:spacing w:val="-7"/>
          <w:sz w:val="20"/>
        </w:rPr>
        <w:t xml:space="preserve"> </w:t>
      </w:r>
      <w:r>
        <w:rPr>
          <w:sz w:val="20"/>
        </w:rPr>
        <w:t>treatment</w:t>
      </w:r>
      <w:ins w:id="1184" w:author="Jeff Morgan" w:date="2019-07-09T15:57:00Z">
        <w:r w:rsidR="004D1738">
          <w:rPr>
            <w:spacing w:val="-5"/>
            <w:sz w:val="20"/>
          </w:rPr>
          <w:t xml:space="preserve"> </w:t>
        </w:r>
      </w:ins>
      <w:ins w:id="1185" w:author="Jeff Morgan" w:date="2019-07-03T14:07:00Z">
        <w:r w:rsidR="00C430B2">
          <w:rPr>
            <w:spacing w:val="-5"/>
            <w:sz w:val="20"/>
          </w:rPr>
          <w:t>compared</w:t>
        </w:r>
        <w:r>
          <w:rPr>
            <w:spacing w:val="-5"/>
            <w:sz w:val="20"/>
          </w:rPr>
          <w:t xml:space="preserve"> </w:t>
        </w:r>
      </w:ins>
      <w:r>
        <w:rPr>
          <w:sz w:val="20"/>
        </w:rPr>
        <w:t>to</w:t>
      </w:r>
      <w:r>
        <w:rPr>
          <w:spacing w:val="-5"/>
          <w:sz w:val="20"/>
        </w:rPr>
        <w:t xml:space="preserve"> </w:t>
      </w:r>
      <w:r>
        <w:rPr>
          <w:sz w:val="20"/>
        </w:rPr>
        <w:t>Tm</w:t>
      </w:r>
      <w:r>
        <w:rPr>
          <w:spacing w:val="-6"/>
          <w:sz w:val="20"/>
        </w:rPr>
        <w:t xml:space="preserve"> </w:t>
      </w:r>
      <w:r>
        <w:rPr>
          <w:sz w:val="20"/>
        </w:rPr>
        <w:t>+</w:t>
      </w:r>
      <w:r>
        <w:rPr>
          <w:spacing w:val="-5"/>
          <w:sz w:val="20"/>
        </w:rPr>
        <w:t xml:space="preserve"> </w:t>
      </w:r>
      <w:r>
        <w:rPr>
          <w:spacing w:val="-3"/>
          <w:sz w:val="20"/>
        </w:rPr>
        <w:t xml:space="preserve">ISRIB </w:t>
      </w:r>
      <w:r>
        <w:rPr>
          <w:sz w:val="20"/>
        </w:rPr>
        <w:t>treatment.</w:t>
      </w:r>
    </w:p>
    <w:bookmarkEnd w:id="1153"/>
    <w:p w14:paraId="03B5D9DF" w14:textId="77777777" w:rsidR="009F54E5" w:rsidRDefault="009F54E5">
      <w:pPr>
        <w:spacing w:line="249" w:lineRule="auto"/>
        <w:jc w:val="both"/>
        <w:rPr>
          <w:sz w:val="20"/>
        </w:rPr>
        <w:sectPr w:rsidR="009F54E5">
          <w:pgSz w:w="12240" w:h="20160"/>
          <w:pgMar w:top="1940" w:right="520" w:bottom="360" w:left="600" w:header="0" w:footer="161" w:gutter="0"/>
          <w:cols w:space="720"/>
        </w:sectPr>
      </w:pPr>
    </w:p>
    <w:p w14:paraId="7273F01D" w14:textId="4E9AC8FE" w:rsidR="009F54E5" w:rsidRDefault="001A290F">
      <w:pPr>
        <w:pStyle w:val="BodyText"/>
        <w:spacing w:before="73" w:line="453" w:lineRule="auto"/>
        <w:ind w:left="120" w:right="199"/>
        <w:jc w:val="both"/>
      </w:pPr>
      <w:r>
        <w:lastRenderedPageBreak/>
        <w:t>generative</w:t>
      </w:r>
      <w:r>
        <w:rPr>
          <w:spacing w:val="-8"/>
        </w:rPr>
        <w:t xml:space="preserve"> </w:t>
      </w:r>
      <w:r>
        <w:t>effects</w:t>
      </w:r>
      <w:r>
        <w:rPr>
          <w:spacing w:val="-7"/>
        </w:rPr>
        <w:t xml:space="preserve"> </w:t>
      </w:r>
      <w:r>
        <w:t>of</w:t>
      </w:r>
      <w:r>
        <w:rPr>
          <w:spacing w:val="-6"/>
        </w:rPr>
        <w:t xml:space="preserve"> </w:t>
      </w:r>
      <w:r>
        <w:t>ISR</w:t>
      </w:r>
      <w:r>
        <w:rPr>
          <w:spacing w:val="-7"/>
        </w:rPr>
        <w:t xml:space="preserve"> </w:t>
      </w:r>
      <w:r>
        <w:t>and</w:t>
      </w:r>
      <w:r>
        <w:rPr>
          <w:spacing w:val="-7"/>
        </w:rPr>
        <w:t xml:space="preserve"> </w:t>
      </w:r>
      <w:r>
        <w:t>the</w:t>
      </w:r>
      <w:r>
        <w:rPr>
          <w:spacing w:val="-7"/>
        </w:rPr>
        <w:t xml:space="preserve"> </w:t>
      </w:r>
      <w:r>
        <w:t>neuroprotective</w:t>
      </w:r>
      <w:r>
        <w:rPr>
          <w:spacing w:val="-8"/>
        </w:rPr>
        <w:t xml:space="preserve"> </w:t>
      </w:r>
      <w:r>
        <w:t>properties</w:t>
      </w:r>
      <w:r>
        <w:rPr>
          <w:spacing w:val="-7"/>
        </w:rPr>
        <w:t xml:space="preserve"> </w:t>
      </w:r>
      <w:r>
        <w:t>of</w:t>
      </w:r>
      <w:r>
        <w:rPr>
          <w:spacing w:val="-6"/>
        </w:rPr>
        <w:t xml:space="preserve"> </w:t>
      </w:r>
      <w:r>
        <w:t>ISRIB</w:t>
      </w:r>
      <w:r>
        <w:rPr>
          <w:spacing w:val="-7"/>
        </w:rPr>
        <w:t xml:space="preserve"> </w:t>
      </w:r>
      <w:r>
        <w:t>and</w:t>
      </w:r>
      <w:r>
        <w:rPr>
          <w:spacing w:val="-7"/>
        </w:rPr>
        <w:t xml:space="preserve"> </w:t>
      </w:r>
      <w:r>
        <w:t>that</w:t>
      </w:r>
      <w:r>
        <w:rPr>
          <w:spacing w:val="-7"/>
        </w:rPr>
        <w:t xml:space="preserve"> </w:t>
      </w:r>
      <w:r>
        <w:t>were</w:t>
      </w:r>
      <w:r>
        <w:rPr>
          <w:spacing w:val="-7"/>
        </w:rPr>
        <w:t xml:space="preserve"> </w:t>
      </w:r>
      <w:r>
        <w:t>not</w:t>
      </w:r>
      <w:r>
        <w:rPr>
          <w:spacing w:val="-7"/>
        </w:rPr>
        <w:t xml:space="preserve"> </w:t>
      </w:r>
      <w:r>
        <w:t>identified</w:t>
      </w:r>
      <w:r>
        <w:rPr>
          <w:spacing w:val="-7"/>
        </w:rPr>
        <w:t xml:space="preserve"> </w:t>
      </w:r>
      <w:r>
        <w:t>as</w:t>
      </w:r>
      <w:r>
        <w:rPr>
          <w:spacing w:val="-7"/>
        </w:rPr>
        <w:t xml:space="preserve"> </w:t>
      </w:r>
      <w:r>
        <w:t>significantly down-regulated</w:t>
      </w:r>
      <w:r>
        <w:rPr>
          <w:spacing w:val="-14"/>
        </w:rPr>
        <w:t xml:space="preserve"> </w:t>
      </w:r>
      <w:r>
        <w:t>in</w:t>
      </w:r>
      <w:r>
        <w:rPr>
          <w:spacing w:val="-13"/>
        </w:rPr>
        <w:t xml:space="preserve"> </w:t>
      </w:r>
      <w:r>
        <w:t>the</w:t>
      </w:r>
      <w:r>
        <w:rPr>
          <w:spacing w:val="-13"/>
        </w:rPr>
        <w:t xml:space="preserve"> </w:t>
      </w:r>
      <w:r>
        <w:t>original</w:t>
      </w:r>
      <w:r>
        <w:rPr>
          <w:spacing w:val="-14"/>
        </w:rPr>
        <w:t xml:space="preserve"> </w:t>
      </w:r>
      <w:r>
        <w:t>analysis</w:t>
      </w:r>
      <w:commentRangeStart w:id="1186"/>
      <w:r>
        <w:t>.</w:t>
      </w:r>
      <w:r>
        <w:rPr>
          <w:spacing w:val="1"/>
        </w:rPr>
        <w:t xml:space="preserve"> </w:t>
      </w:r>
      <w:r>
        <w:rPr>
          <w:spacing w:val="-3"/>
        </w:rPr>
        <w:t>For</w:t>
      </w:r>
      <w:r>
        <w:rPr>
          <w:spacing w:val="-14"/>
        </w:rPr>
        <w:t xml:space="preserve"> </w:t>
      </w:r>
      <w:r>
        <w:t>example,</w:t>
      </w:r>
      <w:r>
        <w:rPr>
          <w:spacing w:val="-12"/>
        </w:rPr>
        <w:t xml:space="preserve"> </w:t>
      </w:r>
      <w:r>
        <w:t>one</w:t>
      </w:r>
      <w:r>
        <w:rPr>
          <w:spacing w:val="-14"/>
        </w:rPr>
        <w:t xml:space="preserve"> </w:t>
      </w:r>
      <w:r>
        <w:t>would</w:t>
      </w:r>
      <w:r>
        <w:rPr>
          <w:spacing w:val="-13"/>
        </w:rPr>
        <w:t xml:space="preserve"> </w:t>
      </w:r>
      <w:r>
        <w:t>expect</w:t>
      </w:r>
      <w:r>
        <w:rPr>
          <w:spacing w:val="-13"/>
        </w:rPr>
        <w:t xml:space="preserve"> </w:t>
      </w:r>
      <w:r>
        <w:t>putative</w:t>
      </w:r>
      <w:r>
        <w:rPr>
          <w:spacing w:val="-14"/>
        </w:rPr>
        <w:t xml:space="preserve"> </w:t>
      </w:r>
      <w:r>
        <w:t>targets</w:t>
      </w:r>
      <w:r>
        <w:rPr>
          <w:spacing w:val="-13"/>
        </w:rPr>
        <w:t xml:space="preserve"> </w:t>
      </w:r>
      <w:r>
        <w:t>related</w:t>
      </w:r>
      <w:r>
        <w:rPr>
          <w:spacing w:val="-13"/>
        </w:rPr>
        <w:t xml:space="preserve"> </w:t>
      </w:r>
      <w:r>
        <w:t>to</w:t>
      </w:r>
      <w:r>
        <w:rPr>
          <w:spacing w:val="-13"/>
        </w:rPr>
        <w:t xml:space="preserve"> </w:t>
      </w:r>
      <w:proofErr w:type="spellStart"/>
      <w:r>
        <w:t>neurodegener</w:t>
      </w:r>
      <w:del w:id="1187" w:author="Aaron Quinlan" w:date="2019-07-07T14:50:00Z">
        <w:r>
          <w:delText xml:space="preserve">- </w:delText>
        </w:r>
      </w:del>
      <w:ins w:id="1188" w:author="JONATHAN ROBERT BELYEU" w:date="2019-07-06T20:48:00Z">
        <w:r w:rsidR="00FB08DE">
          <w:t>'</w:t>
        </w:r>
      </w:ins>
      <w:ins w:id="1189" w:author="Jon Belyeu" w:date="2019-07-09T16:00:00Z">
        <w:r w:rsidR="00E43377">
          <w:t>ation</w:t>
        </w:r>
      </w:ins>
      <w:proofErr w:type="spellEnd"/>
      <w:del w:id="1190" w:author="Jon Belyeu" w:date="2019-07-09T16:00:00Z">
        <w:r>
          <w:delText>ation</w:delText>
        </w:r>
      </w:del>
      <w:r>
        <w:rPr>
          <w:spacing w:val="-19"/>
        </w:rPr>
        <w:t xml:space="preserve"> </w:t>
      </w:r>
      <w:r>
        <w:t>and</w:t>
      </w:r>
      <w:r>
        <w:rPr>
          <w:spacing w:val="-18"/>
        </w:rPr>
        <w:t xml:space="preserve"> </w:t>
      </w:r>
      <w:r>
        <w:t>recovery</w:t>
      </w:r>
      <w:r>
        <w:rPr>
          <w:spacing w:val="-19"/>
        </w:rPr>
        <w:t xml:space="preserve"> </w:t>
      </w:r>
      <w:r>
        <w:t>to</w:t>
      </w:r>
      <w:r>
        <w:rPr>
          <w:spacing w:val="-18"/>
        </w:rPr>
        <w:t xml:space="preserve"> </w:t>
      </w:r>
      <w:r>
        <w:t>be</w:t>
      </w:r>
      <w:r>
        <w:rPr>
          <w:spacing w:val="-18"/>
        </w:rPr>
        <w:t xml:space="preserve"> </w:t>
      </w:r>
      <w:r>
        <w:t>significantly</w:t>
      </w:r>
      <w:r>
        <w:rPr>
          <w:spacing w:val="-19"/>
        </w:rPr>
        <w:t xml:space="preserve"> </w:t>
      </w:r>
      <w:commentRangeStart w:id="1191"/>
      <w:r>
        <w:t>translationally</w:t>
      </w:r>
      <w:r>
        <w:rPr>
          <w:spacing w:val="-18"/>
        </w:rPr>
        <w:t xml:space="preserve"> </w:t>
      </w:r>
      <w:commentRangeEnd w:id="1191"/>
      <w:r w:rsidR="00C430B2">
        <w:rPr>
          <w:rStyle w:val="CommentReference"/>
        </w:rPr>
        <w:commentReference w:id="1191"/>
      </w:r>
      <w:r>
        <w:t>down-regulated</w:t>
      </w:r>
      <w:r>
        <w:rPr>
          <w:spacing w:val="-18"/>
        </w:rPr>
        <w:t xml:space="preserve"> </w:t>
      </w:r>
      <w:r>
        <w:t>during</w:t>
      </w:r>
      <w:r>
        <w:rPr>
          <w:spacing w:val="-19"/>
        </w:rPr>
        <w:t xml:space="preserve"> </w:t>
      </w:r>
      <w:r>
        <w:t>ISR</w:t>
      </w:r>
      <w:r>
        <w:rPr>
          <w:spacing w:val="-18"/>
        </w:rPr>
        <w:t xml:space="preserve"> </w:t>
      </w:r>
      <w:r>
        <w:t>and</w:t>
      </w:r>
      <w:r>
        <w:rPr>
          <w:spacing w:val="-18"/>
        </w:rPr>
        <w:t xml:space="preserve"> </w:t>
      </w:r>
      <w:r>
        <w:t>that</w:t>
      </w:r>
      <w:r>
        <w:rPr>
          <w:spacing w:val="-19"/>
        </w:rPr>
        <w:t xml:space="preserve"> </w:t>
      </w:r>
      <w:r>
        <w:t>these</w:t>
      </w:r>
      <w:r>
        <w:rPr>
          <w:spacing w:val="-18"/>
        </w:rPr>
        <w:t xml:space="preserve"> </w:t>
      </w:r>
      <w:r>
        <w:t>same</w:t>
      </w:r>
      <w:r>
        <w:rPr>
          <w:spacing w:val="-19"/>
        </w:rPr>
        <w:t xml:space="preserve"> </w:t>
      </w:r>
      <w:r>
        <w:t>targets</w:t>
      </w:r>
      <w:r>
        <w:rPr>
          <w:spacing w:val="-18"/>
        </w:rPr>
        <w:t xml:space="preserve"> </w:t>
      </w:r>
      <w:r>
        <w:t>would show</w:t>
      </w:r>
      <w:r>
        <w:rPr>
          <w:spacing w:val="-8"/>
        </w:rPr>
        <w:t xml:space="preserve"> </w:t>
      </w:r>
      <w:r>
        <w:t>recovery</w:t>
      </w:r>
      <w:r>
        <w:rPr>
          <w:spacing w:val="-8"/>
        </w:rPr>
        <w:t xml:space="preserve"> </w:t>
      </w:r>
      <w:r>
        <w:t>towards</w:t>
      </w:r>
      <w:r>
        <w:rPr>
          <w:spacing w:val="-8"/>
        </w:rPr>
        <w:t xml:space="preserve"> </w:t>
      </w:r>
      <w:r>
        <w:t>an</w:t>
      </w:r>
      <w:r>
        <w:rPr>
          <w:spacing w:val="-7"/>
        </w:rPr>
        <w:t xml:space="preserve"> </w:t>
      </w:r>
      <w:r>
        <w:t>untreated</w:t>
      </w:r>
      <w:r>
        <w:rPr>
          <w:spacing w:val="-8"/>
        </w:rPr>
        <w:t xml:space="preserve"> </w:t>
      </w:r>
      <w:r>
        <w:t>state</w:t>
      </w:r>
      <w:r>
        <w:rPr>
          <w:spacing w:val="-8"/>
        </w:rPr>
        <w:t xml:space="preserve"> </w:t>
      </w:r>
      <w:r>
        <w:t>during</w:t>
      </w:r>
      <w:r>
        <w:rPr>
          <w:spacing w:val="-8"/>
        </w:rPr>
        <w:t xml:space="preserve"> </w:t>
      </w:r>
      <w:r>
        <w:t>the</w:t>
      </w:r>
      <w:r>
        <w:rPr>
          <w:spacing w:val="-8"/>
        </w:rPr>
        <w:t xml:space="preserve"> </w:t>
      </w:r>
      <w:r>
        <w:t>ISR</w:t>
      </w:r>
      <w:r>
        <w:rPr>
          <w:spacing w:val="-7"/>
        </w:rPr>
        <w:t xml:space="preserve"> </w:t>
      </w:r>
      <w:r>
        <w:t>+</w:t>
      </w:r>
      <w:r>
        <w:rPr>
          <w:spacing w:val="-8"/>
        </w:rPr>
        <w:t xml:space="preserve"> </w:t>
      </w:r>
      <w:r>
        <w:t>ISRIB</w:t>
      </w:r>
      <w:r>
        <w:rPr>
          <w:spacing w:val="-8"/>
        </w:rPr>
        <w:t xml:space="preserve"> </w:t>
      </w:r>
      <w:r>
        <w:t>treatment</w:t>
      </w:r>
      <w:commentRangeEnd w:id="1186"/>
      <w:r w:rsidR="00875603">
        <w:rPr>
          <w:rStyle w:val="CommentReference"/>
        </w:rPr>
        <w:commentReference w:id="1186"/>
      </w:r>
      <w:r>
        <w:t>.</w:t>
      </w:r>
      <w:r>
        <w:rPr>
          <w:spacing w:val="6"/>
        </w:rPr>
        <w:t xml:space="preserve"> </w:t>
      </w:r>
      <w:r>
        <w:t>Using</w:t>
      </w:r>
      <w:r>
        <w:rPr>
          <w:spacing w:val="-8"/>
        </w:rPr>
        <w:t xml:space="preserve"> </w:t>
      </w:r>
      <w:r>
        <w:t>this</w:t>
      </w:r>
      <w:r>
        <w:rPr>
          <w:spacing w:val="-7"/>
        </w:rPr>
        <w:t xml:space="preserve"> </w:t>
      </w:r>
      <w:r>
        <w:t>paradigm</w:t>
      </w:r>
      <w:r>
        <w:rPr>
          <w:spacing w:val="-8"/>
        </w:rPr>
        <w:t xml:space="preserve"> </w:t>
      </w:r>
      <w:r>
        <w:t>as</w:t>
      </w:r>
      <w:r>
        <w:rPr>
          <w:spacing w:val="-8"/>
        </w:rPr>
        <w:t xml:space="preserve"> </w:t>
      </w:r>
      <w:r>
        <w:t>a</w:t>
      </w:r>
      <w:r>
        <w:rPr>
          <w:spacing w:val="-8"/>
        </w:rPr>
        <w:t xml:space="preserve"> </w:t>
      </w:r>
      <w:r>
        <w:t>guide,</w:t>
      </w:r>
      <w:r>
        <w:rPr>
          <w:spacing w:val="-7"/>
        </w:rPr>
        <w:t xml:space="preserve"> </w:t>
      </w:r>
      <w:r>
        <w:t>we identified</w:t>
      </w:r>
      <w:r>
        <w:rPr>
          <w:spacing w:val="-7"/>
        </w:rPr>
        <w:t xml:space="preserve"> </w:t>
      </w:r>
      <w:r>
        <w:rPr>
          <w:spacing w:val="-3"/>
        </w:rPr>
        <w:t>eleven</w:t>
      </w:r>
      <w:r>
        <w:rPr>
          <w:spacing w:val="-7"/>
        </w:rPr>
        <w:t xml:space="preserve"> </w:t>
      </w:r>
      <w:r>
        <w:t>genes</w:t>
      </w:r>
      <w:r>
        <w:rPr>
          <w:spacing w:val="-7"/>
        </w:rPr>
        <w:t xml:space="preserve"> </w:t>
      </w:r>
      <w:r>
        <w:t>following</w:t>
      </w:r>
      <w:r>
        <w:rPr>
          <w:spacing w:val="-7"/>
        </w:rPr>
        <w:t xml:space="preserve"> </w:t>
      </w:r>
      <w:r>
        <w:t>this</w:t>
      </w:r>
      <w:r>
        <w:rPr>
          <w:spacing w:val="-7"/>
        </w:rPr>
        <w:t xml:space="preserve"> </w:t>
      </w:r>
      <w:r>
        <w:t>pattern</w:t>
      </w:r>
      <w:r>
        <w:rPr>
          <w:spacing w:val="-7"/>
        </w:rPr>
        <w:t xml:space="preserve"> </w:t>
      </w:r>
      <w:r>
        <w:t>of</w:t>
      </w:r>
      <w:r>
        <w:rPr>
          <w:spacing w:val="-6"/>
        </w:rPr>
        <w:t xml:space="preserve"> </w:t>
      </w:r>
      <w:r>
        <w:t>translational</w:t>
      </w:r>
      <w:r>
        <w:rPr>
          <w:spacing w:val="-7"/>
        </w:rPr>
        <w:t xml:space="preserve"> </w:t>
      </w:r>
      <w:r>
        <w:t>regulation,</w:t>
      </w:r>
      <w:r>
        <w:rPr>
          <w:spacing w:val="-6"/>
        </w:rPr>
        <w:t xml:space="preserve"> </w:t>
      </w:r>
      <w:r>
        <w:t>as</w:t>
      </w:r>
      <w:r>
        <w:rPr>
          <w:spacing w:val="-7"/>
        </w:rPr>
        <w:t xml:space="preserve"> </w:t>
      </w:r>
      <w:r>
        <w:t>listed</w:t>
      </w:r>
      <w:r>
        <w:rPr>
          <w:spacing w:val="-7"/>
        </w:rPr>
        <w:t xml:space="preserve"> </w:t>
      </w:r>
      <w:r>
        <w:t>in</w:t>
      </w:r>
      <w:r>
        <w:rPr>
          <w:spacing w:val="-7"/>
        </w:rPr>
        <w:t xml:space="preserve"> Table</w:t>
      </w:r>
      <w:r>
        <w:rPr>
          <w:spacing w:val="-6"/>
        </w:rPr>
        <w:t xml:space="preserve"> </w:t>
      </w:r>
      <w:r>
        <w:t>2</w:t>
      </w:r>
      <w:r>
        <w:rPr>
          <w:spacing w:val="-8"/>
        </w:rPr>
        <w:t xml:space="preserve"> </w:t>
      </w:r>
      <w:r>
        <w:t>(descriptions</w:t>
      </w:r>
      <w:r>
        <w:rPr>
          <w:spacing w:val="-6"/>
        </w:rPr>
        <w:t xml:space="preserve"> </w:t>
      </w:r>
      <w:r>
        <w:t>sourced from</w:t>
      </w:r>
      <w:r>
        <w:rPr>
          <w:spacing w:val="-34"/>
        </w:rPr>
        <w:t xml:space="preserve"> </w:t>
      </w:r>
      <w:hyperlink r:id="rId19">
        <w:r>
          <w:t>https://www.genecards</w:t>
        </w:r>
      </w:hyperlink>
      <w:r>
        <w:t>.org/,</w:t>
      </w:r>
      <w:r>
        <w:rPr>
          <w:spacing w:val="-32"/>
        </w:rPr>
        <w:t xml:space="preserve"> </w:t>
      </w:r>
      <w:hyperlink r:id="rId20">
        <w:r>
          <w:t>https://www.ncbi.nlm.nih.go</w:t>
        </w:r>
      </w:hyperlink>
      <w:r>
        <w:t>v/gene/,</w:t>
      </w:r>
      <w:r>
        <w:rPr>
          <w:spacing w:val="-33"/>
        </w:rPr>
        <w:t xml:space="preserve"> </w:t>
      </w:r>
      <w:r>
        <w:t>and</w:t>
      </w:r>
      <w:r>
        <w:rPr>
          <w:spacing w:val="-33"/>
        </w:rPr>
        <w:t xml:space="preserve"> </w:t>
      </w:r>
      <w:hyperlink r:id="rId21">
        <w:r>
          <w:t>https://www.uniprot.org/uniprot/;</w:t>
        </w:r>
        <w:r>
          <w:rPr>
            <w:spacing w:val="-32"/>
          </w:rPr>
          <w:t xml:space="preserve"> </w:t>
        </w:r>
      </w:hyperlink>
      <w:proofErr w:type="spellStart"/>
      <w:ins w:id="1192" w:author="Yeyun Ouyang" w:date="2019-07-09T16:01:00Z">
        <w:r w:rsidR="007A02DF">
          <w:rPr>
            <w:spacing w:val="-3"/>
          </w:rPr>
          <w:t>anno</w:t>
        </w:r>
      </w:ins>
      <w:ins w:id="1193" w:author="Jon Belyeu" w:date="2019-07-09T16:00:00Z">
        <w:r w:rsidR="00E43377">
          <w:rPr>
            <w:spacing w:val="-3"/>
          </w:rPr>
          <w:t>anno</w:t>
        </w:r>
      </w:ins>
      <w:ins w:id="1194" w:author="Aaron Quinlan" w:date="2019-07-09T15:58:00Z">
        <w:r w:rsidR="00B6686C">
          <w:rPr>
            <w:spacing w:val="-3"/>
          </w:rPr>
          <w:t>ann</w:t>
        </w:r>
      </w:ins>
      <w:ins w:id="1195" w:author="Aaron Quinlan" w:date="2019-07-07T14:50:00Z">
        <w:r w:rsidR="00531CF1">
          <w:rPr>
            <w:spacing w:val="-3"/>
          </w:rPr>
          <w:t>o</w:t>
        </w:r>
      </w:ins>
      <w:del w:id="1196" w:author="Aaron Quinlan" w:date="2019-07-07T14:50:00Z">
        <w:r w:rsidR="00B6686C" w:rsidDel="00531CF1">
          <w:rPr>
            <w:spacing w:val="-3"/>
          </w:rPr>
          <w:delText>o</w:delText>
        </w:r>
      </w:del>
      <w:del w:id="1197" w:author="Aaron Quinlan" w:date="2019-07-09T15:58:00Z">
        <w:r>
          <w:rPr>
            <w:spacing w:val="-3"/>
          </w:rPr>
          <w:delText>anno</w:delText>
        </w:r>
      </w:del>
      <w:del w:id="1198" w:author="Aaron Quinlan" w:date="2019-07-07T14:50:00Z">
        <w:r>
          <w:rPr>
            <w:spacing w:val="-3"/>
          </w:rPr>
          <w:delText xml:space="preserve">- </w:delText>
        </w:r>
      </w:del>
      <w:r>
        <w:t>tations</w:t>
      </w:r>
      <w:proofErr w:type="spellEnd"/>
      <w:r>
        <w:rPr>
          <w:spacing w:val="-5"/>
        </w:rPr>
        <w:t xml:space="preserve"> </w:t>
      </w:r>
      <w:r>
        <w:t>accessed</w:t>
      </w:r>
      <w:r>
        <w:rPr>
          <w:spacing w:val="-5"/>
        </w:rPr>
        <w:t xml:space="preserve"> </w:t>
      </w:r>
      <w:r>
        <w:t>27</w:t>
      </w:r>
      <w:r>
        <w:rPr>
          <w:spacing w:val="-5"/>
        </w:rPr>
        <w:t xml:space="preserve"> </w:t>
      </w:r>
      <w:r>
        <w:t>Jun</w:t>
      </w:r>
      <w:r>
        <w:rPr>
          <w:spacing w:val="-5"/>
        </w:rPr>
        <w:t xml:space="preserve"> </w:t>
      </w:r>
      <w:r>
        <w:t>2019)</w:t>
      </w:r>
      <w:r>
        <w:rPr>
          <w:spacing w:val="-5"/>
        </w:rPr>
        <w:t xml:space="preserve"> </w:t>
      </w:r>
      <w:r>
        <w:t>(Figure</w:t>
      </w:r>
      <w:r>
        <w:rPr>
          <w:spacing w:val="-5"/>
        </w:rPr>
        <w:t xml:space="preserve"> </w:t>
      </w:r>
      <w:r>
        <w:t>3D).</w:t>
      </w:r>
      <w:r>
        <w:rPr>
          <w:spacing w:val="-5"/>
        </w:rPr>
        <w:t xml:space="preserve"> </w:t>
      </w:r>
      <w:commentRangeStart w:id="1199"/>
      <w:commentRangeStart w:id="1200"/>
      <w:r>
        <w:t>These</w:t>
      </w:r>
      <w:r>
        <w:rPr>
          <w:spacing w:val="-5"/>
        </w:rPr>
        <w:t xml:space="preserve"> </w:t>
      </w:r>
      <w:r>
        <w:t>targets</w:t>
      </w:r>
      <w:r>
        <w:rPr>
          <w:spacing w:val="-4"/>
        </w:rPr>
        <w:t xml:space="preserve"> </w:t>
      </w:r>
      <w:r>
        <w:t>act</w:t>
      </w:r>
      <w:r>
        <w:rPr>
          <w:spacing w:val="-5"/>
        </w:rPr>
        <w:t xml:space="preserve"> </w:t>
      </w:r>
      <w:r>
        <w:t>as</w:t>
      </w:r>
      <w:r>
        <w:rPr>
          <w:spacing w:val="-5"/>
        </w:rPr>
        <w:t xml:space="preserve"> </w:t>
      </w:r>
      <w:r>
        <w:t>interesting</w:t>
      </w:r>
      <w:r>
        <w:rPr>
          <w:spacing w:val="-5"/>
        </w:rPr>
        <w:t xml:space="preserve"> </w:t>
      </w:r>
      <w:r>
        <w:t>putative</w:t>
      </w:r>
      <w:r>
        <w:rPr>
          <w:spacing w:val="-5"/>
        </w:rPr>
        <w:t xml:space="preserve"> </w:t>
      </w:r>
      <w:r>
        <w:t>targets</w:t>
      </w:r>
      <w:r>
        <w:rPr>
          <w:spacing w:val="-5"/>
        </w:rPr>
        <w:t xml:space="preserve"> </w:t>
      </w:r>
      <w:r>
        <w:rPr>
          <w:spacing w:val="-3"/>
        </w:rPr>
        <w:t>for</w:t>
      </w:r>
      <w:r>
        <w:rPr>
          <w:spacing w:val="-5"/>
        </w:rPr>
        <w:t xml:space="preserve"> </w:t>
      </w:r>
      <w:r>
        <w:t>further</w:t>
      </w:r>
      <w:r>
        <w:rPr>
          <w:spacing w:val="-5"/>
        </w:rPr>
        <w:t xml:space="preserve"> </w:t>
      </w:r>
      <w:r>
        <w:t>follow-up in a model better mirroring the neurological environment than HEK-293T</w:t>
      </w:r>
      <w:r>
        <w:rPr>
          <w:spacing w:val="-21"/>
        </w:rPr>
        <w:t xml:space="preserve"> </w:t>
      </w:r>
      <w:r>
        <w:t>cells.</w:t>
      </w:r>
      <w:commentRangeEnd w:id="1199"/>
      <w:r w:rsidR="00133981">
        <w:rPr>
          <w:rStyle w:val="CommentReference"/>
        </w:rPr>
        <w:commentReference w:id="1199"/>
      </w:r>
    </w:p>
    <w:p w14:paraId="64CF79E6" w14:textId="77777777" w:rsidR="009F54E5" w:rsidRDefault="001A290F">
      <w:pPr>
        <w:pStyle w:val="BodyText"/>
        <w:ind w:left="120"/>
      </w:pPr>
      <w:r>
        <w:t>Further analysis of these potential hits is strengthened by investigating read pile-ups along these genes in IGV</w:t>
      </w:r>
    </w:p>
    <w:p w14:paraId="06846604" w14:textId="122B2AE7" w:rsidR="009F54E5" w:rsidRDefault="001A290F">
      <w:pPr>
        <w:pStyle w:val="BodyText"/>
        <w:spacing w:before="225" w:line="453" w:lineRule="auto"/>
        <w:ind w:left="119" w:right="197"/>
        <w:jc w:val="both"/>
      </w:pPr>
      <w:r>
        <w:t>(</w:t>
      </w:r>
      <w:r>
        <w:rPr>
          <w:i/>
        </w:rPr>
        <w:t>32</w:t>
      </w:r>
      <w:r>
        <w:t xml:space="preserve">) (Figure S2).  This is an important consideration as the use of </w:t>
      </w:r>
      <w:proofErr w:type="spellStart"/>
      <w:r>
        <w:t>CircLigase</w:t>
      </w:r>
      <w:proofErr w:type="spellEnd"/>
      <w:r>
        <w:t xml:space="preserve"> in the library preparation can </w:t>
      </w:r>
      <w:del w:id="1201" w:author="Jason Gertz" w:date="2019-07-02T16:53:00Z">
        <w:r>
          <w:delText xml:space="preserve"> </w:delText>
        </w:r>
      </w:del>
      <w:r>
        <w:t xml:space="preserve">bias certain </w:t>
      </w:r>
      <w:ins w:id="1202" w:author="Jason Gertz" w:date="2019-07-02T16:53:00Z">
        <w:r w:rsidR="00233851">
          <w:t>molecules</w:t>
        </w:r>
      </w:ins>
      <w:del w:id="1203" w:author="Jason Gertz" w:date="2019-07-02T16:53:00Z">
        <w:r>
          <w:delText>reads</w:delText>
        </w:r>
      </w:del>
      <w:r>
        <w:t>’ incorporation in sequencing libraries (</w:t>
      </w:r>
      <w:r>
        <w:rPr>
          <w:i/>
        </w:rPr>
        <w:t>51</w:t>
      </w:r>
      <w:r>
        <w:t xml:space="preserve">). Distributed footprint coverage is observed across transcripts </w:t>
      </w:r>
      <w:r>
        <w:rPr>
          <w:spacing w:val="-3"/>
        </w:rPr>
        <w:t xml:space="preserve">for </w:t>
      </w:r>
      <w:r>
        <w:t xml:space="preserve">all highlighted genes; </w:t>
      </w:r>
      <w:r>
        <w:rPr>
          <w:spacing w:val="-4"/>
        </w:rPr>
        <w:t xml:space="preserve">however, </w:t>
      </w:r>
      <w:r>
        <w:t>while certain samples appear to be down-regulated in these</w:t>
      </w:r>
      <w:r>
        <w:rPr>
          <w:spacing w:val="-41"/>
        </w:rPr>
        <w:t xml:space="preserve"> </w:t>
      </w:r>
      <w:r>
        <w:t>plots, specific regulation should not be inferred from this information as it has not been sample</w:t>
      </w:r>
      <w:ins w:id="1204" w:author="JONATHAN ROBERT BELYEU" w:date="2019-07-06T20:49:00Z">
        <w:r w:rsidR="00FB08DE">
          <w:t>-</w:t>
        </w:r>
      </w:ins>
      <w:del w:id="1205" w:author="JONATHAN ROBERT BELYEU" w:date="2019-07-06T20:49:00Z">
        <w:r>
          <w:delText xml:space="preserve"> </w:delText>
        </w:r>
      </w:del>
      <w:r>
        <w:t xml:space="preserve">normalized. </w:t>
      </w:r>
      <w:commentRangeStart w:id="1206"/>
      <w:proofErr w:type="gramStart"/>
      <w:r>
        <w:rPr>
          <w:spacing w:val="-4"/>
        </w:rPr>
        <w:t>However</w:t>
      </w:r>
      <w:commentRangeEnd w:id="1206"/>
      <w:proofErr w:type="gramEnd"/>
      <w:r w:rsidR="00875603">
        <w:rPr>
          <w:rStyle w:val="CommentReference"/>
        </w:rPr>
        <w:commentReference w:id="1206"/>
      </w:r>
      <w:r>
        <w:rPr>
          <w:spacing w:val="-4"/>
        </w:rPr>
        <w:t>,</w:t>
      </w:r>
      <w:del w:id="1207" w:author="JONATHAN ROBERT BELYEU" w:date="2019-07-06T20:49:00Z">
        <w:r>
          <w:rPr>
            <w:spacing w:val="-4"/>
          </w:rPr>
          <w:delText xml:space="preserve"> </w:delText>
        </w:r>
        <w:r>
          <w:delText>interestingly,</w:delText>
        </w:r>
      </w:del>
      <w:r>
        <w:t xml:space="preserve"> </w:t>
      </w:r>
      <w:commentRangeStart w:id="1208"/>
      <w:r>
        <w:t>4 out of the 11 hits passing this strict pattern threshold are</w:t>
      </w:r>
      <w:del w:id="1209" w:author="Jason Gertz" w:date="2019-07-02T16:54:00Z">
        <w:r>
          <w:delText xml:space="preserve"> strongly</w:delText>
        </w:r>
      </w:del>
      <w:r>
        <w:t xml:space="preserve"> annotated as neurological in some manner, and another 2 </w:t>
      </w:r>
      <w:r>
        <w:rPr>
          <w:spacing w:val="-3"/>
        </w:rPr>
        <w:t xml:space="preserve">have </w:t>
      </w:r>
      <w:commentRangeStart w:id="1210"/>
      <w:r>
        <w:t xml:space="preserve">mild to moderate </w:t>
      </w:r>
      <w:commentRangeEnd w:id="1210"/>
      <w:r w:rsidR="00233851">
        <w:rPr>
          <w:rStyle w:val="CommentReference"/>
        </w:rPr>
        <w:commentReference w:id="1210"/>
      </w:r>
      <w:r>
        <w:t>neurological annotations. This provides further support to these</w:t>
      </w:r>
      <w:r>
        <w:rPr>
          <w:spacing w:val="-9"/>
        </w:rPr>
        <w:t xml:space="preserve"> </w:t>
      </w:r>
      <w:r>
        <w:t>particular</w:t>
      </w:r>
      <w:r>
        <w:rPr>
          <w:spacing w:val="-8"/>
        </w:rPr>
        <w:t xml:space="preserve"> </w:t>
      </w:r>
      <w:r>
        <w:t>hits</w:t>
      </w:r>
      <w:r>
        <w:rPr>
          <w:spacing w:val="-9"/>
        </w:rPr>
        <w:t xml:space="preserve"> </w:t>
      </w:r>
      <w:r>
        <w:rPr>
          <w:spacing w:val="-3"/>
        </w:rPr>
        <w:t>for</w:t>
      </w:r>
      <w:r>
        <w:rPr>
          <w:spacing w:val="-8"/>
        </w:rPr>
        <w:t xml:space="preserve"> </w:t>
      </w:r>
      <w:r>
        <w:t>future</w:t>
      </w:r>
      <w:r>
        <w:rPr>
          <w:spacing w:val="-9"/>
        </w:rPr>
        <w:t xml:space="preserve"> </w:t>
      </w:r>
      <w:r>
        <w:t>follow-up</w:t>
      </w:r>
      <w:r>
        <w:rPr>
          <w:spacing w:val="-8"/>
        </w:rPr>
        <w:t xml:space="preserve"> </w:t>
      </w:r>
      <w:r>
        <w:rPr>
          <w:spacing w:val="-3"/>
        </w:rPr>
        <w:t>for</w:t>
      </w:r>
      <w:r>
        <w:rPr>
          <w:spacing w:val="-8"/>
        </w:rPr>
        <w:t xml:space="preserve"> </w:t>
      </w:r>
      <w:r>
        <w:t>the</w:t>
      </w:r>
      <w:r>
        <w:rPr>
          <w:spacing w:val="-9"/>
        </w:rPr>
        <w:t xml:space="preserve"> </w:t>
      </w:r>
      <w:r>
        <w:t>role</w:t>
      </w:r>
      <w:r>
        <w:rPr>
          <w:spacing w:val="-8"/>
        </w:rPr>
        <w:t xml:space="preserve"> </w:t>
      </w:r>
      <w:r>
        <w:t>in</w:t>
      </w:r>
      <w:r>
        <w:rPr>
          <w:spacing w:val="-9"/>
        </w:rPr>
        <w:t xml:space="preserve"> </w:t>
      </w:r>
      <w:r>
        <w:t>ISR</w:t>
      </w:r>
      <w:r>
        <w:rPr>
          <w:spacing w:val="-8"/>
        </w:rPr>
        <w:t xml:space="preserve"> </w:t>
      </w:r>
      <w:r>
        <w:t>and</w:t>
      </w:r>
      <w:r>
        <w:rPr>
          <w:spacing w:val="-8"/>
        </w:rPr>
        <w:t xml:space="preserve"> </w:t>
      </w:r>
      <w:r>
        <w:t>ISRIB’s</w:t>
      </w:r>
      <w:r>
        <w:rPr>
          <w:spacing w:val="-9"/>
        </w:rPr>
        <w:t xml:space="preserve"> </w:t>
      </w:r>
      <w:r>
        <w:t>ability</w:t>
      </w:r>
      <w:r>
        <w:rPr>
          <w:spacing w:val="-8"/>
        </w:rPr>
        <w:t xml:space="preserve"> </w:t>
      </w:r>
      <w:r>
        <w:t>to</w:t>
      </w:r>
      <w:r>
        <w:rPr>
          <w:spacing w:val="-9"/>
        </w:rPr>
        <w:t xml:space="preserve"> </w:t>
      </w:r>
      <w:r>
        <w:t>be</w:t>
      </w:r>
      <w:r>
        <w:rPr>
          <w:spacing w:val="-8"/>
        </w:rPr>
        <w:t xml:space="preserve"> </w:t>
      </w:r>
      <w:r>
        <w:t>neuroprotective</w:t>
      </w:r>
      <w:r>
        <w:rPr>
          <w:spacing w:val="-8"/>
        </w:rPr>
        <w:t xml:space="preserve"> </w:t>
      </w:r>
      <w:r>
        <w:rPr>
          <w:spacing w:val="-3"/>
        </w:rPr>
        <w:t>by</w:t>
      </w:r>
      <w:r>
        <w:rPr>
          <w:spacing w:val="-9"/>
        </w:rPr>
        <w:t xml:space="preserve"> </w:t>
      </w:r>
      <w:r>
        <w:t>modulating these</w:t>
      </w:r>
      <w:r>
        <w:rPr>
          <w:spacing w:val="-2"/>
        </w:rPr>
        <w:t xml:space="preserve"> </w:t>
      </w:r>
      <w:r>
        <w:t>genes.</w:t>
      </w:r>
      <w:commentRangeEnd w:id="1208"/>
      <w:r w:rsidR="00875603">
        <w:rPr>
          <w:rStyle w:val="CommentReference"/>
        </w:rPr>
        <w:commentReference w:id="1208"/>
      </w:r>
    </w:p>
    <w:p w14:paraId="204A6BCA" w14:textId="231D8753" w:rsidR="009F54E5" w:rsidRDefault="001A290F">
      <w:pPr>
        <w:pStyle w:val="BodyText"/>
        <w:spacing w:before="1" w:line="453" w:lineRule="auto"/>
        <w:ind w:left="119" w:right="197"/>
        <w:jc w:val="both"/>
      </w:pPr>
      <w:commentRangeStart w:id="1211"/>
      <w:r>
        <w:rPr>
          <w:spacing w:val="-3"/>
        </w:rPr>
        <w:t xml:space="preserve">For </w:t>
      </w:r>
      <w:r>
        <w:t xml:space="preserve">example, </w:t>
      </w:r>
      <w:r w:rsidRPr="009F02C7">
        <w:t>SLC1A1 is a glutamine transporter</w:t>
      </w:r>
      <w:r>
        <w:t xml:space="preserve"> vital </w:t>
      </w:r>
      <w:r>
        <w:rPr>
          <w:spacing w:val="-3"/>
        </w:rPr>
        <w:t xml:space="preserve">for </w:t>
      </w:r>
      <w:r>
        <w:t>neurotransmission and maintaining glutamine home</w:t>
      </w:r>
      <w:del w:id="1212" w:author="Aaron Quinlan" w:date="2019-07-07T14:50:00Z">
        <w:r>
          <w:delText xml:space="preserve">- </w:delText>
        </w:r>
      </w:del>
      <w:r>
        <w:t xml:space="preserve">ostasis. Deficits in this transporter can lead to neurotoxic </w:t>
      </w:r>
      <w:r>
        <w:rPr>
          <w:spacing w:val="-3"/>
        </w:rPr>
        <w:t xml:space="preserve">levels </w:t>
      </w:r>
      <w:r>
        <w:t>of glutamine within a cell. This transporter is densely expressed throughout the brain (</w:t>
      </w:r>
      <w:r>
        <w:rPr>
          <w:i/>
        </w:rPr>
        <w:t>52</w:t>
      </w:r>
      <w:r>
        <w:t xml:space="preserve">). </w:t>
      </w:r>
      <w:commentRangeStart w:id="1213"/>
      <w:r>
        <w:t>Down-regulation of SLC1A1 has already been implicated in dis- eases</w:t>
      </w:r>
      <w:r>
        <w:rPr>
          <w:spacing w:val="-5"/>
        </w:rPr>
        <w:t xml:space="preserve"> </w:t>
      </w:r>
      <w:r>
        <w:t>such</w:t>
      </w:r>
      <w:r>
        <w:rPr>
          <w:spacing w:val="-4"/>
        </w:rPr>
        <w:t xml:space="preserve"> </w:t>
      </w:r>
      <w:r>
        <w:t>as</w:t>
      </w:r>
      <w:r>
        <w:rPr>
          <w:spacing w:val="-5"/>
        </w:rPr>
        <w:t xml:space="preserve"> </w:t>
      </w:r>
      <w:r>
        <w:t>neurodegenerative</w:t>
      </w:r>
      <w:r>
        <w:rPr>
          <w:spacing w:val="-4"/>
        </w:rPr>
        <w:t xml:space="preserve"> </w:t>
      </w:r>
      <w:r>
        <w:t>diseases</w:t>
      </w:r>
      <w:r>
        <w:rPr>
          <w:spacing w:val="-4"/>
        </w:rPr>
        <w:t xml:space="preserve"> </w:t>
      </w:r>
      <w:r>
        <w:t>caused</w:t>
      </w:r>
      <w:r>
        <w:rPr>
          <w:spacing w:val="-5"/>
        </w:rPr>
        <w:t xml:space="preserve"> </w:t>
      </w:r>
      <w:r>
        <w:rPr>
          <w:spacing w:val="-3"/>
        </w:rPr>
        <w:t>by</w:t>
      </w:r>
      <w:r>
        <w:rPr>
          <w:spacing w:val="-4"/>
        </w:rPr>
        <w:t xml:space="preserve"> </w:t>
      </w:r>
      <w:r>
        <w:t>mutations</w:t>
      </w:r>
      <w:r>
        <w:rPr>
          <w:spacing w:val="-4"/>
        </w:rPr>
        <w:t xml:space="preserve"> </w:t>
      </w:r>
      <w:r>
        <w:t>in</w:t>
      </w:r>
      <w:r>
        <w:rPr>
          <w:spacing w:val="-5"/>
        </w:rPr>
        <w:t xml:space="preserve"> </w:t>
      </w:r>
      <w:r>
        <w:t>the</w:t>
      </w:r>
      <w:r>
        <w:rPr>
          <w:spacing w:val="-4"/>
        </w:rPr>
        <w:t xml:space="preserve"> </w:t>
      </w:r>
      <w:r>
        <w:t>eukaryotic</w:t>
      </w:r>
      <w:r>
        <w:rPr>
          <w:spacing w:val="-4"/>
        </w:rPr>
        <w:t xml:space="preserve"> </w:t>
      </w:r>
      <w:r>
        <w:t>translation</w:t>
      </w:r>
      <w:r>
        <w:rPr>
          <w:spacing w:val="-5"/>
        </w:rPr>
        <w:t xml:space="preserve"> </w:t>
      </w:r>
      <w:r>
        <w:t>initiation</w:t>
      </w:r>
      <w:r>
        <w:rPr>
          <w:spacing w:val="-4"/>
        </w:rPr>
        <w:t xml:space="preserve"> </w:t>
      </w:r>
      <w:r>
        <w:t>factor</w:t>
      </w:r>
      <w:r>
        <w:rPr>
          <w:spacing w:val="-4"/>
        </w:rPr>
        <w:t xml:space="preserve"> </w:t>
      </w:r>
      <w:r>
        <w:t>2B subunit epsilon (eIF2B5) (</w:t>
      </w:r>
      <w:commentRangeEnd w:id="1213"/>
      <w:r w:rsidR="00875603">
        <w:rPr>
          <w:rStyle w:val="CommentReference"/>
        </w:rPr>
        <w:commentReference w:id="1213"/>
      </w:r>
      <w:r>
        <w:rPr>
          <w:i/>
        </w:rPr>
        <w:t>53</w:t>
      </w:r>
      <w:commentRangeStart w:id="1214"/>
      <w:r>
        <w:t xml:space="preserve">). ISR operates </w:t>
      </w:r>
      <w:r>
        <w:rPr>
          <w:spacing w:val="-3"/>
        </w:rPr>
        <w:t xml:space="preserve">by </w:t>
      </w:r>
      <w:r>
        <w:t>a similar mechanism, where eIF2</w:t>
      </w:r>
      <w:r>
        <w:rPr>
          <w:rFonts w:ascii="Times New Roman" w:hAnsi="Times New Roman"/>
          <w:i/>
        </w:rPr>
        <w:t xml:space="preserve">α </w:t>
      </w:r>
      <w:r>
        <w:t>is phosphorylated and a</w:t>
      </w:r>
      <w:r>
        <w:rPr>
          <w:spacing w:val="-36"/>
        </w:rPr>
        <w:t xml:space="preserve"> </w:t>
      </w:r>
      <w:r>
        <w:t>gen</w:t>
      </w:r>
      <w:del w:id="1215" w:author="Aaron Quinlan" w:date="2019-07-07T14:50:00Z">
        <w:r>
          <w:delText xml:space="preserve">- </w:delText>
        </w:r>
      </w:del>
      <w:r>
        <w:t>eral</w:t>
      </w:r>
      <w:r>
        <w:rPr>
          <w:spacing w:val="-10"/>
        </w:rPr>
        <w:t xml:space="preserve"> </w:t>
      </w:r>
      <w:r>
        <w:t>translation</w:t>
      </w:r>
      <w:r>
        <w:rPr>
          <w:spacing w:val="-9"/>
        </w:rPr>
        <w:t xml:space="preserve"> </w:t>
      </w:r>
      <w:r>
        <w:t>effect</w:t>
      </w:r>
      <w:r>
        <w:rPr>
          <w:spacing w:val="-9"/>
        </w:rPr>
        <w:t xml:space="preserve"> </w:t>
      </w:r>
      <w:r>
        <w:t>is</w:t>
      </w:r>
      <w:r>
        <w:rPr>
          <w:spacing w:val="-9"/>
        </w:rPr>
        <w:t xml:space="preserve"> </w:t>
      </w:r>
      <w:r>
        <w:t>observed</w:t>
      </w:r>
      <w:r>
        <w:rPr>
          <w:spacing w:val="-9"/>
        </w:rPr>
        <w:t xml:space="preserve"> </w:t>
      </w:r>
      <w:r>
        <w:t>(</w:t>
      </w:r>
      <w:r>
        <w:rPr>
          <w:i/>
        </w:rPr>
        <w:t>43,</w:t>
      </w:r>
      <w:r>
        <w:rPr>
          <w:i/>
          <w:spacing w:val="-38"/>
        </w:rPr>
        <w:t xml:space="preserve"> </w:t>
      </w:r>
      <w:r>
        <w:rPr>
          <w:i/>
        </w:rPr>
        <w:t>44</w:t>
      </w:r>
      <w:r>
        <w:t>).</w:t>
      </w:r>
      <w:commentRangeEnd w:id="1214"/>
      <w:r w:rsidR="0097012D">
        <w:rPr>
          <w:rStyle w:val="CommentReference"/>
        </w:rPr>
        <w:commentReference w:id="1214"/>
      </w:r>
      <w:r>
        <w:rPr>
          <w:spacing w:val="4"/>
        </w:rPr>
        <w:t xml:space="preserve"> </w:t>
      </w:r>
      <w:r>
        <w:t>This</w:t>
      </w:r>
      <w:r>
        <w:rPr>
          <w:spacing w:val="-9"/>
        </w:rPr>
        <w:t xml:space="preserve"> </w:t>
      </w:r>
      <w:r>
        <w:t>suggests</w:t>
      </w:r>
      <w:r>
        <w:rPr>
          <w:spacing w:val="-9"/>
        </w:rPr>
        <w:t xml:space="preserve"> </w:t>
      </w:r>
      <w:r>
        <w:t>that</w:t>
      </w:r>
      <w:r>
        <w:rPr>
          <w:spacing w:val="-9"/>
        </w:rPr>
        <w:t xml:space="preserve"> </w:t>
      </w:r>
      <w:r>
        <w:t>SLC1A1</w:t>
      </w:r>
      <w:r>
        <w:rPr>
          <w:spacing w:val="-9"/>
        </w:rPr>
        <w:t xml:space="preserve"> </w:t>
      </w:r>
      <w:r>
        <w:t>abundance</w:t>
      </w:r>
      <w:r>
        <w:rPr>
          <w:spacing w:val="-9"/>
        </w:rPr>
        <w:t xml:space="preserve"> </w:t>
      </w:r>
      <w:r>
        <w:t>control</w:t>
      </w:r>
      <w:r>
        <w:rPr>
          <w:spacing w:val="-9"/>
        </w:rPr>
        <w:t xml:space="preserve"> </w:t>
      </w:r>
      <w:r>
        <w:rPr>
          <w:spacing w:val="-3"/>
        </w:rPr>
        <w:t>by</w:t>
      </w:r>
      <w:r>
        <w:rPr>
          <w:spacing w:val="-9"/>
        </w:rPr>
        <w:t xml:space="preserve"> </w:t>
      </w:r>
      <w:r>
        <w:t>translation</w:t>
      </w:r>
      <w:r>
        <w:rPr>
          <w:spacing w:val="-10"/>
        </w:rPr>
        <w:t xml:space="preserve"> </w:t>
      </w:r>
      <w:r>
        <w:t xml:space="preserve">initiation factors is </w:t>
      </w:r>
      <w:r>
        <w:rPr>
          <w:spacing w:val="-4"/>
        </w:rPr>
        <w:t xml:space="preserve">key </w:t>
      </w:r>
      <w:r>
        <w:t xml:space="preserve">in an array of neurological conditions and </w:t>
      </w:r>
      <w:r>
        <w:rPr>
          <w:spacing w:val="-3"/>
        </w:rPr>
        <w:t xml:space="preserve">may </w:t>
      </w:r>
      <w:r>
        <w:t xml:space="preserve">be partially responsible </w:t>
      </w:r>
      <w:r>
        <w:rPr>
          <w:spacing w:val="-3"/>
        </w:rPr>
        <w:t xml:space="preserve">for </w:t>
      </w:r>
      <w:r>
        <w:t>the neurodegeneration observed</w:t>
      </w:r>
      <w:r>
        <w:rPr>
          <w:spacing w:val="-15"/>
        </w:rPr>
        <w:t xml:space="preserve"> </w:t>
      </w:r>
      <w:r>
        <w:t>in</w:t>
      </w:r>
      <w:r>
        <w:rPr>
          <w:spacing w:val="-14"/>
        </w:rPr>
        <w:t xml:space="preserve"> </w:t>
      </w:r>
      <w:r>
        <w:t>prolonged</w:t>
      </w:r>
      <w:r>
        <w:rPr>
          <w:spacing w:val="-15"/>
        </w:rPr>
        <w:t xml:space="preserve"> </w:t>
      </w:r>
      <w:r>
        <w:t>ISR</w:t>
      </w:r>
      <w:r>
        <w:rPr>
          <w:spacing w:val="-14"/>
        </w:rPr>
        <w:t xml:space="preserve"> </w:t>
      </w:r>
      <w:r>
        <w:t>conditions. ISRIB’s</w:t>
      </w:r>
      <w:r>
        <w:rPr>
          <w:spacing w:val="-14"/>
        </w:rPr>
        <w:t xml:space="preserve"> </w:t>
      </w:r>
      <w:r>
        <w:t>neuroprotective</w:t>
      </w:r>
      <w:r>
        <w:rPr>
          <w:spacing w:val="-15"/>
        </w:rPr>
        <w:t xml:space="preserve"> </w:t>
      </w:r>
      <w:r>
        <w:t>descriptions</w:t>
      </w:r>
      <w:r>
        <w:rPr>
          <w:spacing w:val="-14"/>
        </w:rPr>
        <w:t xml:space="preserve"> </w:t>
      </w:r>
      <w:r>
        <w:rPr>
          <w:spacing w:val="-8"/>
        </w:rPr>
        <w:t>may,</w:t>
      </w:r>
      <w:r>
        <w:rPr>
          <w:spacing w:val="-14"/>
        </w:rPr>
        <w:t xml:space="preserve"> </w:t>
      </w:r>
      <w:r>
        <w:t>therefore,</w:t>
      </w:r>
      <w:r>
        <w:rPr>
          <w:spacing w:val="-13"/>
        </w:rPr>
        <w:t xml:space="preserve"> </w:t>
      </w:r>
      <w:r>
        <w:t>stem</w:t>
      </w:r>
      <w:r>
        <w:rPr>
          <w:spacing w:val="-15"/>
        </w:rPr>
        <w:t xml:space="preserve"> </w:t>
      </w:r>
      <w:r>
        <w:t>from</w:t>
      </w:r>
      <w:r>
        <w:rPr>
          <w:spacing w:val="-14"/>
        </w:rPr>
        <w:t xml:space="preserve"> </w:t>
      </w:r>
      <w:r>
        <w:t>a</w:t>
      </w:r>
      <w:r>
        <w:rPr>
          <w:spacing w:val="-15"/>
        </w:rPr>
        <w:t xml:space="preserve"> </w:t>
      </w:r>
      <w:r>
        <w:t xml:space="preserve">recovery of SLC1A1 </w:t>
      </w:r>
      <w:r>
        <w:rPr>
          <w:spacing w:val="-3"/>
        </w:rPr>
        <w:t xml:space="preserve">levels </w:t>
      </w:r>
      <w:r>
        <w:t xml:space="preserve">to wild-type </w:t>
      </w:r>
      <w:r>
        <w:rPr>
          <w:spacing w:val="-3"/>
        </w:rPr>
        <w:t xml:space="preserve">levels, </w:t>
      </w:r>
      <w:r>
        <w:t xml:space="preserve">which in turn helps regulate glutamine </w:t>
      </w:r>
      <w:r>
        <w:rPr>
          <w:spacing w:val="-3"/>
        </w:rPr>
        <w:t xml:space="preserve">levels. </w:t>
      </w:r>
      <w:commentRangeStart w:id="1216"/>
      <w:commentRangeStart w:id="1217"/>
      <w:r w:rsidRPr="009F02C7">
        <w:t>Glutamate</w:t>
      </w:r>
      <w:commentRangeEnd w:id="1217"/>
      <w:r w:rsidR="00BB6C71">
        <w:rPr>
          <w:rStyle w:val="CommentReference"/>
        </w:rPr>
        <w:commentReference w:id="1217"/>
      </w:r>
      <w:r w:rsidRPr="009F02C7">
        <w:t xml:space="preserve"> transporters, like SLC1A1,</w:t>
      </w:r>
      <w:commentRangeEnd w:id="1216"/>
      <w:r w:rsidR="0097012D">
        <w:rPr>
          <w:rStyle w:val="CommentReference"/>
        </w:rPr>
        <w:commentReference w:id="1216"/>
      </w:r>
      <w:r>
        <w:t xml:space="preserve"> </w:t>
      </w:r>
      <w:r>
        <w:rPr>
          <w:spacing w:val="-3"/>
        </w:rPr>
        <w:t xml:space="preserve">have </w:t>
      </w:r>
      <w:r>
        <w:rPr>
          <w:spacing w:val="-4"/>
        </w:rPr>
        <w:t xml:space="preserve">even </w:t>
      </w:r>
      <w:r>
        <w:t xml:space="preserve">been implicated in preventing neurotrauma within the first </w:t>
      </w:r>
      <w:r>
        <w:rPr>
          <w:spacing w:val="-4"/>
        </w:rPr>
        <w:t xml:space="preserve">few </w:t>
      </w:r>
      <w:r>
        <w:t>minutes of insult (</w:t>
      </w:r>
      <w:r>
        <w:rPr>
          <w:i/>
        </w:rPr>
        <w:t>52</w:t>
      </w:r>
      <w:r>
        <w:t xml:space="preserve">). Within 1 hour of ISR-induction </w:t>
      </w:r>
      <w:commentRangeStart w:id="1218"/>
      <w:r>
        <w:t xml:space="preserve">in the focus study </w:t>
      </w:r>
      <w:commentRangeEnd w:id="1218"/>
      <w:r w:rsidR="0097012D">
        <w:rPr>
          <w:rStyle w:val="CommentReference"/>
        </w:rPr>
        <w:commentReference w:id="1218"/>
      </w:r>
      <w:r>
        <w:t>(</w:t>
      </w:r>
      <w:r>
        <w:rPr>
          <w:i/>
        </w:rPr>
        <w:t>44</w:t>
      </w:r>
      <w:r>
        <w:t xml:space="preserve">), there was a large decrease in translation efficiency of SLC1A1, suggesting that a rapid disruption or recovery in a vital transporter </w:t>
      </w:r>
      <w:r>
        <w:rPr>
          <w:spacing w:val="-3"/>
        </w:rPr>
        <w:t xml:space="preserve">may </w:t>
      </w:r>
      <w:r>
        <w:t>play a role in these neurodegenerative and neuroprotective</w:t>
      </w:r>
      <w:r>
        <w:rPr>
          <w:spacing w:val="-3"/>
        </w:rPr>
        <w:t xml:space="preserve"> </w:t>
      </w:r>
      <w:r>
        <w:t>properties.</w:t>
      </w:r>
      <w:commentRangeEnd w:id="1211"/>
      <w:r w:rsidR="00875603">
        <w:rPr>
          <w:rStyle w:val="CommentReference"/>
        </w:rPr>
        <w:commentReference w:id="1211"/>
      </w:r>
    </w:p>
    <w:commentRangeEnd w:id="1200"/>
    <w:p w14:paraId="6215F108" w14:textId="11ECC168" w:rsidR="009F54E5" w:rsidRDefault="007F160E">
      <w:pPr>
        <w:spacing w:line="183" w:lineRule="exact"/>
        <w:ind w:left="119"/>
        <w:jc w:val="both"/>
        <w:rPr>
          <w:sz w:val="20"/>
        </w:rPr>
      </w:pPr>
      <w:r>
        <w:rPr>
          <w:rStyle w:val="CommentReference"/>
        </w:rPr>
        <w:commentReference w:id="1200"/>
      </w:r>
      <w:r w:rsidR="001A290F">
        <w:rPr>
          <w:sz w:val="20"/>
        </w:rPr>
        <w:t>Table 2: Translationally down-regulated genes during acute Tm treatment and recovered regulation during Tm + ISRIB</w:t>
      </w:r>
    </w:p>
    <w:p w14:paraId="7ECCB923" w14:textId="77777777" w:rsidR="009F54E5" w:rsidRDefault="001A290F">
      <w:pPr>
        <w:spacing w:before="9"/>
        <w:ind w:left="119"/>
        <w:jc w:val="both"/>
        <w:rPr>
          <w:sz w:val="20"/>
        </w:rPr>
      </w:pPr>
      <w:r>
        <w:rPr>
          <w:sz w:val="20"/>
        </w:rPr>
        <w:t>treatment.</w:t>
      </w:r>
    </w:p>
    <w:p w14:paraId="0EE76FE0" w14:textId="77777777" w:rsidR="009F54E5" w:rsidRDefault="009F54E5">
      <w:pPr>
        <w:jc w:val="both"/>
        <w:rPr>
          <w:sz w:val="20"/>
        </w:rPr>
        <w:sectPr w:rsidR="009F54E5">
          <w:pgSz w:w="12240" w:h="20160"/>
          <w:pgMar w:top="660" w:right="520" w:bottom="360" w:left="600" w:header="0" w:footer="161" w:gutter="0"/>
          <w:cols w:space="720"/>
        </w:sectPr>
      </w:pPr>
    </w:p>
    <w:p w14:paraId="5FBB971A" w14:textId="49F31E63" w:rsidR="009F54E5" w:rsidRDefault="007A02DF">
      <w:pPr>
        <w:pStyle w:val="Heading3"/>
        <w:tabs>
          <w:tab w:val="left" w:pos="1895"/>
        </w:tabs>
        <w:spacing w:before="83"/>
        <w:ind w:left="239" w:firstLine="0"/>
      </w:pPr>
      <w:ins w:id="1219" w:author="Yeyun Ouyang" w:date="2019-07-09T16:01:00Z">
        <w:r>
          <w:rPr>
            <w:noProof/>
          </w:rPr>
          <w:lastRenderedPageBreak/>
          <mc:AlternateContent>
            <mc:Choice Requires="wps">
              <w:drawing>
                <wp:anchor distT="0" distB="0" distL="0" distR="0" simplePos="0" relativeHeight="252025856" behindDoc="0" locked="0" layoutInCell="1" allowOverlap="1" wp14:anchorId="0EE1A0F9" wp14:editId="00E91E3E">
                  <wp:simplePos x="0" y="0"/>
                  <wp:positionH relativeFrom="page">
                    <wp:posOffset>457200</wp:posOffset>
                  </wp:positionH>
                  <wp:positionV relativeFrom="paragraph">
                    <wp:posOffset>238125</wp:posOffset>
                  </wp:positionV>
                  <wp:extent cx="6783705" cy="0"/>
                  <wp:effectExtent l="0" t="0" r="0" b="0"/>
                  <wp:wrapTopAndBottom/>
                  <wp:docPr id="540"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8D7AFB" id="Line 174" o:spid="_x0000_s1026" style="position:absolute;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75pt" to="570.15pt,1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" strokeweight=".14042mm">
                  <o:lock v:ext="edit" shapetype="f"/>
                  <w10:wrap type="topAndBottom" anchorx="page"/>
                </v:line>
              </w:pict>
            </mc:Fallback>
          </mc:AlternateContent>
        </w:r>
      </w:ins>
      <w:ins w:id="1220" w:author="Jon Belyeu" w:date="2019-07-09T16:00:00Z">
        <w:r w:rsidR="007E195B">
          <w:rPr>
            <w:noProof/>
          </w:rPr>
          <mc:AlternateContent>
            <mc:Choice Requires="wps">
              <w:drawing>
                <wp:anchor distT="0" distB="0" distL="0" distR="0" simplePos="0" relativeHeight="251925504" behindDoc="0" locked="0" layoutInCell="1" allowOverlap="1" wp14:anchorId="7A32701C" wp14:editId="7C03D4A9">
                  <wp:simplePos x="0" y="0"/>
                  <wp:positionH relativeFrom="page">
                    <wp:posOffset>457200</wp:posOffset>
                  </wp:positionH>
                  <wp:positionV relativeFrom="paragraph">
                    <wp:posOffset>238125</wp:posOffset>
                  </wp:positionV>
                  <wp:extent cx="6783705" cy="0"/>
                  <wp:effectExtent l="0" t="0" r="0" b="0"/>
                  <wp:wrapTopAndBottom/>
                  <wp:docPr id="42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04304B" id="Line 57" o:spid="_x0000_s1026" style="position:absolute;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75pt" to="570.15pt,1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" strokeweight=".14042mm">
                  <o:lock v:ext="edit" shapetype="f"/>
                  <w10:wrap type="topAndBottom" anchorx="page"/>
                </v:line>
              </w:pict>
            </mc:Fallback>
          </mc:AlternateContent>
        </w:r>
      </w:ins>
      <w:ins w:id="1221" w:author="Aaron Quinlan" w:date="2019-07-09T15:58:00Z">
        <w:r w:rsidR="00195A70">
          <w:rPr>
            <w:noProof/>
          </w:rPr>
          <mc:AlternateContent>
            <mc:Choice Requires="wps">
              <w:drawing>
                <wp:anchor distT="0" distB="0" distL="0" distR="0" simplePos="0" relativeHeight="251825152" behindDoc="0" locked="0" layoutInCell="1" allowOverlap="1" wp14:anchorId="16237B22" wp14:editId="6A377714">
                  <wp:simplePos x="0" y="0"/>
                  <wp:positionH relativeFrom="page">
                    <wp:posOffset>457200</wp:posOffset>
                  </wp:positionH>
                  <wp:positionV relativeFrom="paragraph">
                    <wp:posOffset>238125</wp:posOffset>
                  </wp:positionV>
                  <wp:extent cx="6783705" cy="0"/>
                  <wp:effectExtent l="0" t="0" r="0" b="0"/>
                  <wp:wrapTopAndBottom/>
                  <wp:docPr id="306"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8F8BFD" id="Line 57" o:spid="_x0000_s1026" style="position:absolute;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75pt" to="570.15pt,1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" strokeweight=".14042mm">
                  <o:lock v:ext="edit" shapetype="f"/>
                  <w10:wrap type="topAndBottom" anchorx="page"/>
                </v:line>
              </w:pict>
            </mc:Fallback>
          </mc:AlternateContent>
        </w:r>
      </w:ins>
      <w:ins w:id="1222" w:author="Jeff Morgan" w:date="2019-07-09T15:57:00Z">
        <w:r w:rsidR="00A61948">
          <w:rPr>
            <w:noProof/>
          </w:rPr>
          <mc:AlternateContent>
            <mc:Choice Requires="wps">
              <w:drawing>
                <wp:anchor distT="0" distB="0" distL="0" distR="0" simplePos="0" relativeHeight="251724800" behindDoc="0" locked="0" layoutInCell="1" allowOverlap="1" wp14:anchorId="4C4A3385" wp14:editId="55A74FD4">
                  <wp:simplePos x="0" y="0"/>
                  <wp:positionH relativeFrom="page">
                    <wp:posOffset>457200</wp:posOffset>
                  </wp:positionH>
                  <wp:positionV relativeFrom="paragraph">
                    <wp:posOffset>237490</wp:posOffset>
                  </wp:positionV>
                  <wp:extent cx="6783070" cy="0"/>
                  <wp:effectExtent l="12700" t="8890" r="24130" b="29210"/>
                  <wp:wrapTopAndBottom/>
                  <wp:docPr id="187"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57" o:spid="_x0000_s1026" style="position:absolute;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7pt" to="570.1pt,18.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" strokeweight="5054emu">
                  <w10:wrap type="topAndBottom" anchorx="page"/>
                </v:line>
              </w:pict>
            </mc:Fallback>
          </mc:AlternateContent>
        </w:r>
      </w:ins>
      <w:del w:id="1223" w:author="Jeff Morgan" w:date="2019-07-09T15:57:00Z">
        <w:r w:rsidR="00240831">
          <w:rPr>
            <w:noProof/>
          </w:rPr>
          <mc:AlternateContent>
            <mc:Choice Requires="wps">
              <w:drawing>
                <wp:anchor distT="0" distB="0" distL="0" distR="0" simplePos="0" relativeHeight="251612160" behindDoc="0" locked="0" layoutInCell="1" allowOverlap="1" wp14:anchorId="3A349EEF" wp14:editId="1006AF77">
                  <wp:simplePos x="0" y="0"/>
                  <wp:positionH relativeFrom="page">
                    <wp:posOffset>457200</wp:posOffset>
                  </wp:positionH>
                  <wp:positionV relativeFrom="paragraph">
                    <wp:posOffset>238125</wp:posOffset>
                  </wp:positionV>
                  <wp:extent cx="6783705" cy="0"/>
                  <wp:effectExtent l="9525" t="12700" r="7620" b="6350"/>
                  <wp:wrapTopAndBottom/>
                  <wp:docPr id="64"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F60FFE" id="Line 57" o:spid="_x0000_s1026" style="position:absolute;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75pt" to="570.1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" strokeweight=".14042mm">
                  <w10:wrap type="topAndBottom" anchorx="page"/>
                </v:line>
              </w:pict>
            </mc:Fallback>
          </mc:AlternateContent>
        </w:r>
      </w:del>
      <w:r w:rsidR="001A290F">
        <w:t>Gene</w:t>
      </w:r>
      <w:r w:rsidR="001A290F">
        <w:rPr>
          <w:spacing w:val="-5"/>
        </w:rPr>
        <w:t xml:space="preserve"> </w:t>
      </w:r>
      <w:r w:rsidR="001A290F">
        <w:t>Name</w:t>
      </w:r>
      <w:r w:rsidR="001A290F">
        <w:tab/>
        <w:t>Relevant</w:t>
      </w:r>
      <w:r w:rsidR="001A290F">
        <w:rPr>
          <w:spacing w:val="-1"/>
        </w:rPr>
        <w:t xml:space="preserve"> </w:t>
      </w:r>
      <w:r w:rsidR="001A290F">
        <w:t>Description</w:t>
      </w:r>
    </w:p>
    <w:p w14:paraId="3AA09929" w14:textId="77777777" w:rsidR="009F54E5" w:rsidRDefault="001A290F">
      <w:pPr>
        <w:pStyle w:val="BodyText"/>
        <w:spacing w:after="18" w:line="256" w:lineRule="auto"/>
        <w:ind w:left="1895" w:right="434" w:hanging="1657"/>
        <w:jc w:val="both"/>
      </w:pPr>
      <w:r>
        <w:t>POMGNT1 Participates in O-</w:t>
      </w:r>
      <w:proofErr w:type="spellStart"/>
      <w:r>
        <w:t>mannosyl</w:t>
      </w:r>
      <w:proofErr w:type="spellEnd"/>
      <w:r>
        <w:t xml:space="preserve"> glycosylation. Mutations </w:t>
      </w:r>
      <w:r>
        <w:rPr>
          <w:spacing w:val="-3"/>
        </w:rPr>
        <w:t xml:space="preserve">have </w:t>
      </w:r>
      <w:r>
        <w:t>been associated with</w:t>
      </w:r>
      <w:r>
        <w:rPr>
          <w:spacing w:val="-39"/>
        </w:rPr>
        <w:t xml:space="preserve"> </w:t>
      </w:r>
      <w:r>
        <w:rPr>
          <w:spacing w:val="-3"/>
        </w:rPr>
        <w:t xml:space="preserve">muscle-eye- </w:t>
      </w:r>
      <w:r>
        <w:t>brain</w:t>
      </w:r>
      <w:r>
        <w:rPr>
          <w:spacing w:val="-12"/>
        </w:rPr>
        <w:t xml:space="preserve"> </w:t>
      </w:r>
      <w:r>
        <w:t>diseases</w:t>
      </w:r>
      <w:r>
        <w:rPr>
          <w:spacing w:val="-12"/>
        </w:rPr>
        <w:t xml:space="preserve"> </w:t>
      </w:r>
      <w:r>
        <w:t>and</w:t>
      </w:r>
      <w:r>
        <w:rPr>
          <w:spacing w:val="-12"/>
        </w:rPr>
        <w:t xml:space="preserve"> </w:t>
      </w:r>
      <w:r>
        <w:t>congenital</w:t>
      </w:r>
      <w:r>
        <w:rPr>
          <w:spacing w:val="-12"/>
        </w:rPr>
        <w:t xml:space="preserve"> </w:t>
      </w:r>
      <w:r>
        <w:t>muscular</w:t>
      </w:r>
      <w:r>
        <w:rPr>
          <w:spacing w:val="-12"/>
        </w:rPr>
        <w:t xml:space="preserve"> </w:t>
      </w:r>
      <w:r>
        <w:t>dystrophies.</w:t>
      </w:r>
      <w:r>
        <w:rPr>
          <w:spacing w:val="2"/>
        </w:rPr>
        <w:t xml:space="preserve"> </w:t>
      </w:r>
      <w:r>
        <w:t>Expressed</w:t>
      </w:r>
      <w:r>
        <w:rPr>
          <w:spacing w:val="-11"/>
        </w:rPr>
        <w:t xml:space="preserve"> </w:t>
      </w:r>
      <w:r>
        <w:t>especially</w:t>
      </w:r>
      <w:r>
        <w:rPr>
          <w:spacing w:val="-12"/>
        </w:rPr>
        <w:t xml:space="preserve"> </w:t>
      </w:r>
      <w:r>
        <w:t>in</w:t>
      </w:r>
      <w:r>
        <w:rPr>
          <w:spacing w:val="-12"/>
        </w:rPr>
        <w:t xml:space="preserve"> </w:t>
      </w:r>
      <w:r>
        <w:t>astrocytes,</w:t>
      </w:r>
      <w:r>
        <w:rPr>
          <w:spacing w:val="-12"/>
        </w:rPr>
        <w:t xml:space="preserve"> </w:t>
      </w:r>
      <w:r>
        <w:rPr>
          <w:spacing w:val="-6"/>
        </w:rPr>
        <w:t xml:space="preserve">as </w:t>
      </w:r>
      <w:r>
        <w:t>well as in immature and mature neurons. Expressed across brain stem</w:t>
      </w:r>
      <w:r>
        <w:rPr>
          <w:spacing w:val="-20"/>
        </w:rPr>
        <w:t xml:space="preserve"> </w:t>
      </w:r>
      <w:r>
        <w:t>cells.</w:t>
      </w:r>
    </w:p>
    <w:p w14:paraId="0A39E354" w14:textId="77777777" w:rsidR="007838F1" w:rsidRDefault="007A02DF">
      <w:pPr>
        <w:pStyle w:val="BodyText"/>
        <w:spacing w:line="20" w:lineRule="exact"/>
        <w:ind w:left="116"/>
        <w:rPr>
          <w:ins w:id="1224" w:author="Yeyun Ouyang" w:date="2019-07-09T16:01:00Z"/>
          <w:sz w:val="2"/>
        </w:rPr>
      </w:pPr>
      <w:ins w:id="1225" w:author="Yeyun Ouyang" w:date="2019-07-09T16:01:00Z">
        <w:r>
          <w:rPr>
            <w:noProof/>
            <w:sz w:val="2"/>
          </w:rPr>
          <mc:AlternateContent>
            <mc:Choice Requires="wpg">
              <w:drawing>
                <wp:inline distT="0" distB="0" distL="0" distR="0" wp14:anchorId="69D2C6D6" wp14:editId="5622E35C">
                  <wp:extent cx="6783705" cy="5080"/>
                  <wp:effectExtent l="0" t="0" r="0" b="0"/>
                  <wp:docPr id="541"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42" name="Line 17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DD448AD" id="Group 17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CS9BZycwIAAIMFAAAOAAAAAAAA&#13;&#10;AAAAAAAAAC4CAABkcnMvZTJvRG9jLnhtbFBLAQItABQABgAIAAAAIQAKJ+Pv3gAAAAgBAAAPAAAA&#13;&#10;AAAAAAAAAAAAAM0EAABkcnMvZG93bnJldi54bWxQSwUGAAAAAAQABADzAAAA2AUAAAAA&#13;&#10;">
                  <v:line id="Line 17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" strokeweight=".14042mm">
                    <o:lock v:ext="edit" shapetype="f"/>
                  </v:line>
                  <w10:anchorlock/>
                </v:group>
              </w:pict>
            </mc:Fallback>
          </mc:AlternateContent>
        </w:r>
      </w:ins>
    </w:p>
    <w:p w14:paraId="3A024637" w14:textId="77777777" w:rsidR="00071405" w:rsidRDefault="007E195B">
      <w:pPr>
        <w:pStyle w:val="BodyText"/>
        <w:spacing w:line="20" w:lineRule="exact"/>
        <w:ind w:left="116"/>
        <w:rPr>
          <w:ins w:id="1226" w:author="Jon Belyeu" w:date="2019-07-09T16:00:00Z"/>
          <w:sz w:val="2"/>
        </w:rPr>
      </w:pPr>
      <w:ins w:id="1227" w:author="Jon Belyeu" w:date="2019-07-09T16:00:00Z">
        <w:r>
          <w:rPr>
            <w:noProof/>
            <w:sz w:val="2"/>
          </w:rPr>
          <mc:AlternateContent>
            <mc:Choice Requires="wpg">
              <w:drawing>
                <wp:inline distT="0" distB="0" distL="0" distR="0" wp14:anchorId="044C7856" wp14:editId="04B1323E">
                  <wp:extent cx="6783705" cy="5080"/>
                  <wp:effectExtent l="0" t="0" r="0" b="0"/>
                  <wp:docPr id="424"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25" name="Line 5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0946B78" id="Group 5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TLsk9HECAAB/BQAADgAAAAAAAAAA&#13;&#10;AAAAAAAuAgAAZHJzL2Uyb0RvYy54bWxQSwECLQAUAAYACAAAACEACifj794AAAAIAQAADwAAAAAA&#13;&#10;AAAAAAAAAADLBAAAZHJzL2Rvd25yZXYueG1sUEsFBgAAAAAEAAQA8wAAANYFAAAAAA==&#13;&#10;">
                  <v:line id="Line 5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" strokeweight=".14042mm">
                    <o:lock v:ext="edit" shapetype="f"/>
                  </v:line>
                  <w10:anchorlock/>
                </v:group>
              </w:pict>
            </mc:Fallback>
          </mc:AlternateContent>
        </w:r>
      </w:ins>
    </w:p>
    <w:p w14:paraId="6CE02F27" w14:textId="77777777" w:rsidR="006F619E" w:rsidRDefault="00195A70">
      <w:pPr>
        <w:pStyle w:val="BodyText"/>
        <w:spacing w:line="20" w:lineRule="exact"/>
        <w:ind w:left="116"/>
        <w:rPr>
          <w:ins w:id="1228" w:author="Aaron Quinlan" w:date="2019-07-09T15:58:00Z"/>
          <w:sz w:val="2"/>
        </w:rPr>
      </w:pPr>
      <w:ins w:id="1229" w:author="Aaron Quinlan" w:date="2019-07-09T15:58:00Z">
        <w:r>
          <w:rPr>
            <w:noProof/>
            <w:sz w:val="2"/>
          </w:rPr>
          <mc:AlternateContent>
            <mc:Choice Requires="wpg">
              <w:drawing>
                <wp:inline distT="0" distB="0" distL="0" distR="0" wp14:anchorId="6F7DD2CB" wp14:editId="490C97AD">
                  <wp:extent cx="6783705" cy="5080"/>
                  <wp:effectExtent l="0" t="0" r="0" b="0"/>
                  <wp:docPr id="307"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08" name="Line 5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0A86C76" id="Group 5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TLsk9HECAAB/BQAADgAAAAAAAAAA&#13;&#10;AAAAAAAuAgAAZHJzL2Uyb0RvYy54bWxQSwECLQAUAAYACAAAACEACifj794AAAAIAQAADwAAAAAA&#13;&#10;AAAAAAAAAADLBAAAZHJzL2Rvd25yZXYueG1sUEsFBgAAAAAEAAQA8wAAANYFAAAAAA==&#13;&#10;">
                  <v:line id="Line 5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" strokeweight=".14042mm">
                    <o:lock v:ext="edit" shapetype="f"/>
                  </v:line>
                  <w10:anchorlock/>
                </v:group>
              </w:pict>
            </mc:Fallback>
          </mc:AlternateContent>
        </w:r>
      </w:ins>
    </w:p>
    <w:p w14:paraId="0EAE620B" w14:textId="77777777" w:rsidR="006849AB" w:rsidRDefault="00A61948">
      <w:pPr>
        <w:pStyle w:val="BodyText"/>
        <w:spacing w:line="20" w:lineRule="exact"/>
        <w:ind w:left="116"/>
        <w:rPr>
          <w:ins w:id="1230" w:author="Jeff Morgan" w:date="2019-07-09T15:57:00Z"/>
          <w:sz w:val="2"/>
        </w:rPr>
      </w:pPr>
      <w:ins w:id="1231" w:author="Jeff Morgan" w:date="2019-07-09T15:57:00Z">
        <w:r>
          <w:rPr>
            <w:noProof/>
            <w:sz w:val="2"/>
          </w:rPr>
          <mc:AlternateContent>
            <mc:Choice Requires="wpg">
              <w:drawing>
                <wp:inline distT="0" distB="0" distL="0" distR="0" wp14:anchorId="52F3F44C" wp14:editId="73EFD934">
                  <wp:extent cx="6783705" cy="5080"/>
                  <wp:effectExtent l="0" t="0" r="10795" b="7620"/>
                  <wp:docPr id="188"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89" name="Line 56"/>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55"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">
                  <v:line id="Line 56"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WDntcEAAADbAAAADwAAAGRycy9kb3ducmV2LnhtbESPUWvCQBCE3wv+h2OFvtWLFUKJniKC&#10;UPBBYvsD1tyaBO92Q+400V/fKxT6OMzMN8xqM3qn7tSHVtjAfJaBIq7Etlwb+P7av32AChHZohMm&#10;Aw8KsFlPXlZYWBm4pPsp1ipBOBRooImxK7QOVUMew0w64uRdpPcYk+xrbXscEtw7/Z5lufbYclpo&#10;sKNdQ9X1dPMGykH2XXUoSezxKe55RutcbszrdNwuQUUa43/4r/1pDeQL+P2SfoBe/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lYOe1wQAAANsAAAAPAAAAAAAAAAAAAAAA&#10;AKECAABkcnMvZG93bnJldi54bWxQSwUGAAAAAAQABAD5AAAAjwMAAAAA&#10;" strokeweight="5054emu"/>
                  <w10:anchorlock/>
                </v:group>
              </w:pict>
            </mc:Fallback>
          </mc:AlternateContent>
        </w:r>
      </w:ins>
    </w:p>
    <w:p w14:paraId="3E209622" w14:textId="226F80B9" w:rsidR="009F54E5" w:rsidRDefault="00240831">
      <w:pPr>
        <w:pStyle w:val="BodyText"/>
        <w:spacing w:line="20" w:lineRule="exact"/>
        <w:ind w:left="116"/>
        <w:rPr>
          <w:del w:id="1232" w:author="Jeff Morgan" w:date="2019-07-09T15:57:00Z"/>
          <w:sz w:val="2"/>
        </w:rPr>
      </w:pPr>
      <w:del w:id="1233" w:author="Jeff Morgan" w:date="2019-07-09T15:57:00Z">
        <w:r>
          <w:rPr>
            <w:noProof/>
            <w:sz w:val="2"/>
          </w:rPr>
          <mc:AlternateContent>
            <mc:Choice Requires="wpg">
              <w:drawing>
                <wp:inline distT="0" distB="0" distL="0" distR="0" wp14:anchorId="0FC208B9" wp14:editId="1BDA5805">
                  <wp:extent cx="6783705" cy="5080"/>
                  <wp:effectExtent l="6985" t="5715" r="10160" b="8255"/>
                  <wp:docPr id="62"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63" name="Line 56"/>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983999B" id="Group 55"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">
                  <v:line id="Line 56"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" strokeweight=".14042mm"/>
                  <w10:anchorlock/>
                </v:group>
              </w:pict>
            </mc:Fallback>
          </mc:AlternateContent>
        </w:r>
      </w:del>
    </w:p>
    <w:p w14:paraId="032C60D6" w14:textId="77777777" w:rsidR="009F54E5" w:rsidRDefault="001A290F">
      <w:pPr>
        <w:pStyle w:val="BodyText"/>
        <w:tabs>
          <w:tab w:val="left" w:pos="1895"/>
        </w:tabs>
        <w:spacing w:after="17" w:line="256" w:lineRule="auto"/>
        <w:ind w:left="1895" w:right="434" w:hanging="1657"/>
        <w:jc w:val="both"/>
      </w:pPr>
      <w:r>
        <w:rPr>
          <w:spacing w:val="-4"/>
        </w:rPr>
        <w:t>MYO5B</w:t>
      </w:r>
      <w:r>
        <w:rPr>
          <w:spacing w:val="-4"/>
        </w:rPr>
        <w:tab/>
      </w:r>
      <w:r>
        <w:rPr>
          <w:spacing w:val="-3"/>
        </w:rPr>
        <w:t xml:space="preserve">May </w:t>
      </w:r>
      <w:r>
        <w:t xml:space="preserve">be </w:t>
      </w:r>
      <w:r>
        <w:rPr>
          <w:spacing w:val="-3"/>
        </w:rPr>
        <w:t xml:space="preserve">involved </w:t>
      </w:r>
      <w:r>
        <w:t xml:space="preserve">in plasma membrane recycling. Identified in the original ISRIB </w:t>
      </w:r>
      <w:r>
        <w:rPr>
          <w:spacing w:val="-4"/>
        </w:rPr>
        <w:t xml:space="preserve">study. </w:t>
      </w:r>
      <w:r>
        <w:t>No related neurological</w:t>
      </w:r>
      <w:r>
        <w:rPr>
          <w:spacing w:val="-3"/>
        </w:rPr>
        <w:t xml:space="preserve"> </w:t>
      </w:r>
      <w:r>
        <w:t>annotations.</w:t>
      </w:r>
    </w:p>
    <w:p w14:paraId="137919E4" w14:textId="77777777" w:rsidR="007838F1" w:rsidRDefault="007A02DF">
      <w:pPr>
        <w:pStyle w:val="BodyText"/>
        <w:spacing w:line="20" w:lineRule="exact"/>
        <w:ind w:left="116"/>
        <w:rPr>
          <w:ins w:id="1234" w:author="Yeyun Ouyang" w:date="2019-07-09T16:01:00Z"/>
          <w:sz w:val="2"/>
        </w:rPr>
      </w:pPr>
      <w:ins w:id="1235" w:author="Yeyun Ouyang" w:date="2019-07-09T16:01:00Z">
        <w:r>
          <w:rPr>
            <w:noProof/>
            <w:sz w:val="2"/>
          </w:rPr>
          <mc:AlternateContent>
            <mc:Choice Requires="wpg">
              <w:drawing>
                <wp:inline distT="0" distB="0" distL="0" distR="0" wp14:anchorId="27E2EEA9" wp14:editId="47EA9107">
                  <wp:extent cx="6783705" cy="5080"/>
                  <wp:effectExtent l="0" t="0" r="0" b="0"/>
                  <wp:docPr id="543"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44" name="Line 17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8F04C15" id="Group 17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Y3/dAIAAIMFAAAOAAAAZHJzL2Uyb0RvYy54bWykVE1v4yAQva+0/wH5ntpuncS1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muGN/3QCAACDBQAADgAAAAAA&#13;&#10;AAAAAAAAAAAuAgAAZHJzL2Uyb0RvYy54bWxQSwECLQAUAAYACAAAACEACifj794AAAAIAQAADwAA&#13;&#10;AAAAAAAAAAAAAADOBAAAZHJzL2Rvd25yZXYueG1sUEsFBgAAAAAEAAQA8wAAANkFAAAAAA==&#13;&#10;">
                  <v:line id="Line 17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" strokeweight=".14042mm">
                    <o:lock v:ext="edit" shapetype="f"/>
                  </v:line>
                  <w10:anchorlock/>
                </v:group>
              </w:pict>
            </mc:Fallback>
          </mc:AlternateContent>
        </w:r>
      </w:ins>
    </w:p>
    <w:p w14:paraId="1CE13471" w14:textId="77777777" w:rsidR="00071405" w:rsidRDefault="007E195B">
      <w:pPr>
        <w:pStyle w:val="BodyText"/>
        <w:spacing w:line="20" w:lineRule="exact"/>
        <w:ind w:left="116"/>
        <w:rPr>
          <w:ins w:id="1236" w:author="Jon Belyeu" w:date="2019-07-09T16:00:00Z"/>
          <w:sz w:val="2"/>
        </w:rPr>
      </w:pPr>
      <w:ins w:id="1237" w:author="Jon Belyeu" w:date="2019-07-09T16:00:00Z">
        <w:r>
          <w:rPr>
            <w:noProof/>
            <w:sz w:val="2"/>
          </w:rPr>
          <mc:AlternateContent>
            <mc:Choice Requires="wpg">
              <w:drawing>
                <wp:inline distT="0" distB="0" distL="0" distR="0" wp14:anchorId="06A58435" wp14:editId="16CD9EBA">
                  <wp:extent cx="6783705" cy="5080"/>
                  <wp:effectExtent l="0" t="0" r="0" b="0"/>
                  <wp:docPr id="426"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27" name="Line 54"/>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C3D27F" id="Group 53"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pcZMeXQCAAB/BQAADgAAAAAA&#13;&#10;AAAAAAAAAAAuAgAAZHJzL2Uyb0RvYy54bWxQSwECLQAUAAYACAAAACEACifj794AAAAIAQAADwAA&#13;&#10;AAAAAAAAAAAAAADOBAAAZHJzL2Rvd25yZXYueG1sUEsFBgAAAAAEAAQA8wAAANkFAAAAAA==&#13;&#10;">
                  <v:line id="Line 54"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" strokeweight=".14042mm">
                    <o:lock v:ext="edit" shapetype="f"/>
                  </v:line>
                  <w10:anchorlock/>
                </v:group>
              </w:pict>
            </mc:Fallback>
          </mc:AlternateContent>
        </w:r>
      </w:ins>
    </w:p>
    <w:p w14:paraId="0323B147" w14:textId="77777777" w:rsidR="006F619E" w:rsidRDefault="00195A70">
      <w:pPr>
        <w:pStyle w:val="BodyText"/>
        <w:spacing w:line="20" w:lineRule="exact"/>
        <w:ind w:left="116"/>
        <w:rPr>
          <w:ins w:id="1238" w:author="Aaron Quinlan" w:date="2019-07-09T15:58:00Z"/>
          <w:sz w:val="2"/>
        </w:rPr>
      </w:pPr>
      <w:ins w:id="1239" w:author="Aaron Quinlan" w:date="2019-07-09T15:58:00Z">
        <w:r>
          <w:rPr>
            <w:noProof/>
            <w:sz w:val="2"/>
          </w:rPr>
          <mc:AlternateContent>
            <mc:Choice Requires="wpg">
              <w:drawing>
                <wp:inline distT="0" distB="0" distL="0" distR="0" wp14:anchorId="0B5493B7" wp14:editId="46B37952">
                  <wp:extent cx="6783705" cy="5080"/>
                  <wp:effectExtent l="0" t="0" r="0" b="0"/>
                  <wp:docPr id="30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10" name="Line 54"/>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7098AD9" id="Group 53"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pcZMeXQCAAB/BQAADgAAAAAA&#13;&#10;AAAAAAAAAAAuAgAAZHJzL2Uyb0RvYy54bWxQSwECLQAUAAYACAAAACEACifj794AAAAIAQAADwAA&#13;&#10;AAAAAAAAAAAAAADOBAAAZHJzL2Rvd25yZXYueG1sUEsFBgAAAAAEAAQA8wAAANkFAAAAAA==&#13;&#10;">
                  <v:line id="Line 54"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" strokeweight=".14042mm">
                    <o:lock v:ext="edit" shapetype="f"/>
                  </v:line>
                  <w10:anchorlock/>
                </v:group>
              </w:pict>
            </mc:Fallback>
          </mc:AlternateContent>
        </w:r>
      </w:ins>
    </w:p>
    <w:p w14:paraId="536C98AD" w14:textId="77777777" w:rsidR="006849AB" w:rsidRDefault="00A61948">
      <w:pPr>
        <w:pStyle w:val="BodyText"/>
        <w:spacing w:line="20" w:lineRule="exact"/>
        <w:ind w:left="116"/>
        <w:rPr>
          <w:ins w:id="1240" w:author="Jeff Morgan" w:date="2019-07-09T15:57:00Z"/>
          <w:sz w:val="2"/>
        </w:rPr>
      </w:pPr>
      <w:ins w:id="1241" w:author="Jeff Morgan" w:date="2019-07-09T15:57:00Z">
        <w:r>
          <w:rPr>
            <w:noProof/>
            <w:sz w:val="2"/>
          </w:rPr>
          <mc:AlternateContent>
            <mc:Choice Requires="wpg">
              <w:drawing>
                <wp:inline distT="0" distB="0" distL="0" distR="0" wp14:anchorId="0829F733" wp14:editId="4CFD048B">
                  <wp:extent cx="6783705" cy="5080"/>
                  <wp:effectExtent l="0" t="0" r="10795" b="7620"/>
                  <wp:docPr id="190"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91" name="Line 54"/>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53"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bye5xWsCAABjBQAADgAAAAAAAAAAAAAAAAAsAgAAZHJz&#10;L2Uyb0RvYy54bWxQSwECLQAUAAYACAAAACEAuUc7Y9oAAAADAQAADwAAAAAAAAAAAAAAAADDBAAA&#10;ZHJzL2Rvd25yZXYueG1sUEsFBgAAAAAEAAQA8wAAAMoFAAAAAA==&#10;">
                  <v:line id="Line 54"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v7cWcEAAADbAAAADwAAAGRycy9kb3ducmV2LnhtbESPQWvCQBSE74L/YXlCb7qxh1BSVxFB&#10;EHqQWH/Aa/aZBHffC9nVRH99t1DwOMzMN8xqM3qn7tSHVtjAcpGBIq7EtlwbOH/v5x+gQkS26ITJ&#10;wIMCbNbTyQoLKwOXdD/FWiUIhwINNDF2hdahashjWEhHnLyL9B5jkn2tbY9Dgnun37Ms1x5bTgsN&#10;drRrqLqebt5AOci+q75KEnt8inv+oHUuN+ZtNm4/QUUa4yv83z5YA/kS/r6kH6DXv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6/txZwQAAANsAAAAPAAAAAAAAAAAAAAAA&#10;AKECAABkcnMvZG93bnJldi54bWxQSwUGAAAAAAQABAD5AAAAjwMAAAAA&#10;" strokeweight="5054emu"/>
                  <w10:anchorlock/>
                </v:group>
              </w:pict>
            </mc:Fallback>
          </mc:AlternateContent>
        </w:r>
      </w:ins>
    </w:p>
    <w:p w14:paraId="588B93FC" w14:textId="1AFBF6B2" w:rsidR="009F54E5" w:rsidRDefault="00240831">
      <w:pPr>
        <w:pStyle w:val="BodyText"/>
        <w:spacing w:line="20" w:lineRule="exact"/>
        <w:ind w:left="116"/>
        <w:rPr>
          <w:del w:id="1242" w:author="Jeff Morgan" w:date="2019-07-09T15:57:00Z"/>
          <w:sz w:val="2"/>
        </w:rPr>
      </w:pPr>
      <w:del w:id="1243" w:author="Jeff Morgan" w:date="2019-07-09T15:57:00Z">
        <w:r>
          <w:rPr>
            <w:noProof/>
            <w:sz w:val="2"/>
          </w:rPr>
          <mc:AlternateContent>
            <mc:Choice Requires="wpg">
              <w:drawing>
                <wp:inline distT="0" distB="0" distL="0" distR="0" wp14:anchorId="132F4BF1" wp14:editId="6AAD7204">
                  <wp:extent cx="6783705" cy="5080"/>
                  <wp:effectExtent l="6985" t="9525" r="10160" b="4445"/>
                  <wp:docPr id="60"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61" name="Line 54"/>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720206" id="Group 53"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">
                  <v:line id="Line 54"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" strokeweight=".14042mm"/>
                  <w10:anchorlock/>
                </v:group>
              </w:pict>
            </mc:Fallback>
          </mc:AlternateContent>
        </w:r>
      </w:del>
    </w:p>
    <w:p w14:paraId="7DB904C2" w14:textId="694F0542" w:rsidR="009F54E5" w:rsidRDefault="001A290F">
      <w:pPr>
        <w:pStyle w:val="BodyText"/>
        <w:tabs>
          <w:tab w:val="left" w:pos="1895"/>
        </w:tabs>
        <w:ind w:left="239"/>
      </w:pPr>
      <w:r>
        <w:rPr>
          <w:spacing w:val="-5"/>
        </w:rPr>
        <w:t>PABPC1</w:t>
      </w:r>
      <w:r>
        <w:rPr>
          <w:spacing w:val="-5"/>
        </w:rPr>
        <w:tab/>
      </w:r>
      <w:r>
        <w:t xml:space="preserve">Promotes ribosome recruitment and translation </w:t>
      </w:r>
      <w:del w:id="1244" w:author="JONATHAN ROBERT BELYEU" w:date="2019-07-06T20:51:00Z">
        <w:r>
          <w:delText>initation</w:delText>
        </w:r>
      </w:del>
      <w:ins w:id="1245" w:author="JONATHAN ROBERT BELYEU" w:date="2019-07-06T20:51:00Z">
        <w:r w:rsidR="00FB08DE">
          <w:t>initiation</w:t>
        </w:r>
      </w:ins>
      <w:r>
        <w:t xml:space="preserve">. </w:t>
      </w:r>
      <w:r>
        <w:rPr>
          <w:spacing w:val="-3"/>
        </w:rPr>
        <w:t xml:space="preserve">May </w:t>
      </w:r>
      <w:r>
        <w:t>contribute to mRNA</w:t>
      </w:r>
      <w:r>
        <w:rPr>
          <w:spacing w:val="17"/>
        </w:rPr>
        <w:t xml:space="preserve"> </w:t>
      </w:r>
      <w:r>
        <w:rPr>
          <w:spacing w:val="-3"/>
        </w:rPr>
        <w:t>stability.</w:t>
      </w:r>
    </w:p>
    <w:p w14:paraId="3DF891FE" w14:textId="0CCA85E6" w:rsidR="009F54E5" w:rsidRDefault="007A02DF">
      <w:pPr>
        <w:pStyle w:val="BodyText"/>
        <w:spacing w:before="18"/>
        <w:ind w:left="1895"/>
      </w:pPr>
      <w:ins w:id="1246" w:author="Yeyun Ouyang" w:date="2019-07-09T16:01:00Z">
        <w:r>
          <w:rPr>
            <w:noProof/>
          </w:rPr>
          <mc:AlternateContent>
            <mc:Choice Requires="wps">
              <w:drawing>
                <wp:anchor distT="0" distB="0" distL="0" distR="0" simplePos="0" relativeHeight="252027904" behindDoc="0" locked="0" layoutInCell="1" allowOverlap="1" wp14:anchorId="507F7F8D" wp14:editId="464D2A80">
                  <wp:simplePos x="0" y="0"/>
                  <wp:positionH relativeFrom="page">
                    <wp:posOffset>457200</wp:posOffset>
                  </wp:positionH>
                  <wp:positionV relativeFrom="paragraph">
                    <wp:posOffset>196850</wp:posOffset>
                  </wp:positionV>
                  <wp:extent cx="6783705" cy="0"/>
                  <wp:effectExtent l="0" t="0" r="0" b="0"/>
                  <wp:wrapTopAndBottom/>
                  <wp:docPr id="545"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F9C3A9" id="Line 169" o:spid="_x0000_s1026" style="position:absolute;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5pt" to="570.1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1hrEwIAAC8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" strokeweight=".14042mm">
                  <o:lock v:ext="edit" shapetype="f"/>
                  <w10:wrap type="topAndBottom" anchorx="page"/>
                </v:line>
              </w:pict>
            </mc:Fallback>
          </mc:AlternateContent>
        </w:r>
      </w:ins>
      <w:ins w:id="1247" w:author="Jon Belyeu" w:date="2019-07-09T16:00:00Z">
        <w:r w:rsidR="007E195B">
          <w:rPr>
            <w:noProof/>
          </w:rPr>
          <mc:AlternateContent>
            <mc:Choice Requires="wps">
              <w:drawing>
                <wp:anchor distT="0" distB="0" distL="0" distR="0" simplePos="0" relativeHeight="251927552" behindDoc="0" locked="0" layoutInCell="1" allowOverlap="1" wp14:anchorId="157D5F7A" wp14:editId="05C489E4">
                  <wp:simplePos x="0" y="0"/>
                  <wp:positionH relativeFrom="page">
                    <wp:posOffset>457200</wp:posOffset>
                  </wp:positionH>
                  <wp:positionV relativeFrom="paragraph">
                    <wp:posOffset>196850</wp:posOffset>
                  </wp:positionV>
                  <wp:extent cx="6783705" cy="0"/>
                  <wp:effectExtent l="0" t="0" r="0" b="0"/>
                  <wp:wrapTopAndBottom/>
                  <wp:docPr id="428"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C8095E" id="Line 52" o:spid="_x0000_s1026" style="position:absolute;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5pt" to="570.1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" strokeweight=".14042mm">
                  <o:lock v:ext="edit" shapetype="f"/>
                  <w10:wrap type="topAndBottom" anchorx="page"/>
                </v:line>
              </w:pict>
            </mc:Fallback>
          </mc:AlternateContent>
        </w:r>
      </w:ins>
      <w:ins w:id="1248" w:author="Aaron Quinlan" w:date="2019-07-09T15:58:00Z">
        <w:r w:rsidR="00195A70">
          <w:rPr>
            <w:noProof/>
          </w:rPr>
          <mc:AlternateContent>
            <mc:Choice Requires="wps">
              <w:drawing>
                <wp:anchor distT="0" distB="0" distL="0" distR="0" simplePos="0" relativeHeight="251827200" behindDoc="0" locked="0" layoutInCell="1" allowOverlap="1" wp14:anchorId="7A9A386B" wp14:editId="09735CE2">
                  <wp:simplePos x="0" y="0"/>
                  <wp:positionH relativeFrom="page">
                    <wp:posOffset>457200</wp:posOffset>
                  </wp:positionH>
                  <wp:positionV relativeFrom="paragraph">
                    <wp:posOffset>196850</wp:posOffset>
                  </wp:positionV>
                  <wp:extent cx="6783705" cy="0"/>
                  <wp:effectExtent l="0" t="0" r="0" b="0"/>
                  <wp:wrapTopAndBottom/>
                  <wp:docPr id="311"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271F7A" id="Line 52" o:spid="_x0000_s1026" style="position:absolute;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5pt" to="570.1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" strokeweight=".14042mm">
                  <o:lock v:ext="edit" shapetype="f"/>
                  <w10:wrap type="topAndBottom" anchorx="page"/>
                </v:line>
              </w:pict>
            </mc:Fallback>
          </mc:AlternateContent>
        </w:r>
      </w:ins>
      <w:ins w:id="1249" w:author="Jeff Morgan" w:date="2019-07-09T15:57:00Z">
        <w:r w:rsidR="00A61948">
          <w:rPr>
            <w:noProof/>
          </w:rPr>
          <mc:AlternateContent>
            <mc:Choice Requires="wps">
              <w:drawing>
                <wp:anchor distT="0" distB="0" distL="0" distR="0" simplePos="0" relativeHeight="251726848" behindDoc="0" locked="0" layoutInCell="1" allowOverlap="1" wp14:anchorId="2F3960C3" wp14:editId="4741EB7C">
                  <wp:simplePos x="0" y="0"/>
                  <wp:positionH relativeFrom="page">
                    <wp:posOffset>457200</wp:posOffset>
                  </wp:positionH>
                  <wp:positionV relativeFrom="paragraph">
                    <wp:posOffset>196215</wp:posOffset>
                  </wp:positionV>
                  <wp:extent cx="6783070" cy="0"/>
                  <wp:effectExtent l="12700" t="18415" r="24130" b="19685"/>
                  <wp:wrapTopAndBottom/>
                  <wp:docPr id="192"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52" o:spid="_x0000_s1026" style="position:absolute;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45pt" to="570.1pt,15.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" strokeweight="5054emu">
                  <w10:wrap type="topAndBottom" anchorx="page"/>
                </v:line>
              </w:pict>
            </mc:Fallback>
          </mc:AlternateContent>
        </w:r>
      </w:ins>
      <w:del w:id="1250" w:author="Jeff Morgan" w:date="2019-07-09T15:57:00Z">
        <w:r w:rsidR="00240831">
          <w:rPr>
            <w:noProof/>
          </w:rPr>
          <mc:AlternateContent>
            <mc:Choice Requires="wps">
              <w:drawing>
                <wp:anchor distT="0" distB="0" distL="0" distR="0" simplePos="0" relativeHeight="251613184" behindDoc="0" locked="0" layoutInCell="1" allowOverlap="1" wp14:anchorId="2E1F2260" wp14:editId="241E809D">
                  <wp:simplePos x="0" y="0"/>
                  <wp:positionH relativeFrom="page">
                    <wp:posOffset>457200</wp:posOffset>
                  </wp:positionH>
                  <wp:positionV relativeFrom="paragraph">
                    <wp:posOffset>196850</wp:posOffset>
                  </wp:positionV>
                  <wp:extent cx="6783705" cy="0"/>
                  <wp:effectExtent l="9525" t="7620" r="7620" b="11430"/>
                  <wp:wrapTopAndBottom/>
                  <wp:docPr id="59"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A3703C" id="Line 52" o:spid="_x0000_s1026" style="position:absolute;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5pt" to="570.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" strokeweight=".14042mm">
                  <w10:wrap type="topAndBottom" anchorx="page"/>
                </v:line>
              </w:pict>
            </mc:Fallback>
          </mc:AlternateContent>
        </w:r>
      </w:del>
      <w:r w:rsidR="001A290F">
        <w:t>No related neurological annotations.</w:t>
      </w:r>
    </w:p>
    <w:p w14:paraId="04059F82" w14:textId="77777777" w:rsidR="009F54E5" w:rsidRDefault="001A290F">
      <w:pPr>
        <w:pStyle w:val="BodyText"/>
        <w:tabs>
          <w:tab w:val="left" w:pos="1895"/>
        </w:tabs>
        <w:spacing w:after="35"/>
        <w:ind w:left="239"/>
      </w:pPr>
      <w:r>
        <w:t>RPL12</w:t>
      </w:r>
      <w:r>
        <w:tab/>
        <w:t>Ribosomal subunit. No related neurological</w:t>
      </w:r>
      <w:r>
        <w:rPr>
          <w:spacing w:val="5"/>
        </w:rPr>
        <w:t xml:space="preserve"> </w:t>
      </w:r>
      <w:r>
        <w:t>annotations.</w:t>
      </w:r>
    </w:p>
    <w:p w14:paraId="19644805" w14:textId="77777777" w:rsidR="007838F1" w:rsidRDefault="007A02DF">
      <w:pPr>
        <w:pStyle w:val="BodyText"/>
        <w:spacing w:line="20" w:lineRule="exact"/>
        <w:ind w:left="116"/>
        <w:rPr>
          <w:ins w:id="1251" w:author="Yeyun Ouyang" w:date="2019-07-09T16:01:00Z"/>
          <w:sz w:val="2"/>
        </w:rPr>
      </w:pPr>
      <w:ins w:id="1252" w:author="Yeyun Ouyang" w:date="2019-07-09T16:01:00Z">
        <w:r>
          <w:rPr>
            <w:noProof/>
            <w:sz w:val="2"/>
          </w:rPr>
          <mc:AlternateContent>
            <mc:Choice Requires="wpg">
              <w:drawing>
                <wp:inline distT="0" distB="0" distL="0" distR="0" wp14:anchorId="372BA14A" wp14:editId="1FD75393">
                  <wp:extent cx="6783705" cy="5080"/>
                  <wp:effectExtent l="0" t="0" r="0" b="0"/>
                  <wp:docPr id="546"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47" name="Line 168"/>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FF92824" id="Group 167"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CvsdAIAAIMFAAAOAAAAZHJzL2Uyb0RvYy54bWykVE1v4yAQva+0/wH5ntpuncS1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DRgr7HQCAACDBQAADgAAAAAA&#13;&#10;AAAAAAAAAAAuAgAAZHJzL2Uyb0RvYy54bWxQSwECLQAUAAYACAAAACEACifj794AAAAIAQAADwAA&#13;&#10;AAAAAAAAAAAAAADOBAAAZHJzL2Rvd25yZXYueG1sUEsFBgAAAAAEAAQA8wAAANkFAAAAAA==&#13;&#10;">
                  <v:line id="Line 168"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" strokeweight=".14042mm">
                    <o:lock v:ext="edit" shapetype="f"/>
                  </v:line>
                  <w10:anchorlock/>
                </v:group>
              </w:pict>
            </mc:Fallback>
          </mc:AlternateContent>
        </w:r>
      </w:ins>
    </w:p>
    <w:p w14:paraId="5FEA96A4" w14:textId="77777777" w:rsidR="00071405" w:rsidRDefault="007E195B">
      <w:pPr>
        <w:pStyle w:val="BodyText"/>
        <w:spacing w:line="20" w:lineRule="exact"/>
        <w:ind w:left="116"/>
        <w:rPr>
          <w:ins w:id="1253" w:author="Jon Belyeu" w:date="2019-07-09T16:00:00Z"/>
          <w:sz w:val="2"/>
        </w:rPr>
      </w:pPr>
      <w:ins w:id="1254" w:author="Jon Belyeu" w:date="2019-07-09T16:00:00Z">
        <w:r>
          <w:rPr>
            <w:noProof/>
            <w:sz w:val="2"/>
          </w:rPr>
          <mc:AlternateContent>
            <mc:Choice Requires="wpg">
              <w:drawing>
                <wp:inline distT="0" distB="0" distL="0" distR="0" wp14:anchorId="45A1EEDD" wp14:editId="70557397">
                  <wp:extent cx="6783705" cy="5080"/>
                  <wp:effectExtent l="0" t="0" r="0" b="0"/>
                  <wp:docPr id="429"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30" name="Line 5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35ED88D" id="Group 5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CAtSpdcwIAAH8FAAAOAAAAAAAA&#13;&#10;AAAAAAAAAC4CAABkcnMvZTJvRG9jLnhtbFBLAQItABQABgAIAAAAIQAKJ+Pv3gAAAAgBAAAPAAAA&#13;&#10;AAAAAAAAAAAAAM0EAABkcnMvZG93bnJldi54bWxQSwUGAAAAAAQABADzAAAA2AUAAAAA&#13;&#10;">
                  <v:line id="Line 5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" strokeweight=".14042mm">
                    <o:lock v:ext="edit" shapetype="f"/>
                  </v:line>
                  <w10:anchorlock/>
                </v:group>
              </w:pict>
            </mc:Fallback>
          </mc:AlternateContent>
        </w:r>
      </w:ins>
    </w:p>
    <w:p w14:paraId="29BEEEE5" w14:textId="77777777" w:rsidR="006F619E" w:rsidRDefault="00195A70">
      <w:pPr>
        <w:pStyle w:val="BodyText"/>
        <w:spacing w:line="20" w:lineRule="exact"/>
        <w:ind w:left="116"/>
        <w:rPr>
          <w:ins w:id="1255" w:author="Aaron Quinlan" w:date="2019-07-09T15:58:00Z"/>
          <w:sz w:val="2"/>
        </w:rPr>
      </w:pPr>
      <w:ins w:id="1256" w:author="Aaron Quinlan" w:date="2019-07-09T15:58:00Z">
        <w:r>
          <w:rPr>
            <w:noProof/>
            <w:sz w:val="2"/>
          </w:rPr>
          <mc:AlternateContent>
            <mc:Choice Requires="wpg">
              <w:drawing>
                <wp:inline distT="0" distB="0" distL="0" distR="0" wp14:anchorId="1CDF81CA" wp14:editId="4582D782">
                  <wp:extent cx="6783705" cy="5080"/>
                  <wp:effectExtent l="0" t="0" r="0" b="0"/>
                  <wp:docPr id="312"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13" name="Line 5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C8FD274" id="Group 5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CAtSpdcwIAAH8FAAAOAAAAAAAA&#13;&#10;AAAAAAAAAC4CAABkcnMvZTJvRG9jLnhtbFBLAQItABQABgAIAAAAIQAKJ+Pv3gAAAAgBAAAPAAAA&#13;&#10;AAAAAAAAAAAAAM0EAABkcnMvZG93bnJldi54bWxQSwUGAAAAAAQABADzAAAA2AUAAAAA&#13;&#10;">
                  <v:line id="Line 5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" strokeweight=".14042mm">
                    <o:lock v:ext="edit" shapetype="f"/>
                  </v:line>
                  <w10:anchorlock/>
                </v:group>
              </w:pict>
            </mc:Fallback>
          </mc:AlternateContent>
        </w:r>
      </w:ins>
    </w:p>
    <w:p w14:paraId="46F3DB4C" w14:textId="77777777" w:rsidR="006849AB" w:rsidRDefault="00A61948">
      <w:pPr>
        <w:pStyle w:val="BodyText"/>
        <w:spacing w:line="20" w:lineRule="exact"/>
        <w:ind w:left="116"/>
        <w:rPr>
          <w:ins w:id="1257" w:author="Jeff Morgan" w:date="2019-07-09T15:57:00Z"/>
          <w:sz w:val="2"/>
        </w:rPr>
      </w:pPr>
      <w:ins w:id="1258" w:author="Jeff Morgan" w:date="2019-07-09T15:57:00Z">
        <w:r>
          <w:rPr>
            <w:noProof/>
            <w:sz w:val="2"/>
          </w:rPr>
          <mc:AlternateContent>
            <mc:Choice Requires="wpg">
              <w:drawing>
                <wp:inline distT="0" distB="0" distL="0" distR="0" wp14:anchorId="1430D7FE" wp14:editId="30DAD589">
                  <wp:extent cx="6783705" cy="5080"/>
                  <wp:effectExtent l="0" t="0" r="10795" b="7620"/>
                  <wp:docPr id="193"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94" name="Line 51"/>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50"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a9T0p24CAABjBQAADgAAAAAAAAAAAAAAAAAsAgAA&#10;ZHJzL2Uyb0RvYy54bWxQSwECLQAUAAYACAAAACEAuUc7Y9oAAAADAQAADwAAAAAAAAAAAAAAAADG&#10;BAAAZHJzL2Rvd25yZXYueG1sUEsFBgAAAAAEAAQA8wAAAM0FAAAAAA==&#10;">
                  <v:line id="Line 51"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i/eb8AAADbAAAADwAAAGRycy9kb3ducmV2LnhtbERPzUrDQBC+C32HZQrezEbBIGm2RYRC&#10;wUNJ9QGm2WkS3J0J2W2T5undg+Dx4/uvdrN36kZj6IUNPGc5KOJGbM+tge+v/dMbqBCRLTphMnCn&#10;ALvt6qHC0srENd1OsVUphEOJBroYh1Lr0HTkMWQyECfuIqPHmODYajvilMK90y95XmiPPaeGDgf6&#10;6Kj5OV29gXqS/dB81iT2uIhbzmidK4x5XM/vG1CR5vgv/nMfrIHXNDZ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Zai/eb8AAADbAAAADwAAAAAAAAAAAAAAAACh&#10;AgAAZHJzL2Rvd25yZXYueG1sUEsFBgAAAAAEAAQA+QAAAI0DAAAAAA==&#10;" strokeweight="5054emu"/>
                  <w10:anchorlock/>
                </v:group>
              </w:pict>
            </mc:Fallback>
          </mc:AlternateContent>
        </w:r>
      </w:ins>
    </w:p>
    <w:p w14:paraId="66C4F6B8" w14:textId="4976313F" w:rsidR="009F54E5" w:rsidRDefault="00240831">
      <w:pPr>
        <w:pStyle w:val="BodyText"/>
        <w:spacing w:line="20" w:lineRule="exact"/>
        <w:ind w:left="116"/>
        <w:rPr>
          <w:del w:id="1259" w:author="Jeff Morgan" w:date="2019-07-09T15:57:00Z"/>
          <w:sz w:val="2"/>
        </w:rPr>
      </w:pPr>
      <w:del w:id="1260" w:author="Jeff Morgan" w:date="2019-07-09T15:57:00Z">
        <w:r>
          <w:rPr>
            <w:noProof/>
            <w:sz w:val="2"/>
          </w:rPr>
          <mc:AlternateContent>
            <mc:Choice Requires="wpg">
              <w:drawing>
                <wp:inline distT="0" distB="0" distL="0" distR="0" wp14:anchorId="7B76864D" wp14:editId="45397CD1">
                  <wp:extent cx="6783705" cy="5080"/>
                  <wp:effectExtent l="6985" t="3810" r="10160" b="10160"/>
                  <wp:docPr id="57"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8" name="Line 51"/>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F4688D" id="Group 50"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">
                  <v:line id="Line 51"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" strokeweight=".14042mm"/>
                  <w10:anchorlock/>
                </v:group>
              </w:pict>
            </mc:Fallback>
          </mc:AlternateContent>
        </w:r>
      </w:del>
    </w:p>
    <w:p w14:paraId="2D39EF66" w14:textId="77777777" w:rsidR="009F54E5" w:rsidRDefault="001A290F">
      <w:pPr>
        <w:pStyle w:val="BodyText"/>
        <w:tabs>
          <w:tab w:val="left" w:pos="1895"/>
        </w:tabs>
        <w:spacing w:after="18" w:line="256" w:lineRule="auto"/>
        <w:ind w:left="1895" w:right="434" w:hanging="1657"/>
        <w:jc w:val="both"/>
      </w:pPr>
      <w:r>
        <w:t>ARNTL2</w:t>
      </w:r>
      <w:r>
        <w:tab/>
        <w:t xml:space="preserve">Helix-loop-helix transcription </w:t>
      </w:r>
      <w:r>
        <w:rPr>
          <w:spacing w:val="-3"/>
        </w:rPr>
        <w:t xml:space="preserve">factor. </w:t>
      </w:r>
      <w:r>
        <w:t xml:space="preserve">Expressed throughout the brain, including in the </w:t>
      </w:r>
      <w:proofErr w:type="spellStart"/>
      <w:r>
        <w:t>thala</w:t>
      </w:r>
      <w:proofErr w:type="spellEnd"/>
      <w:r>
        <w:t xml:space="preserve">- </w:t>
      </w:r>
      <w:proofErr w:type="spellStart"/>
      <w:r>
        <w:t>mus</w:t>
      </w:r>
      <w:proofErr w:type="spellEnd"/>
      <w:r>
        <w:t>,</w:t>
      </w:r>
      <w:r>
        <w:rPr>
          <w:spacing w:val="-14"/>
        </w:rPr>
        <w:t xml:space="preserve"> </w:t>
      </w:r>
      <w:r>
        <w:t>hypothalamus,</w:t>
      </w:r>
      <w:r>
        <w:rPr>
          <w:spacing w:val="-13"/>
        </w:rPr>
        <w:t xml:space="preserve"> </w:t>
      </w:r>
      <w:r>
        <w:t>and</w:t>
      </w:r>
      <w:r>
        <w:rPr>
          <w:spacing w:val="-14"/>
        </w:rPr>
        <w:t xml:space="preserve"> </w:t>
      </w:r>
      <w:r>
        <w:t>amygdala.</w:t>
      </w:r>
      <w:r>
        <w:rPr>
          <w:spacing w:val="1"/>
        </w:rPr>
        <w:t xml:space="preserve"> </w:t>
      </w:r>
      <w:r>
        <w:t>Plays</w:t>
      </w:r>
      <w:r>
        <w:rPr>
          <w:spacing w:val="-14"/>
        </w:rPr>
        <w:t xml:space="preserve"> </w:t>
      </w:r>
      <w:r>
        <w:t>important</w:t>
      </w:r>
      <w:r>
        <w:rPr>
          <w:spacing w:val="-14"/>
        </w:rPr>
        <w:t xml:space="preserve"> </w:t>
      </w:r>
      <w:r>
        <w:t>roles</w:t>
      </w:r>
      <w:r>
        <w:rPr>
          <w:spacing w:val="-14"/>
        </w:rPr>
        <w:t xml:space="preserve"> </w:t>
      </w:r>
      <w:r>
        <w:t>in</w:t>
      </w:r>
      <w:r>
        <w:rPr>
          <w:spacing w:val="-14"/>
        </w:rPr>
        <w:t xml:space="preserve"> </w:t>
      </w:r>
      <w:r>
        <w:t>adaptations</w:t>
      </w:r>
      <w:r>
        <w:rPr>
          <w:spacing w:val="-14"/>
        </w:rPr>
        <w:t xml:space="preserve"> </w:t>
      </w:r>
      <w:r>
        <w:t>to</w:t>
      </w:r>
      <w:r>
        <w:rPr>
          <w:spacing w:val="-14"/>
        </w:rPr>
        <w:t xml:space="preserve"> </w:t>
      </w:r>
      <w:r>
        <w:t>low</w:t>
      </w:r>
      <w:r>
        <w:rPr>
          <w:spacing w:val="-14"/>
        </w:rPr>
        <w:t xml:space="preserve"> </w:t>
      </w:r>
      <w:r>
        <w:t>atmospheric and cellular oxygen</w:t>
      </w:r>
      <w:r>
        <w:rPr>
          <w:spacing w:val="-4"/>
        </w:rPr>
        <w:t xml:space="preserve"> </w:t>
      </w:r>
      <w:r>
        <w:rPr>
          <w:spacing w:val="-3"/>
        </w:rPr>
        <w:t>levels.</w:t>
      </w:r>
    </w:p>
    <w:p w14:paraId="22ADF104" w14:textId="77777777" w:rsidR="007838F1" w:rsidRDefault="007A02DF">
      <w:pPr>
        <w:pStyle w:val="BodyText"/>
        <w:spacing w:line="20" w:lineRule="exact"/>
        <w:ind w:left="116"/>
        <w:rPr>
          <w:ins w:id="1261" w:author="Yeyun Ouyang" w:date="2019-07-09T16:01:00Z"/>
          <w:sz w:val="2"/>
        </w:rPr>
      </w:pPr>
      <w:ins w:id="1262" w:author="Yeyun Ouyang" w:date="2019-07-09T16:01:00Z">
        <w:r>
          <w:rPr>
            <w:noProof/>
            <w:sz w:val="2"/>
          </w:rPr>
          <mc:AlternateContent>
            <mc:Choice Requires="wpg">
              <w:drawing>
                <wp:inline distT="0" distB="0" distL="0" distR="0" wp14:anchorId="0603EC4A" wp14:editId="5F8C9172">
                  <wp:extent cx="6783705" cy="5080"/>
                  <wp:effectExtent l="0" t="0" r="0" b="0"/>
                  <wp:docPr id="548"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49" name="Line 16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EDE3E2" id="Group 16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AvU9JEcwIAAIMFAAAOAAAAAAAA&#13;&#10;AAAAAAAAAC4CAABkcnMvZTJvRG9jLnhtbFBLAQItABQABgAIAAAAIQAKJ+Pv3gAAAAgBAAAPAAAA&#13;&#10;AAAAAAAAAAAAAM0EAABkcnMvZG93bnJldi54bWxQSwUGAAAAAAQABADzAAAA2AUAAAAA&#13;&#10;">
                  <v:line id="Line 16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" strokeweight=".14042mm">
                    <o:lock v:ext="edit" shapetype="f"/>
                  </v:line>
                  <w10:anchorlock/>
                </v:group>
              </w:pict>
            </mc:Fallback>
          </mc:AlternateContent>
        </w:r>
      </w:ins>
    </w:p>
    <w:p w14:paraId="194069DC" w14:textId="77777777" w:rsidR="00071405" w:rsidRDefault="007E195B">
      <w:pPr>
        <w:pStyle w:val="BodyText"/>
        <w:spacing w:line="20" w:lineRule="exact"/>
        <w:ind w:left="116"/>
        <w:rPr>
          <w:ins w:id="1263" w:author="Jon Belyeu" w:date="2019-07-09T16:00:00Z"/>
          <w:sz w:val="2"/>
        </w:rPr>
      </w:pPr>
      <w:ins w:id="1264" w:author="Jon Belyeu" w:date="2019-07-09T16:00:00Z">
        <w:r>
          <w:rPr>
            <w:noProof/>
            <w:sz w:val="2"/>
          </w:rPr>
          <mc:AlternateContent>
            <mc:Choice Requires="wpg">
              <w:drawing>
                <wp:inline distT="0" distB="0" distL="0" distR="0" wp14:anchorId="5729D617" wp14:editId="7B0720E5">
                  <wp:extent cx="6783705" cy="5080"/>
                  <wp:effectExtent l="0" t="0" r="0" b="0"/>
                  <wp:docPr id="431"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32" name="Line 4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4AA9816" id="Group 48"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22L5dXECAAB/BQAADgAAAAAAAAAA&#13;&#10;AAAAAAAuAgAAZHJzL2Uyb0RvYy54bWxQSwECLQAUAAYACAAAACEACifj794AAAAIAQAADwAAAAAA&#13;&#10;AAAAAAAAAADLBAAAZHJzL2Rvd25yZXYueG1sUEsFBgAAAAAEAAQA8wAAANYFAAAAAA==&#13;&#10;">
                  <v:line id="Line 49"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" strokeweight=".14042mm">
                    <o:lock v:ext="edit" shapetype="f"/>
                  </v:line>
                  <w10:anchorlock/>
                </v:group>
              </w:pict>
            </mc:Fallback>
          </mc:AlternateContent>
        </w:r>
      </w:ins>
    </w:p>
    <w:p w14:paraId="479267C0" w14:textId="77777777" w:rsidR="006F619E" w:rsidRDefault="00195A70">
      <w:pPr>
        <w:pStyle w:val="BodyText"/>
        <w:spacing w:line="20" w:lineRule="exact"/>
        <w:ind w:left="116"/>
        <w:rPr>
          <w:ins w:id="1265" w:author="Aaron Quinlan" w:date="2019-07-09T15:58:00Z"/>
          <w:sz w:val="2"/>
        </w:rPr>
      </w:pPr>
      <w:ins w:id="1266" w:author="Aaron Quinlan" w:date="2019-07-09T15:58:00Z">
        <w:r>
          <w:rPr>
            <w:noProof/>
            <w:sz w:val="2"/>
          </w:rPr>
          <mc:AlternateContent>
            <mc:Choice Requires="wpg">
              <w:drawing>
                <wp:inline distT="0" distB="0" distL="0" distR="0" wp14:anchorId="56A2FC34" wp14:editId="45B22D5C">
                  <wp:extent cx="6783705" cy="5080"/>
                  <wp:effectExtent l="0" t="0" r="0" b="0"/>
                  <wp:docPr id="314"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15" name="Line 4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F3D1428" id="Group 48"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22L5dXECAAB/BQAADgAAAAAAAAAA&#13;&#10;AAAAAAAuAgAAZHJzL2Uyb0RvYy54bWxQSwECLQAUAAYACAAAACEACifj794AAAAIAQAADwAAAAAA&#13;&#10;AAAAAAAAAADLBAAAZHJzL2Rvd25yZXYueG1sUEsFBgAAAAAEAAQA8wAAANYFAAAAAA==&#13;&#10;">
                  <v:line id="Line 49"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" strokeweight=".14042mm">
                    <o:lock v:ext="edit" shapetype="f"/>
                  </v:line>
                  <w10:anchorlock/>
                </v:group>
              </w:pict>
            </mc:Fallback>
          </mc:AlternateContent>
        </w:r>
      </w:ins>
    </w:p>
    <w:p w14:paraId="563EAD54" w14:textId="77777777" w:rsidR="006849AB" w:rsidRDefault="00A61948">
      <w:pPr>
        <w:pStyle w:val="BodyText"/>
        <w:spacing w:line="20" w:lineRule="exact"/>
        <w:ind w:left="116"/>
        <w:rPr>
          <w:ins w:id="1267" w:author="Jeff Morgan" w:date="2019-07-09T15:57:00Z"/>
          <w:sz w:val="2"/>
        </w:rPr>
      </w:pPr>
      <w:ins w:id="1268" w:author="Jeff Morgan" w:date="2019-07-09T15:57:00Z">
        <w:r>
          <w:rPr>
            <w:noProof/>
            <w:sz w:val="2"/>
          </w:rPr>
          <mc:AlternateContent>
            <mc:Choice Requires="wpg">
              <w:drawing>
                <wp:inline distT="0" distB="0" distL="0" distR="0" wp14:anchorId="3D8C5113" wp14:editId="4B0F0C69">
                  <wp:extent cx="6783705" cy="5080"/>
                  <wp:effectExtent l="0" t="0" r="10795" b="7620"/>
                  <wp:docPr id="195"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96" name="Line 49"/>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48"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AKWfqWbQIAAGMFAAAOAAAAAAAAAAAAAAAAACwCAABk&#10;cnMvZTJvRG9jLnhtbFBLAQItABQABgAIAAAAIQC5Rztj2gAAAAMBAAAPAAAAAAAAAAAAAAAAAMUE&#10;AABkcnMvZG93bnJldi54bWxQSwUGAAAAAAQABADzAAAAzAUAAAAA&#10;">
                  <v:line id="Line 49"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3uOkMEAAADbAAAADwAAAGRycy9kb3ducmV2LnhtbESPUWvCQBCE3wv+h2OFvtWLBUOJniKC&#10;UPBBYvsD1tyaBO92Q+400V/fKxT6OMzMN8xqM3qn7tSHVtjAfJaBIq7Etlwb+P7av32AChHZohMm&#10;Aw8KsFlPXlZYWBm4pPsp1ipBOBRooImxK7QOVUMew0w64uRdpPcYk+xrbXscEtw7/Z5lufbYclpo&#10;sKNdQ9X1dPMGykH2XXUoSezxKe55RutcbszrdNwuQUUa43/4r/1pDSxy+P2SfoBe/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7e46QwQAAANsAAAAPAAAAAAAAAAAAAAAA&#10;AKECAABkcnMvZG93bnJldi54bWxQSwUGAAAAAAQABAD5AAAAjwMAAAAA&#10;" strokeweight="5054emu"/>
                  <w10:anchorlock/>
                </v:group>
              </w:pict>
            </mc:Fallback>
          </mc:AlternateContent>
        </w:r>
      </w:ins>
    </w:p>
    <w:p w14:paraId="22A1EDE1" w14:textId="4500F448" w:rsidR="009F54E5" w:rsidRDefault="00240831">
      <w:pPr>
        <w:pStyle w:val="BodyText"/>
        <w:spacing w:line="20" w:lineRule="exact"/>
        <w:ind w:left="116"/>
        <w:rPr>
          <w:del w:id="1269" w:author="Jeff Morgan" w:date="2019-07-09T15:57:00Z"/>
          <w:sz w:val="2"/>
        </w:rPr>
      </w:pPr>
      <w:del w:id="1270" w:author="Jeff Morgan" w:date="2019-07-09T15:57:00Z">
        <w:r>
          <w:rPr>
            <w:noProof/>
            <w:sz w:val="2"/>
          </w:rPr>
          <mc:AlternateContent>
            <mc:Choice Requires="wpg">
              <w:drawing>
                <wp:inline distT="0" distB="0" distL="0" distR="0" wp14:anchorId="02826795" wp14:editId="678A703E">
                  <wp:extent cx="6783705" cy="5080"/>
                  <wp:effectExtent l="6985" t="8890" r="10160" b="5080"/>
                  <wp:docPr id="55"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6" name="Line 49"/>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4073679" id="Group 48"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">
                  <v:line id="Line 49"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" strokeweight=".14042mm"/>
                  <w10:anchorlock/>
                </v:group>
              </w:pict>
            </mc:Fallback>
          </mc:AlternateContent>
        </w:r>
      </w:del>
    </w:p>
    <w:p w14:paraId="392F91B4" w14:textId="77777777" w:rsidR="009F54E5" w:rsidRDefault="001A290F">
      <w:pPr>
        <w:pStyle w:val="BodyText"/>
        <w:tabs>
          <w:tab w:val="left" w:pos="1895"/>
        </w:tabs>
        <w:spacing w:after="18" w:line="256" w:lineRule="auto"/>
        <w:ind w:left="1895" w:right="434" w:hanging="1657"/>
        <w:jc w:val="both"/>
      </w:pPr>
      <w:r>
        <w:t>SLC1A1</w:t>
      </w:r>
      <w:r>
        <w:tab/>
        <w:t xml:space="preserve">Dense expression in substantia </w:t>
      </w:r>
      <w:proofErr w:type="spellStart"/>
      <w:r>
        <w:t>nigra</w:t>
      </w:r>
      <w:proofErr w:type="spellEnd"/>
      <w:r>
        <w:t>, red nucleus, hippocampus, and cerebral cortical</w:t>
      </w:r>
      <w:r>
        <w:rPr>
          <w:spacing w:val="-43"/>
        </w:rPr>
        <w:t xml:space="preserve"> </w:t>
      </w:r>
      <w:r>
        <w:t xml:space="preserve">lay- </w:t>
      </w:r>
      <w:proofErr w:type="spellStart"/>
      <w:r>
        <w:t>ers</w:t>
      </w:r>
      <w:proofErr w:type="spellEnd"/>
      <w:r>
        <w:t xml:space="preserve">. Member of high-affinity glutamate transporter. In the brain, crucial </w:t>
      </w:r>
      <w:r>
        <w:rPr>
          <w:spacing w:val="-3"/>
        </w:rPr>
        <w:t xml:space="preserve">for </w:t>
      </w:r>
      <w:r>
        <w:t>terminating</w:t>
      </w:r>
      <w:r>
        <w:rPr>
          <w:spacing w:val="-25"/>
        </w:rPr>
        <w:t xml:space="preserve"> </w:t>
      </w:r>
      <w:r>
        <w:t xml:space="preserve">post- synaptic action of the neurotransmitter glutamate. Responsible </w:t>
      </w:r>
      <w:r>
        <w:rPr>
          <w:spacing w:val="-3"/>
        </w:rPr>
        <w:t xml:space="preserve">for </w:t>
      </w:r>
      <w:r>
        <w:t>maintaining glutamate concentrations below neurotoxic</w:t>
      </w:r>
      <w:r>
        <w:rPr>
          <w:spacing w:val="-5"/>
        </w:rPr>
        <w:t xml:space="preserve"> </w:t>
      </w:r>
      <w:r>
        <w:rPr>
          <w:spacing w:val="-3"/>
        </w:rPr>
        <w:t>levels.</w:t>
      </w:r>
    </w:p>
    <w:p w14:paraId="2EB4B5F4" w14:textId="77777777" w:rsidR="007838F1" w:rsidRDefault="007A02DF">
      <w:pPr>
        <w:pStyle w:val="BodyText"/>
        <w:spacing w:line="20" w:lineRule="exact"/>
        <w:ind w:left="116"/>
        <w:rPr>
          <w:ins w:id="1271" w:author="Yeyun Ouyang" w:date="2019-07-09T16:01:00Z"/>
          <w:sz w:val="2"/>
        </w:rPr>
      </w:pPr>
      <w:ins w:id="1272" w:author="Yeyun Ouyang" w:date="2019-07-09T16:01:00Z">
        <w:r>
          <w:rPr>
            <w:noProof/>
            <w:sz w:val="2"/>
          </w:rPr>
          <mc:AlternateContent>
            <mc:Choice Requires="wpg">
              <w:drawing>
                <wp:inline distT="0" distB="0" distL="0" distR="0" wp14:anchorId="65B52EED" wp14:editId="72D61967">
                  <wp:extent cx="6783705" cy="5080"/>
                  <wp:effectExtent l="0" t="0" r="0" b="0"/>
                  <wp:docPr id="550"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51" name="Line 164"/>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BE054E0" id="Group 163"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">
                  <v:line id="Line 164"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" strokeweight=".14042mm">
                    <o:lock v:ext="edit" shapetype="f"/>
                  </v:line>
                  <w10:anchorlock/>
                </v:group>
              </w:pict>
            </mc:Fallback>
          </mc:AlternateContent>
        </w:r>
      </w:ins>
    </w:p>
    <w:p w14:paraId="5B85EAA6" w14:textId="77777777" w:rsidR="00071405" w:rsidRDefault="007E195B">
      <w:pPr>
        <w:pStyle w:val="BodyText"/>
        <w:spacing w:line="20" w:lineRule="exact"/>
        <w:ind w:left="116"/>
        <w:rPr>
          <w:ins w:id="1273" w:author="Jon Belyeu" w:date="2019-07-09T16:00:00Z"/>
          <w:sz w:val="2"/>
        </w:rPr>
      </w:pPr>
      <w:ins w:id="1274" w:author="Jon Belyeu" w:date="2019-07-09T16:00:00Z">
        <w:r>
          <w:rPr>
            <w:noProof/>
            <w:sz w:val="2"/>
          </w:rPr>
          <mc:AlternateContent>
            <mc:Choice Requires="wpg">
              <w:drawing>
                <wp:inline distT="0" distB="0" distL="0" distR="0" wp14:anchorId="3B87CD14" wp14:editId="63D34BE2">
                  <wp:extent cx="6783705" cy="5080"/>
                  <wp:effectExtent l="0" t="0" r="0" b="0"/>
                  <wp:docPr id="433"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34" name="Line 4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90C07A" id="Group 4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JRTh3JyAgAAfwUAAA4AAAAAAAAA&#13;&#10;AAAAAAAALgIAAGRycy9lMm9Eb2MueG1sUEsBAi0AFAAGAAgAAAAhAAon4+/eAAAACAEAAA8AAAAA&#13;&#10;AAAAAAAAAAAAzAQAAGRycy9kb3ducmV2LnhtbFBLBQYAAAAABAAEAPMAAADXBQAAAAA=&#13;&#10;">
                  <v:line id="Line 4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" strokeweight=".14042mm">
                    <o:lock v:ext="edit" shapetype="f"/>
                  </v:line>
                  <w10:anchorlock/>
                </v:group>
              </w:pict>
            </mc:Fallback>
          </mc:AlternateContent>
        </w:r>
      </w:ins>
    </w:p>
    <w:p w14:paraId="5F82ED6C" w14:textId="77777777" w:rsidR="006F619E" w:rsidRDefault="00195A70">
      <w:pPr>
        <w:pStyle w:val="BodyText"/>
        <w:spacing w:line="20" w:lineRule="exact"/>
        <w:ind w:left="116"/>
        <w:rPr>
          <w:ins w:id="1275" w:author="Aaron Quinlan" w:date="2019-07-09T15:58:00Z"/>
          <w:sz w:val="2"/>
        </w:rPr>
      </w:pPr>
      <w:ins w:id="1276" w:author="Aaron Quinlan" w:date="2019-07-09T15:58:00Z">
        <w:r>
          <w:rPr>
            <w:noProof/>
            <w:sz w:val="2"/>
          </w:rPr>
          <mc:AlternateContent>
            <mc:Choice Requires="wpg">
              <w:drawing>
                <wp:inline distT="0" distB="0" distL="0" distR="0" wp14:anchorId="3CDB419E" wp14:editId="42712E21">
                  <wp:extent cx="6783705" cy="5080"/>
                  <wp:effectExtent l="0" t="0" r="0" b="0"/>
                  <wp:docPr id="31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17" name="Line 4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6EF8782" id="Group 4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JRTh3JyAgAAfwUAAA4AAAAAAAAA&#13;&#10;AAAAAAAALgIAAGRycy9lMm9Eb2MueG1sUEsBAi0AFAAGAAgAAAAhAAon4+/eAAAACAEAAA8AAAAA&#13;&#10;AAAAAAAAAAAAzAQAAGRycy9kb3ducmV2LnhtbFBLBQYAAAAABAAEAPMAAADXBQAAAAA=&#13;&#10;">
                  <v:line id="Line 4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" strokeweight=".14042mm">
                    <o:lock v:ext="edit" shapetype="f"/>
                  </v:line>
                  <w10:anchorlock/>
                </v:group>
              </w:pict>
            </mc:Fallback>
          </mc:AlternateContent>
        </w:r>
      </w:ins>
    </w:p>
    <w:p w14:paraId="1B5BEF10" w14:textId="77777777" w:rsidR="006849AB" w:rsidRDefault="00A61948">
      <w:pPr>
        <w:pStyle w:val="BodyText"/>
        <w:spacing w:line="20" w:lineRule="exact"/>
        <w:ind w:left="116"/>
        <w:rPr>
          <w:ins w:id="1277" w:author="Jeff Morgan" w:date="2019-07-09T15:57:00Z"/>
          <w:sz w:val="2"/>
        </w:rPr>
      </w:pPr>
      <w:ins w:id="1278" w:author="Jeff Morgan" w:date="2019-07-09T15:57:00Z">
        <w:r>
          <w:rPr>
            <w:noProof/>
            <w:sz w:val="2"/>
          </w:rPr>
          <mc:AlternateContent>
            <mc:Choice Requires="wpg">
              <w:drawing>
                <wp:inline distT="0" distB="0" distL="0" distR="0" wp14:anchorId="30EF0743" wp14:editId="5CF675FF">
                  <wp:extent cx="6783705" cy="5080"/>
                  <wp:effectExtent l="0" t="0" r="10795" b="7620"/>
                  <wp:docPr id="197"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98" name="Line 47"/>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46"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">
                  <v:line id="Line 47"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OW1fMIAAADbAAAADwAAAGRycy9kb3ducmV2LnhtbESPUWvCQBCE3wv+h2MLvtVLSyuSegki&#10;CEIfSqw/YM1tk+DdbshdTfTXe4VCH4eZ+YZZl5N36kJD6IQNPC8yUMS12I4bA8ev3dMKVIjIFp0w&#10;GbhSgLKYPawxtzJyRZdDbFSCcMjRQBtjn2sd6pY8hoX0xMn7lsFjTHJotB1wTHDv9EuWLbXHjtNC&#10;iz1tW6rPhx9voBpl19cfFYn9vIm7ndA6tzRm/jht3kFFmuJ/+K+9twbeXuH3S/oBur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OW1fMIAAADbAAAADwAAAAAAAAAAAAAA&#10;AAChAgAAZHJzL2Rvd25yZXYueG1sUEsFBgAAAAAEAAQA+QAAAJADAAAAAA==&#10;" strokeweight="5054emu"/>
                  <w10:anchorlock/>
                </v:group>
              </w:pict>
            </mc:Fallback>
          </mc:AlternateContent>
        </w:r>
      </w:ins>
    </w:p>
    <w:p w14:paraId="70F56C5F" w14:textId="284FDBFF" w:rsidR="009F54E5" w:rsidRDefault="00240831">
      <w:pPr>
        <w:pStyle w:val="BodyText"/>
        <w:spacing w:line="20" w:lineRule="exact"/>
        <w:ind w:left="116"/>
        <w:rPr>
          <w:del w:id="1279" w:author="Jeff Morgan" w:date="2019-07-09T15:57:00Z"/>
          <w:sz w:val="2"/>
        </w:rPr>
      </w:pPr>
      <w:del w:id="1280" w:author="Jeff Morgan" w:date="2019-07-09T15:57:00Z">
        <w:r>
          <w:rPr>
            <w:noProof/>
            <w:sz w:val="2"/>
          </w:rPr>
          <mc:AlternateContent>
            <mc:Choice Requires="wpg">
              <w:drawing>
                <wp:inline distT="0" distB="0" distL="0" distR="0" wp14:anchorId="3FD7272F" wp14:editId="7ADA6B35">
                  <wp:extent cx="6783705" cy="5080"/>
                  <wp:effectExtent l="6985" t="3810" r="10160" b="10160"/>
                  <wp:docPr id="53"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4" name="Line 47"/>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78275ED" id="Group 46"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">
                  <v:line id="Line 47"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" strokeweight=".14042mm"/>
                  <w10:anchorlock/>
                </v:group>
              </w:pict>
            </mc:Fallback>
          </mc:AlternateContent>
        </w:r>
      </w:del>
    </w:p>
    <w:p w14:paraId="124B6B61" w14:textId="77777777" w:rsidR="009F54E5" w:rsidRDefault="001A290F">
      <w:pPr>
        <w:pStyle w:val="BodyText"/>
        <w:tabs>
          <w:tab w:val="left" w:pos="1895"/>
        </w:tabs>
        <w:spacing w:after="18" w:line="256" w:lineRule="auto"/>
        <w:ind w:left="1895" w:right="434" w:hanging="1657"/>
        <w:jc w:val="both"/>
      </w:pPr>
      <w:r>
        <w:t>MAP3K10</w:t>
      </w:r>
      <w:r>
        <w:tab/>
        <w:t xml:space="preserve">Functions in JNK signaling, reportedly </w:t>
      </w:r>
      <w:r>
        <w:rPr>
          <w:spacing w:val="-3"/>
        </w:rPr>
        <w:t xml:space="preserve">involved </w:t>
      </w:r>
      <w:r>
        <w:t>in nerve growth factor induces neuronal apoptosis.</w:t>
      </w:r>
      <w:r>
        <w:rPr>
          <w:spacing w:val="-3"/>
        </w:rPr>
        <w:t xml:space="preserve"> </w:t>
      </w:r>
      <w:r>
        <w:t>Expressed</w:t>
      </w:r>
      <w:r>
        <w:rPr>
          <w:spacing w:val="-21"/>
        </w:rPr>
        <w:t xml:space="preserve"> </w:t>
      </w:r>
      <w:r>
        <w:t>in</w:t>
      </w:r>
      <w:r>
        <w:rPr>
          <w:spacing w:val="-20"/>
        </w:rPr>
        <w:t xml:space="preserve"> </w:t>
      </w:r>
      <w:r>
        <w:t>the</w:t>
      </w:r>
      <w:r>
        <w:rPr>
          <w:spacing w:val="-21"/>
        </w:rPr>
        <w:t xml:space="preserve"> </w:t>
      </w:r>
      <w:r>
        <w:t>cerebral</w:t>
      </w:r>
      <w:r>
        <w:rPr>
          <w:spacing w:val="-21"/>
        </w:rPr>
        <w:t xml:space="preserve"> </w:t>
      </w:r>
      <w:r>
        <w:t>cortex.</w:t>
      </w:r>
      <w:r>
        <w:rPr>
          <w:spacing w:val="-2"/>
        </w:rPr>
        <w:t xml:space="preserve"> </w:t>
      </w:r>
      <w:r>
        <w:t>Activates</w:t>
      </w:r>
      <w:r>
        <w:rPr>
          <w:spacing w:val="-21"/>
        </w:rPr>
        <w:t xml:space="preserve"> </w:t>
      </w:r>
      <w:r>
        <w:t>NEUROD1,</w:t>
      </w:r>
      <w:r>
        <w:rPr>
          <w:spacing w:val="-19"/>
        </w:rPr>
        <w:t xml:space="preserve"> </w:t>
      </w:r>
      <w:r>
        <w:t>which</w:t>
      </w:r>
      <w:r>
        <w:rPr>
          <w:spacing w:val="-21"/>
        </w:rPr>
        <w:t xml:space="preserve"> </w:t>
      </w:r>
      <w:r>
        <w:t>promotes</w:t>
      </w:r>
      <w:r>
        <w:rPr>
          <w:spacing w:val="-21"/>
        </w:rPr>
        <w:t xml:space="preserve"> </w:t>
      </w:r>
      <w:r>
        <w:t>neuronal differentiation.</w:t>
      </w:r>
    </w:p>
    <w:p w14:paraId="1A99866C" w14:textId="77777777" w:rsidR="007838F1" w:rsidRDefault="007A02DF">
      <w:pPr>
        <w:pStyle w:val="BodyText"/>
        <w:spacing w:line="20" w:lineRule="exact"/>
        <w:ind w:left="116"/>
        <w:rPr>
          <w:ins w:id="1281" w:author="Yeyun Ouyang" w:date="2019-07-09T16:01:00Z"/>
          <w:sz w:val="2"/>
        </w:rPr>
      </w:pPr>
      <w:ins w:id="1282" w:author="Yeyun Ouyang" w:date="2019-07-09T16:01:00Z">
        <w:r>
          <w:rPr>
            <w:noProof/>
            <w:sz w:val="2"/>
          </w:rPr>
          <mc:AlternateContent>
            <mc:Choice Requires="wpg">
              <w:drawing>
                <wp:inline distT="0" distB="0" distL="0" distR="0" wp14:anchorId="0EC69668" wp14:editId="7384DDF5">
                  <wp:extent cx="6783705" cy="5080"/>
                  <wp:effectExtent l="0" t="0" r="0" b="0"/>
                  <wp:docPr id="552"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53" name="Line 162"/>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238F6B7" id="Group 161"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ZkDGPXQCAACDBQAADgAAAAAA&#13;&#10;AAAAAAAAAAAuAgAAZHJzL2Uyb0RvYy54bWxQSwECLQAUAAYACAAAACEACifj794AAAAIAQAADwAA&#13;&#10;AAAAAAAAAAAAAADOBAAAZHJzL2Rvd25yZXYueG1sUEsFBgAAAAAEAAQA8wAAANkFAAAAAA==&#13;&#10;">
                  <v:line id="Line 162"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" strokeweight=".14042mm">
                    <o:lock v:ext="edit" shapetype="f"/>
                  </v:line>
                  <w10:anchorlock/>
                </v:group>
              </w:pict>
            </mc:Fallback>
          </mc:AlternateContent>
        </w:r>
      </w:ins>
    </w:p>
    <w:p w14:paraId="3C131237" w14:textId="77777777" w:rsidR="00071405" w:rsidRDefault="007E195B">
      <w:pPr>
        <w:pStyle w:val="BodyText"/>
        <w:spacing w:line="20" w:lineRule="exact"/>
        <w:ind w:left="116"/>
        <w:rPr>
          <w:ins w:id="1283" w:author="Jon Belyeu" w:date="2019-07-09T16:00:00Z"/>
          <w:sz w:val="2"/>
        </w:rPr>
      </w:pPr>
      <w:ins w:id="1284" w:author="Jon Belyeu" w:date="2019-07-09T16:00:00Z">
        <w:r>
          <w:rPr>
            <w:noProof/>
            <w:sz w:val="2"/>
          </w:rPr>
          <mc:AlternateContent>
            <mc:Choice Requires="wpg">
              <w:drawing>
                <wp:inline distT="0" distB="0" distL="0" distR="0" wp14:anchorId="42AE9E26" wp14:editId="3FF5ED4C">
                  <wp:extent cx="6783705" cy="5080"/>
                  <wp:effectExtent l="0" t="0" r="0" b="0"/>
                  <wp:docPr id="435"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36" name="Line 4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328FDB1" id="Group 44"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gWPI2XECAAB/BQAADgAAAAAAAAAA&#13;&#10;AAAAAAAuAgAAZHJzL2Uyb0RvYy54bWxQSwECLQAUAAYACAAAACEACifj794AAAAIAQAADwAAAAAA&#13;&#10;AAAAAAAAAADLBAAAZHJzL2Rvd25yZXYueG1sUEsFBgAAAAAEAAQA8wAAANYFAAAAAA==&#13;&#10;">
                  <v:line id="Line 45"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" strokeweight=".14042mm">
                    <o:lock v:ext="edit" shapetype="f"/>
                  </v:line>
                  <w10:anchorlock/>
                </v:group>
              </w:pict>
            </mc:Fallback>
          </mc:AlternateContent>
        </w:r>
      </w:ins>
    </w:p>
    <w:p w14:paraId="0B0378C4" w14:textId="77777777" w:rsidR="006F619E" w:rsidRDefault="00195A70">
      <w:pPr>
        <w:pStyle w:val="BodyText"/>
        <w:spacing w:line="20" w:lineRule="exact"/>
        <w:ind w:left="116"/>
        <w:rPr>
          <w:ins w:id="1285" w:author="Aaron Quinlan" w:date="2019-07-09T15:58:00Z"/>
          <w:sz w:val="2"/>
        </w:rPr>
      </w:pPr>
      <w:ins w:id="1286" w:author="Aaron Quinlan" w:date="2019-07-09T15:58:00Z">
        <w:r>
          <w:rPr>
            <w:noProof/>
            <w:sz w:val="2"/>
          </w:rPr>
          <mc:AlternateContent>
            <mc:Choice Requires="wpg">
              <w:drawing>
                <wp:inline distT="0" distB="0" distL="0" distR="0" wp14:anchorId="1F3CA357" wp14:editId="7452F38E">
                  <wp:extent cx="6783705" cy="5080"/>
                  <wp:effectExtent l="0" t="0" r="0" b="0"/>
                  <wp:docPr id="318"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19" name="Line 4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311604" id="Group 44"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gWPI2XECAAB/BQAADgAAAAAAAAAA&#13;&#10;AAAAAAAuAgAAZHJzL2Uyb0RvYy54bWxQSwECLQAUAAYACAAAACEACifj794AAAAIAQAADwAAAAAA&#13;&#10;AAAAAAAAAADLBAAAZHJzL2Rvd25yZXYueG1sUEsFBgAAAAAEAAQA8wAAANYFAAAAAA==&#13;&#10;">
                  <v:line id="Line 45"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" strokeweight=".14042mm">
                    <o:lock v:ext="edit" shapetype="f"/>
                  </v:line>
                  <w10:anchorlock/>
                </v:group>
              </w:pict>
            </mc:Fallback>
          </mc:AlternateContent>
        </w:r>
      </w:ins>
    </w:p>
    <w:p w14:paraId="76199D9C" w14:textId="77777777" w:rsidR="006849AB" w:rsidRDefault="00A61948">
      <w:pPr>
        <w:pStyle w:val="BodyText"/>
        <w:spacing w:line="20" w:lineRule="exact"/>
        <w:ind w:left="116"/>
        <w:rPr>
          <w:ins w:id="1287" w:author="Jeff Morgan" w:date="2019-07-09T15:57:00Z"/>
          <w:sz w:val="2"/>
        </w:rPr>
      </w:pPr>
      <w:ins w:id="1288" w:author="Jeff Morgan" w:date="2019-07-09T15:57:00Z">
        <w:r>
          <w:rPr>
            <w:noProof/>
            <w:sz w:val="2"/>
          </w:rPr>
          <mc:AlternateContent>
            <mc:Choice Requires="wpg">
              <w:drawing>
                <wp:inline distT="0" distB="0" distL="0" distR="0" wp14:anchorId="4FC0720A" wp14:editId="24E3D9F4">
                  <wp:extent cx="6783705" cy="5080"/>
                  <wp:effectExtent l="0" t="0" r="10795" b="7620"/>
                  <wp:docPr id="199"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00" name="Line 45"/>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44"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AaWz0fbQIAAGMFAAAOAAAAAAAAAAAAAAAAACwCAABk&#10;cnMvZTJvRG9jLnhtbFBLAQItABQABgAIAAAAIQC5Rztj2gAAAAMBAAAPAAAAAAAAAAAAAAAAAMUE&#10;AABkcnMvZG93bnJldi54bWxQSwUGAAAAAAQABADzAAAAzAUAAAAA&#10;">
                  <v:line id="Line 45"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ECIk8EAAADbAAAADwAAAGRycy9kb3ducmV2LnhtbESPUWvCQBCE3wv+h2MF3+pFQSnRU0QQ&#10;hD5IbH/AmluT4N1uyJ0m9dd7hUIfh5n5hllvB+/Ug7rQCBuYTTNQxKXYhisD31+H9w9QISJbdMJk&#10;4IcCbDejtzXmVnou6HGOlUoQDjkaqGNsc61DWZPHMJWWOHlX6TzGJLtK2w77BPdOz7NsqT02nBZq&#10;bGlfU3k7372BopdDW34WJPb0FPe8oHVuacxkPOxWoCIN8T/81z5aA4s5/H5JP0BvX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QIiTwQAAANsAAAAPAAAAAAAAAAAAAAAA&#10;AKECAABkcnMvZG93bnJldi54bWxQSwUGAAAAAAQABAD5AAAAjwMAAAAA&#10;" strokeweight="5054emu"/>
                  <w10:anchorlock/>
                </v:group>
              </w:pict>
            </mc:Fallback>
          </mc:AlternateContent>
        </w:r>
      </w:ins>
    </w:p>
    <w:p w14:paraId="72632D3F" w14:textId="49659A55" w:rsidR="009F54E5" w:rsidRDefault="00240831">
      <w:pPr>
        <w:pStyle w:val="BodyText"/>
        <w:spacing w:line="20" w:lineRule="exact"/>
        <w:ind w:left="116"/>
        <w:rPr>
          <w:del w:id="1289" w:author="Jeff Morgan" w:date="2019-07-09T15:57:00Z"/>
          <w:sz w:val="2"/>
        </w:rPr>
      </w:pPr>
      <w:del w:id="1290" w:author="Jeff Morgan" w:date="2019-07-09T15:57:00Z">
        <w:r>
          <w:rPr>
            <w:noProof/>
            <w:sz w:val="2"/>
          </w:rPr>
          <mc:AlternateContent>
            <mc:Choice Requires="wpg">
              <w:drawing>
                <wp:inline distT="0" distB="0" distL="0" distR="0" wp14:anchorId="75425DF4" wp14:editId="061AB385">
                  <wp:extent cx="6783705" cy="5080"/>
                  <wp:effectExtent l="6985" t="8255" r="10160" b="5715"/>
                  <wp:docPr id="5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2" name="Line 45"/>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8510A6" id="Group 44"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">
                  <v:line id="Line 45"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" strokeweight=".14042mm"/>
                  <w10:anchorlock/>
                </v:group>
              </w:pict>
            </mc:Fallback>
          </mc:AlternateContent>
        </w:r>
      </w:del>
    </w:p>
    <w:p w14:paraId="61CBAEE3" w14:textId="77777777" w:rsidR="009F54E5" w:rsidRDefault="001A290F">
      <w:pPr>
        <w:pStyle w:val="BodyText"/>
        <w:tabs>
          <w:tab w:val="left" w:pos="1895"/>
        </w:tabs>
        <w:spacing w:after="10" w:line="264" w:lineRule="auto"/>
        <w:ind w:left="239" w:right="456"/>
      </w:pPr>
      <w:r>
        <w:t>RPLP1</w:t>
      </w:r>
      <w:r>
        <w:tab/>
        <w:t>Ribosome</w:t>
      </w:r>
      <w:r>
        <w:rPr>
          <w:spacing w:val="-8"/>
        </w:rPr>
        <w:t xml:space="preserve"> </w:t>
      </w:r>
      <w:r>
        <w:t>subunit.</w:t>
      </w:r>
      <w:r>
        <w:rPr>
          <w:spacing w:val="5"/>
        </w:rPr>
        <w:t xml:space="preserve"> </w:t>
      </w:r>
      <w:r>
        <w:t>Evidence</w:t>
      </w:r>
      <w:r>
        <w:rPr>
          <w:spacing w:val="-7"/>
        </w:rPr>
        <w:t xml:space="preserve"> </w:t>
      </w:r>
      <w:r>
        <w:rPr>
          <w:spacing w:val="-3"/>
        </w:rPr>
        <w:t>for</w:t>
      </w:r>
      <w:r>
        <w:rPr>
          <w:spacing w:val="-8"/>
        </w:rPr>
        <w:t xml:space="preserve"> </w:t>
      </w:r>
      <w:r>
        <w:t>stem</w:t>
      </w:r>
      <w:r>
        <w:rPr>
          <w:spacing w:val="-7"/>
        </w:rPr>
        <w:t xml:space="preserve"> </w:t>
      </w:r>
      <w:r>
        <w:t>cell</w:t>
      </w:r>
      <w:r>
        <w:rPr>
          <w:spacing w:val="-8"/>
        </w:rPr>
        <w:t xml:space="preserve"> </w:t>
      </w:r>
      <w:r>
        <w:t>and</w:t>
      </w:r>
      <w:r>
        <w:rPr>
          <w:spacing w:val="-7"/>
        </w:rPr>
        <w:t xml:space="preserve"> </w:t>
      </w:r>
      <w:r>
        <w:t>embryonic</w:t>
      </w:r>
      <w:r>
        <w:rPr>
          <w:spacing w:val="-7"/>
        </w:rPr>
        <w:t xml:space="preserve"> </w:t>
      </w:r>
      <w:r>
        <w:t>expression</w:t>
      </w:r>
      <w:r>
        <w:rPr>
          <w:spacing w:val="-8"/>
        </w:rPr>
        <w:t xml:space="preserve"> </w:t>
      </w:r>
      <w:r>
        <w:t>in</w:t>
      </w:r>
      <w:r>
        <w:rPr>
          <w:spacing w:val="-7"/>
        </w:rPr>
        <w:t xml:space="preserve"> </w:t>
      </w:r>
      <w:r>
        <w:t>the</w:t>
      </w:r>
      <w:r>
        <w:rPr>
          <w:spacing w:val="-8"/>
        </w:rPr>
        <w:t xml:space="preserve"> </w:t>
      </w:r>
      <w:r>
        <w:t>cerebral</w:t>
      </w:r>
      <w:r>
        <w:rPr>
          <w:spacing w:val="-7"/>
        </w:rPr>
        <w:t xml:space="preserve"> </w:t>
      </w:r>
      <w:r>
        <w:t>cortex. TMEM54</w:t>
      </w:r>
      <w:r>
        <w:tab/>
        <w:t>Unannotated transmembrane</w:t>
      </w:r>
      <w:r>
        <w:rPr>
          <w:spacing w:val="-3"/>
        </w:rPr>
        <w:t xml:space="preserve"> </w:t>
      </w:r>
      <w:r>
        <w:t>protein.</w:t>
      </w:r>
    </w:p>
    <w:p w14:paraId="4B43F976" w14:textId="77777777" w:rsidR="007838F1" w:rsidRDefault="007A02DF">
      <w:pPr>
        <w:pStyle w:val="BodyText"/>
        <w:spacing w:line="20" w:lineRule="exact"/>
        <w:ind w:left="116"/>
        <w:rPr>
          <w:ins w:id="1291" w:author="Yeyun Ouyang" w:date="2019-07-09T16:01:00Z"/>
          <w:sz w:val="2"/>
        </w:rPr>
      </w:pPr>
      <w:ins w:id="1292" w:author="Yeyun Ouyang" w:date="2019-07-09T16:01:00Z">
        <w:r>
          <w:rPr>
            <w:noProof/>
            <w:sz w:val="2"/>
          </w:rPr>
          <mc:AlternateContent>
            <mc:Choice Requires="wpg">
              <w:drawing>
                <wp:inline distT="0" distB="0" distL="0" distR="0" wp14:anchorId="09C60EA5" wp14:editId="0E2C7D34">
                  <wp:extent cx="6783705" cy="5080"/>
                  <wp:effectExtent l="0" t="0" r="0" b="0"/>
                  <wp:docPr id="554"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55" name="Line 16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61446B3" id="Group 15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DP9RekcwIAAIMFAAAOAAAAAAAA&#13;&#10;AAAAAAAAAC4CAABkcnMvZTJvRG9jLnhtbFBLAQItABQABgAIAAAAIQAKJ+Pv3gAAAAgBAAAPAAAA&#13;&#10;AAAAAAAAAAAAAM0EAABkcnMvZG93bnJldi54bWxQSwUGAAAAAAQABADzAAAA2AUAAAAA&#13;&#10;">
                  <v:line id="Line 16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" strokeweight=".14042mm">
                    <o:lock v:ext="edit" shapetype="f"/>
                  </v:line>
                  <w10:anchorlock/>
                </v:group>
              </w:pict>
            </mc:Fallback>
          </mc:AlternateContent>
        </w:r>
      </w:ins>
    </w:p>
    <w:p w14:paraId="589D601D" w14:textId="77777777" w:rsidR="00071405" w:rsidRDefault="007E195B">
      <w:pPr>
        <w:pStyle w:val="BodyText"/>
        <w:spacing w:line="20" w:lineRule="exact"/>
        <w:ind w:left="116"/>
        <w:rPr>
          <w:ins w:id="1293" w:author="Jon Belyeu" w:date="2019-07-09T16:00:00Z"/>
          <w:sz w:val="2"/>
        </w:rPr>
      </w:pPr>
      <w:ins w:id="1294" w:author="Jon Belyeu" w:date="2019-07-09T16:00:00Z">
        <w:r>
          <w:rPr>
            <w:noProof/>
            <w:sz w:val="2"/>
          </w:rPr>
          <mc:AlternateContent>
            <mc:Choice Requires="wpg">
              <w:drawing>
                <wp:inline distT="0" distB="0" distL="0" distR="0" wp14:anchorId="287D1AC5" wp14:editId="6278B010">
                  <wp:extent cx="6783705" cy="5080"/>
                  <wp:effectExtent l="0" t="0" r="0" b="0"/>
                  <wp:docPr id="437"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38" name="Line 4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61A09F3" id="Group 4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LSivvHECAAB/BQAADgAAAAAAAAAA&#13;&#10;AAAAAAAuAgAAZHJzL2Uyb0RvYy54bWxQSwECLQAUAAYACAAAACEACifj794AAAAIAQAADwAAAAAA&#13;&#10;AAAAAAAAAADLBAAAZHJzL2Rvd25yZXYueG1sUEsFBgAAAAAEAAQA8wAAANYFAAAAAA==&#13;&#10;">
                  <v:line id="Line 4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" strokeweight=".14042mm">
                    <o:lock v:ext="edit" shapetype="f"/>
                  </v:line>
                  <w10:anchorlock/>
                </v:group>
              </w:pict>
            </mc:Fallback>
          </mc:AlternateContent>
        </w:r>
      </w:ins>
    </w:p>
    <w:p w14:paraId="2D567C35" w14:textId="77777777" w:rsidR="006F619E" w:rsidRDefault="00195A70">
      <w:pPr>
        <w:pStyle w:val="BodyText"/>
        <w:spacing w:line="20" w:lineRule="exact"/>
        <w:ind w:left="116"/>
        <w:rPr>
          <w:ins w:id="1295" w:author="Aaron Quinlan" w:date="2019-07-09T15:58:00Z"/>
          <w:sz w:val="2"/>
        </w:rPr>
      </w:pPr>
      <w:ins w:id="1296" w:author="Aaron Quinlan" w:date="2019-07-09T15:58:00Z">
        <w:r>
          <w:rPr>
            <w:noProof/>
            <w:sz w:val="2"/>
          </w:rPr>
          <mc:AlternateContent>
            <mc:Choice Requires="wpg">
              <w:drawing>
                <wp:inline distT="0" distB="0" distL="0" distR="0" wp14:anchorId="69E7CD33" wp14:editId="7CB81675">
                  <wp:extent cx="6783705" cy="5080"/>
                  <wp:effectExtent l="0" t="0" r="0" b="0"/>
                  <wp:docPr id="320"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21" name="Line 4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A2C8C0" id="Group 4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LSivvHECAAB/BQAADgAAAAAAAAAA&#13;&#10;AAAAAAAuAgAAZHJzL2Uyb0RvYy54bWxQSwECLQAUAAYACAAAACEACifj794AAAAIAQAADwAAAAAA&#13;&#10;AAAAAAAAAADLBAAAZHJzL2Rvd25yZXYueG1sUEsFBgAAAAAEAAQA8wAAANYFAAAAAA==&#13;&#10;">
                  <v:line id="Line 4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" strokeweight=".14042mm">
                    <o:lock v:ext="edit" shapetype="f"/>
                  </v:line>
                  <w10:anchorlock/>
                </v:group>
              </w:pict>
            </mc:Fallback>
          </mc:AlternateContent>
        </w:r>
      </w:ins>
    </w:p>
    <w:p w14:paraId="542D23D5" w14:textId="77777777" w:rsidR="006849AB" w:rsidRDefault="00A61948">
      <w:pPr>
        <w:pStyle w:val="BodyText"/>
        <w:spacing w:line="20" w:lineRule="exact"/>
        <w:ind w:left="116"/>
        <w:rPr>
          <w:ins w:id="1297" w:author="Jeff Morgan" w:date="2019-07-09T15:57:00Z"/>
          <w:sz w:val="2"/>
        </w:rPr>
      </w:pPr>
      <w:ins w:id="1298" w:author="Jeff Morgan" w:date="2019-07-09T15:57:00Z">
        <w:r>
          <w:rPr>
            <w:noProof/>
            <w:sz w:val="2"/>
          </w:rPr>
          <mc:AlternateContent>
            <mc:Choice Requires="wpg">
              <w:drawing>
                <wp:inline distT="0" distB="0" distL="0" distR="0" wp14:anchorId="62C47313" wp14:editId="257F91CC">
                  <wp:extent cx="6783705" cy="5080"/>
                  <wp:effectExtent l="0" t="0" r="10795" b="7620"/>
                  <wp:docPr id="201"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02" name="Line 4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4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">
                  <v:line id="Line 4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96zf78AAADbAAAADwAAAGRycy9kb3ducmV2LnhtbERPzUrDQBC+C32HZQrezEbBIGm2RYRC&#10;wUNJ9QGm2WkS3J0J2W2T5undg+Dx4/uvdrN36kZj6IUNPGc5KOJGbM+tge+v/dMbqBCRLTphMnCn&#10;ALvt6qHC0srENd1OsVUphEOJBroYh1Lr0HTkMWQyECfuIqPHmODYajvilMK90y95XmiPPaeGDgf6&#10;6Kj5OV29gXqS/dB81iT2uIhbzmidK4x5XM/vG1CR5vgv/nMfrIHXtD5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m96zf78AAADbAAAADwAAAAAAAAAAAAAAAACh&#10;AgAAZHJzL2Rvd25yZXYueG1sUEsFBgAAAAAEAAQA+QAAAI0DAAAAAA==&#10;" strokeweight="5054emu"/>
                  <w10:anchorlock/>
                </v:group>
              </w:pict>
            </mc:Fallback>
          </mc:AlternateContent>
        </w:r>
      </w:ins>
    </w:p>
    <w:p w14:paraId="5E0134F9" w14:textId="1D2076A9" w:rsidR="009F54E5" w:rsidRDefault="00240831">
      <w:pPr>
        <w:pStyle w:val="BodyText"/>
        <w:spacing w:line="20" w:lineRule="exact"/>
        <w:ind w:left="116"/>
        <w:rPr>
          <w:del w:id="1299" w:author="Jeff Morgan" w:date="2019-07-09T15:57:00Z"/>
          <w:sz w:val="2"/>
        </w:rPr>
      </w:pPr>
      <w:del w:id="1300" w:author="Jeff Morgan" w:date="2019-07-09T15:57:00Z">
        <w:r>
          <w:rPr>
            <w:noProof/>
            <w:sz w:val="2"/>
          </w:rPr>
          <mc:AlternateContent>
            <mc:Choice Requires="wpg">
              <w:drawing>
                <wp:inline distT="0" distB="0" distL="0" distR="0" wp14:anchorId="49894E45" wp14:editId="3B6B441A">
                  <wp:extent cx="6783705" cy="5080"/>
                  <wp:effectExtent l="6985" t="9525" r="10160" b="4445"/>
                  <wp:docPr id="49"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0" name="Line 43"/>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6409017" id="Group 42"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">
                  <v:line id="Line 43"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" strokeweight=".14042mm"/>
                  <w10:anchorlock/>
                </v:group>
              </w:pict>
            </mc:Fallback>
          </mc:AlternateContent>
        </w:r>
      </w:del>
    </w:p>
    <w:p w14:paraId="6F5A0D9E" w14:textId="77777777" w:rsidR="009F54E5" w:rsidRDefault="001A290F">
      <w:pPr>
        <w:pStyle w:val="BodyText"/>
        <w:spacing w:after="17" w:line="256" w:lineRule="auto"/>
        <w:ind w:left="1895" w:right="434" w:hanging="1657"/>
        <w:jc w:val="both"/>
      </w:pPr>
      <w:r>
        <w:t>AL358472.7 Unannotated membrane protein. Nonsense-mediated decay paralog of JTB, which plays a role in the regulation of cell</w:t>
      </w:r>
      <w:r>
        <w:rPr>
          <w:spacing w:val="-9"/>
        </w:rPr>
        <w:t xml:space="preserve"> </w:t>
      </w:r>
      <w:r>
        <w:t>proliferation.</w:t>
      </w:r>
    </w:p>
    <w:p w14:paraId="5BCBDC47" w14:textId="77777777" w:rsidR="007838F1" w:rsidRDefault="007A02DF">
      <w:pPr>
        <w:pStyle w:val="BodyText"/>
        <w:spacing w:line="20" w:lineRule="exact"/>
        <w:ind w:left="116"/>
        <w:rPr>
          <w:ins w:id="1301" w:author="Yeyun Ouyang" w:date="2019-07-09T16:01:00Z"/>
          <w:sz w:val="2"/>
        </w:rPr>
      </w:pPr>
      <w:ins w:id="1302" w:author="Yeyun Ouyang" w:date="2019-07-09T16:01:00Z">
        <w:r>
          <w:rPr>
            <w:noProof/>
            <w:sz w:val="2"/>
          </w:rPr>
          <mc:AlternateContent>
            <mc:Choice Requires="wpg">
              <w:drawing>
                <wp:inline distT="0" distB="0" distL="0" distR="0" wp14:anchorId="36CE65F6" wp14:editId="272A63DD">
                  <wp:extent cx="6783705" cy="5080"/>
                  <wp:effectExtent l="0" t="0" r="0" b="0"/>
                  <wp:docPr id="55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57" name="Line 158"/>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A94CD31" id="Group 157"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cfJHdAIAAIMFAAAOAAAAZHJzL2Uyb0RvYy54bWykVE1v4yAQva+0/wH5ntpuncS1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9HHyR3QCAACDBQAADgAAAAAA&#13;&#10;AAAAAAAAAAAuAgAAZHJzL2Uyb0RvYy54bWxQSwECLQAUAAYACAAAACEACifj794AAAAIAQAADwAA&#13;&#10;AAAAAAAAAAAAAADOBAAAZHJzL2Rvd25yZXYueG1sUEsFBgAAAAAEAAQA8wAAANkFAAAAAA==&#13;&#10;">
                  <v:line id="Line 158"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" strokeweight=".14042mm">
                    <o:lock v:ext="edit" shapetype="f"/>
                  </v:line>
                  <w10:anchorlock/>
                </v:group>
              </w:pict>
            </mc:Fallback>
          </mc:AlternateContent>
        </w:r>
      </w:ins>
    </w:p>
    <w:p w14:paraId="4B072E01" w14:textId="77777777" w:rsidR="00071405" w:rsidRDefault="007E195B">
      <w:pPr>
        <w:pStyle w:val="BodyText"/>
        <w:spacing w:line="20" w:lineRule="exact"/>
        <w:ind w:left="116"/>
        <w:rPr>
          <w:ins w:id="1303" w:author="Jon Belyeu" w:date="2019-07-09T16:00:00Z"/>
          <w:sz w:val="2"/>
        </w:rPr>
      </w:pPr>
      <w:ins w:id="1304" w:author="Jon Belyeu" w:date="2019-07-09T16:00:00Z">
        <w:r>
          <w:rPr>
            <w:noProof/>
            <w:sz w:val="2"/>
          </w:rPr>
          <mc:AlternateContent>
            <mc:Choice Requires="wpg">
              <w:drawing>
                <wp:inline distT="0" distB="0" distL="0" distR="0" wp14:anchorId="6D7CAE2F" wp14:editId="63332866">
                  <wp:extent cx="6783705" cy="5080"/>
                  <wp:effectExtent l="0" t="0" r="0" b="0"/>
                  <wp:docPr id="439"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40" name="Line 4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117D0E5" id="Group 4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E1jKYZyAgAAfwUAAA4AAAAAAAAA&#13;&#10;AAAAAAAALgIAAGRycy9lMm9Eb2MueG1sUEsBAi0AFAAGAAgAAAAhAAon4+/eAAAACAEAAA8AAAAA&#13;&#10;AAAAAAAAAAAAzAQAAGRycy9kb3ducmV2LnhtbFBLBQYAAAAABAAEAPMAAADXBQAAAAA=&#13;&#10;">
                  <v:line id="Line 4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" strokeweight=".14042mm">
                    <o:lock v:ext="edit" shapetype="f"/>
                  </v:line>
                  <w10:anchorlock/>
                </v:group>
              </w:pict>
            </mc:Fallback>
          </mc:AlternateContent>
        </w:r>
      </w:ins>
    </w:p>
    <w:p w14:paraId="3D428D27" w14:textId="77777777" w:rsidR="006F619E" w:rsidRDefault="00195A70">
      <w:pPr>
        <w:pStyle w:val="BodyText"/>
        <w:spacing w:line="20" w:lineRule="exact"/>
        <w:ind w:left="116"/>
        <w:rPr>
          <w:ins w:id="1305" w:author="Aaron Quinlan" w:date="2019-07-09T15:58:00Z"/>
          <w:sz w:val="2"/>
        </w:rPr>
      </w:pPr>
      <w:ins w:id="1306" w:author="Aaron Quinlan" w:date="2019-07-09T15:58:00Z">
        <w:r>
          <w:rPr>
            <w:noProof/>
            <w:sz w:val="2"/>
          </w:rPr>
          <mc:AlternateContent>
            <mc:Choice Requires="wpg">
              <w:drawing>
                <wp:inline distT="0" distB="0" distL="0" distR="0" wp14:anchorId="3D2DD461" wp14:editId="22396475">
                  <wp:extent cx="6783705" cy="5080"/>
                  <wp:effectExtent l="0" t="0" r="0" b="0"/>
                  <wp:docPr id="322"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323" name="Line 4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CFF1558" id="Group 4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E1jKYZyAgAAfwUAAA4AAAAAAAAA&#13;&#10;AAAAAAAALgIAAGRycy9lMm9Eb2MueG1sUEsBAi0AFAAGAAgAAAAhAAon4+/eAAAACAEAAA8AAAAA&#13;&#10;AAAAAAAAAAAAzAQAAGRycy9kb3ducmV2LnhtbFBLBQYAAAAABAAEAPMAAADXBQAAAAA=&#13;&#10;">
                  <v:line id="Line 4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" strokeweight=".14042mm">
                    <o:lock v:ext="edit" shapetype="f"/>
                  </v:line>
                  <w10:anchorlock/>
                </v:group>
              </w:pict>
            </mc:Fallback>
          </mc:AlternateContent>
        </w:r>
      </w:ins>
    </w:p>
    <w:p w14:paraId="2A08F62F" w14:textId="77777777" w:rsidR="006849AB" w:rsidRDefault="00A61948">
      <w:pPr>
        <w:pStyle w:val="BodyText"/>
        <w:spacing w:line="20" w:lineRule="exact"/>
        <w:ind w:left="116"/>
        <w:rPr>
          <w:ins w:id="1307" w:author="Jeff Morgan" w:date="2019-07-09T15:57:00Z"/>
          <w:sz w:val="2"/>
        </w:rPr>
      </w:pPr>
      <w:ins w:id="1308" w:author="Jeff Morgan" w:date="2019-07-09T15:57:00Z">
        <w:r>
          <w:rPr>
            <w:noProof/>
            <w:sz w:val="2"/>
          </w:rPr>
          <mc:AlternateContent>
            <mc:Choice Requires="wpg">
              <w:drawing>
                <wp:inline distT="0" distB="0" distL="0" distR="0" wp14:anchorId="34D92FF5" wp14:editId="0B119D67">
                  <wp:extent cx="6783705" cy="5080"/>
                  <wp:effectExtent l="0" t="0" r="10795" b="7620"/>
                  <wp:docPr id="203"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04" name="Line 41"/>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40"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LF6luG4CAABjBQAADgAAAAAAAAAAAAAAAAAsAgAA&#10;ZHJzL2Uyb0RvYy54bWxQSwECLQAUAAYACAAAACEAuUc7Y9oAAAADAQAADwAAAAAAAAAAAAAAAADG&#10;BAAAZHJzL2Rvd25yZXYueG1sUEsFBgAAAAAEAAQA8wAAAM0FAAAAAA==&#10;">
                  <v:line id="Line 41"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EppL8AAADbAAAADwAAAGRycy9kb3ducmV2LnhtbERPzUrDQBC+C32HZQrezEaRIGm2RYRC&#10;wUNJ9QGm2WkS3J0J2W2T5undg+Dx4/uvdrN36kZj6IUNPGc5KOJGbM+tge+v/dMbqBCRLTphMnCn&#10;ALvt6qHC0srENd1OsVUphEOJBroYh1Lr0HTkMWQyECfuIqPHmODYajvilMK90y95XmiPPaeGDgf6&#10;6Kj5OV29gXqS/dB81iT2uIhbzmidK4x5XM/vG1CR5vgv/nMfrIHXNDZ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4HEppL8AAADbAAAADwAAAAAAAAAAAAAAAACh&#10;AgAAZHJzL2Rvd25yZXYueG1sUEsFBgAAAAAEAAQA+QAAAI0DAAAAAA==&#10;" strokeweight="5054emu"/>
                  <w10:anchorlock/>
                </v:group>
              </w:pict>
            </mc:Fallback>
          </mc:AlternateContent>
        </w:r>
      </w:ins>
    </w:p>
    <w:p w14:paraId="6CC96C71" w14:textId="35B40D30" w:rsidR="009F54E5" w:rsidRDefault="00240831">
      <w:pPr>
        <w:pStyle w:val="BodyText"/>
        <w:spacing w:line="20" w:lineRule="exact"/>
        <w:ind w:left="116"/>
        <w:rPr>
          <w:del w:id="1309" w:author="Jeff Morgan" w:date="2019-07-09T15:57:00Z"/>
          <w:sz w:val="2"/>
        </w:rPr>
      </w:pPr>
      <w:del w:id="1310" w:author="Jeff Morgan" w:date="2019-07-09T15:57:00Z">
        <w:r>
          <w:rPr>
            <w:noProof/>
            <w:sz w:val="2"/>
          </w:rPr>
          <mc:AlternateContent>
            <mc:Choice Requires="wpg">
              <w:drawing>
                <wp:inline distT="0" distB="0" distL="0" distR="0" wp14:anchorId="2F573884" wp14:editId="288C9EC7">
                  <wp:extent cx="6783705" cy="5080"/>
                  <wp:effectExtent l="6985" t="4445" r="10160" b="9525"/>
                  <wp:docPr id="47"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8" name="Line 41"/>
                          <wps:cNvCnPr>
                            <a:cxnSpLocks noChangeShapeType="1"/>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6DDEE8A" id="Group 40" o:spid="_x0000_s1026" style="width:534.15pt;height:.4pt;mso-position-horizontal-relative:char;mso-position-vertical-relative:line" coordsize="106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">
                  <v:line id="Line 41" o:spid="_x0000_s1027" style="position:absolute;visibility:visible;mso-wrap-style:square" from="0,4" to="1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" strokeweight=".14042mm"/>
                  <w10:anchorlock/>
                </v:group>
              </w:pict>
            </mc:Fallback>
          </mc:AlternateContent>
        </w:r>
      </w:del>
    </w:p>
    <w:p w14:paraId="0652299C" w14:textId="77777777" w:rsidR="009F54E5" w:rsidRDefault="001A290F">
      <w:pPr>
        <w:pStyle w:val="BodyText"/>
        <w:tabs>
          <w:tab w:val="left" w:pos="1895"/>
        </w:tabs>
        <w:spacing w:line="256" w:lineRule="auto"/>
        <w:ind w:left="1895" w:right="434" w:hanging="1657"/>
        <w:jc w:val="both"/>
      </w:pPr>
      <w:r>
        <w:rPr>
          <w:spacing w:val="-4"/>
        </w:rPr>
        <w:t>TSPAN33</w:t>
      </w:r>
      <w:r>
        <w:rPr>
          <w:spacing w:val="-4"/>
        </w:rPr>
        <w:tab/>
      </w:r>
      <w:r>
        <w:t xml:space="preserve">Plays a role in normal erythropoiesis and regulates maturation and trafficking of ADAM10, a metalloprotease. Negatively regulates Notch activity </w:t>
      </w:r>
      <w:r>
        <w:rPr>
          <w:spacing w:val="-3"/>
        </w:rPr>
        <w:t xml:space="preserve">by </w:t>
      </w:r>
      <w:r>
        <w:rPr>
          <w:spacing w:val="-4"/>
        </w:rPr>
        <w:t xml:space="preserve">way </w:t>
      </w:r>
      <w:r>
        <w:t>of its regulation of ADAM10. Notch signaling is vital to</w:t>
      </w:r>
      <w:r>
        <w:rPr>
          <w:spacing w:val="-7"/>
        </w:rPr>
        <w:t xml:space="preserve"> </w:t>
      </w:r>
      <w:r>
        <w:t>neurogenesis.</w:t>
      </w:r>
    </w:p>
    <w:p w14:paraId="1912F135" w14:textId="77777777" w:rsidR="009F54E5" w:rsidRDefault="009F54E5">
      <w:pPr>
        <w:pStyle w:val="BodyText"/>
        <w:rPr>
          <w:sz w:val="26"/>
        </w:rPr>
      </w:pPr>
    </w:p>
    <w:p w14:paraId="06BC4630" w14:textId="77777777" w:rsidR="009F54E5" w:rsidRDefault="009F54E5">
      <w:pPr>
        <w:pStyle w:val="BodyText"/>
        <w:spacing w:before="8"/>
        <w:rPr>
          <w:sz w:val="38"/>
        </w:rPr>
      </w:pPr>
    </w:p>
    <w:p w14:paraId="7FDD614C" w14:textId="2045D26E" w:rsidR="009F54E5" w:rsidRDefault="007A02DF">
      <w:pPr>
        <w:pStyle w:val="Heading3"/>
        <w:numPr>
          <w:ilvl w:val="2"/>
          <w:numId w:val="36"/>
        </w:numPr>
        <w:tabs>
          <w:tab w:val="left" w:pos="824"/>
        </w:tabs>
        <w:ind w:hanging="703"/>
        <w:jc w:val="both"/>
        <w:pPrChange w:id="1311" w:author="Yeyun Ouyang" w:date="2019-07-09T16:01:00Z">
          <w:pPr>
            <w:pStyle w:val="Heading3"/>
            <w:numPr>
              <w:ilvl w:val="2"/>
              <w:numId w:val="28"/>
            </w:numPr>
            <w:tabs>
              <w:tab w:val="left" w:pos="824"/>
            </w:tabs>
            <w:jc w:val="both"/>
          </w:pPr>
        </w:pPrChange>
      </w:pPr>
      <w:ins w:id="1312" w:author="Yeyun Ouyang" w:date="2019-07-09T16:01:00Z">
        <w:r>
          <w:rPr>
            <w:noProof/>
          </w:rPr>
          <mc:AlternateContent>
            <mc:Choice Requires="wps">
              <w:drawing>
                <wp:anchor distT="0" distB="0" distL="114300" distR="114300" simplePos="0" relativeHeight="252029952" behindDoc="1" locked="0" layoutInCell="1" allowOverlap="1" wp14:anchorId="31A681D4" wp14:editId="5BCF80E0">
                  <wp:simplePos x="0" y="0"/>
                  <wp:positionH relativeFrom="page">
                    <wp:posOffset>457200</wp:posOffset>
                  </wp:positionH>
                  <wp:positionV relativeFrom="paragraph">
                    <wp:posOffset>-1506220</wp:posOffset>
                  </wp:positionV>
                  <wp:extent cx="6783705" cy="0"/>
                  <wp:effectExtent l="0" t="0" r="0" b="0"/>
                  <wp:wrapNone/>
                  <wp:docPr id="55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AE58EE" id="Line 156"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18.6pt" to="570.15pt,-11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" strokeweight=".14042mm">
                  <o:lock v:ext="edit" shapetype="f"/>
                  <w10:wrap anchorx="page"/>
                </v:line>
              </w:pict>
            </mc:Fallback>
          </mc:AlternateContent>
        </w:r>
      </w:ins>
      <w:ins w:id="1313" w:author="Jon Belyeu" w:date="2019-07-09T16:00:00Z">
        <w:r w:rsidR="007E195B">
          <w:rPr>
            <w:noProof/>
          </w:rPr>
          <mc:AlternateContent>
            <mc:Choice Requires="wps">
              <w:drawing>
                <wp:anchor distT="0" distB="0" distL="114300" distR="114300" simplePos="0" relativeHeight="251929600" behindDoc="1" locked="0" layoutInCell="1" allowOverlap="1" wp14:anchorId="23EEC4CB" wp14:editId="1A006090">
                  <wp:simplePos x="0" y="0"/>
                  <wp:positionH relativeFrom="page">
                    <wp:posOffset>457200</wp:posOffset>
                  </wp:positionH>
                  <wp:positionV relativeFrom="paragraph">
                    <wp:posOffset>-1506220</wp:posOffset>
                  </wp:positionV>
                  <wp:extent cx="6783705" cy="0"/>
                  <wp:effectExtent l="0" t="0" r="0" b="0"/>
                  <wp:wrapNone/>
                  <wp:docPr id="441"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5454EC" id="Line 39"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18.6pt" to="570.15pt,-11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" strokeweight=".14042mm">
                  <o:lock v:ext="edit" shapetype="f"/>
                  <w10:wrap anchorx="page"/>
                </v:line>
              </w:pict>
            </mc:Fallback>
          </mc:AlternateContent>
        </w:r>
      </w:ins>
      <w:ins w:id="1314" w:author="Aaron Quinlan" w:date="2019-07-09T15:58:00Z">
        <w:r w:rsidR="00195A70">
          <w:rPr>
            <w:noProof/>
          </w:rPr>
          <mc:AlternateContent>
            <mc:Choice Requires="wps">
              <w:drawing>
                <wp:anchor distT="0" distB="0" distL="114300" distR="114300" simplePos="0" relativeHeight="251829248" behindDoc="1" locked="0" layoutInCell="1" allowOverlap="1" wp14:anchorId="4E4BC567" wp14:editId="4BE0E7E5">
                  <wp:simplePos x="0" y="0"/>
                  <wp:positionH relativeFrom="page">
                    <wp:posOffset>457200</wp:posOffset>
                  </wp:positionH>
                  <wp:positionV relativeFrom="paragraph">
                    <wp:posOffset>-1506220</wp:posOffset>
                  </wp:positionV>
                  <wp:extent cx="6783705" cy="0"/>
                  <wp:effectExtent l="0" t="0" r="0" b="0"/>
                  <wp:wrapNone/>
                  <wp:docPr id="324"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93502F" id="Line 39"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18.6pt" to="570.15pt,-11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" strokeweight=".14042mm">
                  <o:lock v:ext="edit" shapetype="f"/>
                  <w10:wrap anchorx="page"/>
                </v:line>
              </w:pict>
            </mc:Fallback>
          </mc:AlternateContent>
        </w:r>
      </w:ins>
      <w:ins w:id="1315" w:author="Jeff Morgan" w:date="2019-07-09T15:57:00Z">
        <w:r w:rsidR="00A61948">
          <w:rPr>
            <w:noProof/>
          </w:rPr>
          <mc:AlternateContent>
            <mc:Choice Requires="wps">
              <w:drawing>
                <wp:anchor distT="0" distB="0" distL="114300" distR="114300" simplePos="0" relativeHeight="251728896" behindDoc="1" locked="0" layoutInCell="1" allowOverlap="1" wp14:anchorId="772516DE" wp14:editId="64EB3D61">
                  <wp:simplePos x="0" y="0"/>
                  <wp:positionH relativeFrom="page">
                    <wp:posOffset>457200</wp:posOffset>
                  </wp:positionH>
                  <wp:positionV relativeFrom="paragraph">
                    <wp:posOffset>-1506220</wp:posOffset>
                  </wp:positionV>
                  <wp:extent cx="6783070" cy="0"/>
                  <wp:effectExtent l="12700" t="17780" r="24130" b="20320"/>
                  <wp:wrapNone/>
                  <wp:docPr id="205"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9"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18.55pt" to="570.1pt,-1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" strokeweight="5054emu">
                  <w10:wrap anchorx="page"/>
                </v:line>
              </w:pict>
            </mc:Fallback>
          </mc:AlternateContent>
        </w:r>
      </w:ins>
      <w:del w:id="1316" w:author="Jeff Morgan" w:date="2019-07-09T15:57:00Z">
        <w:r w:rsidR="00240831">
          <w:rPr>
            <w:noProof/>
          </w:rPr>
          <mc:AlternateContent>
            <mc:Choice Requires="wps">
              <w:drawing>
                <wp:anchor distT="0" distB="0" distL="114300" distR="114300" simplePos="0" relativeHeight="251632640" behindDoc="1" locked="0" layoutInCell="1" allowOverlap="1" wp14:anchorId="26234DE5" wp14:editId="42EB4DD6">
                  <wp:simplePos x="0" y="0"/>
                  <wp:positionH relativeFrom="page">
                    <wp:posOffset>457200</wp:posOffset>
                  </wp:positionH>
                  <wp:positionV relativeFrom="paragraph">
                    <wp:posOffset>-1506220</wp:posOffset>
                  </wp:positionV>
                  <wp:extent cx="6783705" cy="0"/>
                  <wp:effectExtent l="9525" t="10795" r="7620" b="8255"/>
                  <wp:wrapNone/>
                  <wp:docPr id="46"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C5646" id="Line 39"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18.6pt" to="570.1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gJ/HwIAAEM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" strokeweight=".14042mm">
                  <w10:wrap anchorx="page"/>
                </v:line>
              </w:pict>
            </mc:Fallback>
          </mc:AlternateContent>
        </w:r>
      </w:del>
      <w:r w:rsidR="001A290F">
        <w:t>Performance Validation Using TCGA</w:t>
      </w:r>
      <w:r w:rsidR="001A290F">
        <w:rPr>
          <w:spacing w:val="-7"/>
        </w:rPr>
        <w:t xml:space="preserve"> </w:t>
      </w:r>
      <w:r w:rsidR="001A290F">
        <w:t>Data</w:t>
      </w:r>
    </w:p>
    <w:p w14:paraId="6AEA93D9" w14:textId="77777777" w:rsidR="009F54E5" w:rsidRDefault="009F54E5">
      <w:pPr>
        <w:pStyle w:val="BodyText"/>
        <w:spacing w:before="5"/>
        <w:rPr>
          <w:b/>
          <w:sz w:val="34"/>
        </w:rPr>
      </w:pPr>
    </w:p>
    <w:p w14:paraId="4436D3C2" w14:textId="0E2D101D" w:rsidR="009F54E5" w:rsidRDefault="001A290F">
      <w:pPr>
        <w:pStyle w:val="BodyText"/>
        <w:spacing w:line="453" w:lineRule="auto"/>
        <w:ind w:left="120" w:right="199"/>
        <w:jc w:val="both"/>
      </w:pPr>
      <w:r>
        <w:rPr>
          <w:spacing w:val="-14"/>
        </w:rPr>
        <w:t>To</w:t>
      </w:r>
      <w:r>
        <w:rPr>
          <w:spacing w:val="-21"/>
        </w:rPr>
        <w:t xml:space="preserve"> </w:t>
      </w:r>
      <w:r>
        <w:t>validate</w:t>
      </w:r>
      <w:r>
        <w:rPr>
          <w:spacing w:val="-21"/>
        </w:rPr>
        <w:t xml:space="preserve"> </w:t>
      </w:r>
      <w:r>
        <w:t>the</w:t>
      </w:r>
      <w:r>
        <w:rPr>
          <w:spacing w:val="-21"/>
        </w:rPr>
        <w:t xml:space="preserve"> </w:t>
      </w:r>
      <w:r>
        <w:t>general</w:t>
      </w:r>
      <w:r>
        <w:rPr>
          <w:spacing w:val="-21"/>
        </w:rPr>
        <w:t xml:space="preserve"> </w:t>
      </w:r>
      <w:r>
        <w:t>design</w:t>
      </w:r>
      <w:r>
        <w:rPr>
          <w:spacing w:val="-21"/>
        </w:rPr>
        <w:t xml:space="preserve"> </w:t>
      </w:r>
      <w:r>
        <w:t>and</w:t>
      </w:r>
      <w:r>
        <w:rPr>
          <w:spacing w:val="-21"/>
        </w:rPr>
        <w:t xml:space="preserve"> </w:t>
      </w:r>
      <w:r>
        <w:t>reliability</w:t>
      </w:r>
      <w:r>
        <w:rPr>
          <w:spacing w:val="-21"/>
        </w:rPr>
        <w:t xml:space="preserve"> </w:t>
      </w:r>
      <w:r>
        <w:t>of</w:t>
      </w:r>
      <w:r>
        <w:rPr>
          <w:spacing w:val="-21"/>
        </w:rPr>
        <w:t xml:space="preserve"> </w:t>
      </w:r>
      <w:r>
        <w:t>the</w:t>
      </w:r>
      <w:r>
        <w:rPr>
          <w:spacing w:val="-21"/>
        </w:rPr>
        <w:t xml:space="preserve"> </w:t>
      </w:r>
      <w:proofErr w:type="spellStart"/>
      <w:r>
        <w:t>XPRESSpipe</w:t>
      </w:r>
      <w:proofErr w:type="spellEnd"/>
      <w:r>
        <w:rPr>
          <w:spacing w:val="-21"/>
        </w:rPr>
        <w:t xml:space="preserve"> </w:t>
      </w:r>
      <w:r>
        <w:t>pipeline,</w:t>
      </w:r>
      <w:r>
        <w:rPr>
          <w:spacing w:val="-18"/>
        </w:rPr>
        <w:t xml:space="preserve"> </w:t>
      </w:r>
      <w:r>
        <w:t>we</w:t>
      </w:r>
      <w:r>
        <w:rPr>
          <w:spacing w:val="-21"/>
        </w:rPr>
        <w:t xml:space="preserve"> </w:t>
      </w:r>
      <w:r>
        <w:t>processed</w:t>
      </w:r>
      <w:r>
        <w:rPr>
          <w:spacing w:val="-21"/>
        </w:rPr>
        <w:t xml:space="preserve"> </w:t>
      </w:r>
      <w:r>
        <w:rPr>
          <w:spacing w:val="-3"/>
        </w:rPr>
        <w:t>raw</w:t>
      </w:r>
      <w:r>
        <w:rPr>
          <w:spacing w:val="-21"/>
        </w:rPr>
        <w:t xml:space="preserve"> </w:t>
      </w:r>
      <w:r>
        <w:t>TCGA</w:t>
      </w:r>
      <w:r>
        <w:rPr>
          <w:spacing w:val="-21"/>
        </w:rPr>
        <w:t xml:space="preserve"> </w:t>
      </w:r>
      <w:r>
        <w:t>sequence</w:t>
      </w:r>
      <w:r>
        <w:rPr>
          <w:spacing w:val="-21"/>
        </w:rPr>
        <w:t xml:space="preserve"> </w:t>
      </w:r>
      <w:r>
        <w:rPr>
          <w:spacing w:val="-3"/>
        </w:rPr>
        <w:t xml:space="preserve">data </w:t>
      </w:r>
      <w:r>
        <w:t>using</w:t>
      </w:r>
      <w:r>
        <w:rPr>
          <w:spacing w:val="-7"/>
        </w:rPr>
        <w:t xml:space="preserve"> </w:t>
      </w:r>
      <w:proofErr w:type="spellStart"/>
      <w:r>
        <w:t>XPRESSpipe</w:t>
      </w:r>
      <w:proofErr w:type="spellEnd"/>
      <w:r>
        <w:rPr>
          <w:spacing w:val="-7"/>
        </w:rPr>
        <w:t xml:space="preserve"> </w:t>
      </w:r>
      <w:r>
        <w:t>and</w:t>
      </w:r>
      <w:r>
        <w:rPr>
          <w:spacing w:val="-6"/>
        </w:rPr>
        <w:t xml:space="preserve"> </w:t>
      </w:r>
      <w:r>
        <w:t>compared</w:t>
      </w:r>
      <w:r>
        <w:rPr>
          <w:spacing w:val="-7"/>
        </w:rPr>
        <w:t xml:space="preserve"> </w:t>
      </w:r>
      <w:r>
        <w:t>the</w:t>
      </w:r>
      <w:r>
        <w:rPr>
          <w:spacing w:val="-6"/>
        </w:rPr>
        <w:t xml:space="preserve"> </w:t>
      </w:r>
      <w:r>
        <w:t>output</w:t>
      </w:r>
      <w:r>
        <w:rPr>
          <w:spacing w:val="-7"/>
        </w:rPr>
        <w:t xml:space="preserve"> </w:t>
      </w:r>
      <w:r>
        <w:t>count</w:t>
      </w:r>
      <w:r>
        <w:rPr>
          <w:spacing w:val="-7"/>
        </w:rPr>
        <w:t xml:space="preserve"> </w:t>
      </w:r>
      <w:r>
        <w:t>values</w:t>
      </w:r>
      <w:r>
        <w:rPr>
          <w:spacing w:val="-6"/>
        </w:rPr>
        <w:t xml:space="preserve"> </w:t>
      </w:r>
      <w:r>
        <w:t>to</w:t>
      </w:r>
      <w:r>
        <w:rPr>
          <w:spacing w:val="-7"/>
        </w:rPr>
        <w:t xml:space="preserve"> </w:t>
      </w:r>
      <w:r>
        <w:t>those</w:t>
      </w:r>
      <w:r>
        <w:rPr>
          <w:spacing w:val="-6"/>
        </w:rPr>
        <w:t xml:space="preserve"> </w:t>
      </w:r>
      <w:r>
        <w:t>publicly</w:t>
      </w:r>
      <w:r>
        <w:rPr>
          <w:spacing w:val="-7"/>
        </w:rPr>
        <w:t xml:space="preserve"> </w:t>
      </w:r>
      <w:r>
        <w:t>available</w:t>
      </w:r>
      <w:r>
        <w:rPr>
          <w:spacing w:val="-7"/>
        </w:rPr>
        <w:t xml:space="preserve"> </w:t>
      </w:r>
      <w:r>
        <w:t>through</w:t>
      </w:r>
      <w:r>
        <w:rPr>
          <w:spacing w:val="-6"/>
        </w:rPr>
        <w:t xml:space="preserve"> </w:t>
      </w:r>
      <w:commentRangeStart w:id="1317"/>
      <w:r>
        <w:t>TCGA</w:t>
      </w:r>
      <w:commentRangeEnd w:id="1317"/>
      <w:r w:rsidR="005E43FF">
        <w:rPr>
          <w:rStyle w:val="CommentReference"/>
        </w:rPr>
        <w:commentReference w:id="1317"/>
      </w:r>
      <w:r>
        <w:t>.</w:t>
      </w:r>
      <w:r>
        <w:rPr>
          <w:spacing w:val="-7"/>
        </w:rPr>
        <w:t xml:space="preserve"> </w:t>
      </w:r>
      <w:r>
        <w:t xml:space="preserve">Spearman R values </w:t>
      </w:r>
      <w:r>
        <w:rPr>
          <w:spacing w:val="-3"/>
        </w:rPr>
        <w:t xml:space="preserve">for </w:t>
      </w:r>
      <w:r>
        <w:t>the selected samples ranged from 0.95</w:t>
      </w:r>
      <w:del w:id="1318" w:author="Jeff Morgan" w:date="2019-07-03T14:34:00Z">
        <w:r>
          <w:delText xml:space="preserve"> </w:delText>
        </w:r>
      </w:del>
      <w:ins w:id="1319" w:author="Jeff Morgan" w:date="2019-07-03T14:34:00Z">
        <w:r w:rsidR="00AC4CDB" w:rsidRPr="00AC4CDB">
          <w:t>–</w:t>
        </w:r>
      </w:ins>
      <w:del w:id="1320" w:author="Jeff Morgan" w:date="2019-07-03T14:34:00Z">
        <w:r>
          <w:delText xml:space="preserve">- </w:delText>
        </w:r>
      </w:del>
      <w:r>
        <w:t xml:space="preserve">0.96 (Figure 4), indicating the </w:t>
      </w:r>
      <w:commentRangeStart w:id="1321"/>
      <w:r>
        <w:t xml:space="preserve">general integrity of pipeline </w:t>
      </w:r>
      <w:commentRangeEnd w:id="1321"/>
      <w:r w:rsidR="00F96A14">
        <w:rPr>
          <w:rStyle w:val="CommentReference"/>
        </w:rPr>
        <w:commentReference w:id="1321"/>
      </w:r>
      <w:r>
        <w:t xml:space="preserve">design according to </w:t>
      </w:r>
      <w:commentRangeStart w:id="1322"/>
      <w:r>
        <w:t>TCGA</w:t>
      </w:r>
      <w:r>
        <w:rPr>
          <w:spacing w:val="-6"/>
        </w:rPr>
        <w:t xml:space="preserve"> </w:t>
      </w:r>
      <w:r>
        <w:t>standards.</w:t>
      </w:r>
      <w:commentRangeEnd w:id="1322"/>
      <w:r w:rsidR="00F96A14">
        <w:rPr>
          <w:rStyle w:val="CommentReference"/>
        </w:rPr>
        <w:commentReference w:id="1322"/>
      </w:r>
    </w:p>
    <w:p w14:paraId="066690EC" w14:textId="428FE991" w:rsidR="009F54E5" w:rsidRDefault="001A290F">
      <w:pPr>
        <w:pStyle w:val="BodyText"/>
        <w:spacing w:line="453" w:lineRule="auto"/>
        <w:ind w:left="120" w:right="199"/>
        <w:jc w:val="both"/>
      </w:pPr>
      <w:r>
        <w:t xml:space="preserve">The differences in reported counts </w:t>
      </w:r>
      <w:del w:id="1323" w:author="Jeff Morgan" w:date="2019-07-03T14:27:00Z">
        <w:r>
          <w:delText xml:space="preserve">can be </w:delText>
        </w:r>
      </w:del>
      <w:ins w:id="1324" w:author="Jon Belyeu" w:date="2019-07-09T16:00:00Z">
        <w:r w:rsidR="00E43377">
          <w:t>account</w:t>
        </w:r>
      </w:ins>
      <w:ins w:id="1325" w:author="JONATHAN ROBERT BELYEU" w:date="2019-07-06T20:51:00Z">
        <w:r w:rsidR="00FB08DE">
          <w:t>ed for</w:t>
        </w:r>
      </w:ins>
      <w:del w:id="1326" w:author="JONATHAN ROBERT BELYEU" w:date="2019-07-06T20:51:00Z">
        <w:r w:rsidR="00E43377" w:rsidDel="00FB08DE">
          <w:delText>s</w:delText>
        </w:r>
      </w:del>
      <w:ins w:id="1327" w:author="Jon Belyeu" w:date="2019-07-09T16:00:00Z">
        <w:r w:rsidR="00E43377">
          <w:t xml:space="preserve"> </w:t>
        </w:r>
      </w:ins>
      <w:ins w:id="1328" w:author="Jason Gertz" w:date="2019-07-02T16:58:00Z">
        <w:r w:rsidR="00B55F88">
          <w:t>explained</w:t>
        </w:r>
      </w:ins>
      <w:del w:id="1329" w:author="Jason Gertz" w:date="2019-07-02T16:58:00Z">
        <w:r w:rsidR="00B6686C" w:rsidDel="00B55F88">
          <w:delText>accounts</w:delText>
        </w:r>
      </w:del>
      <w:ins w:id="1330" w:author="Aaron Quinlan" w:date="2019-07-09T15:58:00Z">
        <w:r w:rsidR="00B6686C">
          <w:t xml:space="preserve"> </w:t>
        </w:r>
      </w:ins>
      <w:commentRangeStart w:id="1331"/>
      <w:del w:id="1332" w:author="Jeff Morgan" w:date="2019-07-03T14:27:00Z">
        <w:r>
          <w:delText xml:space="preserve">accounts </w:delText>
        </w:r>
        <w:commentRangeEnd w:id="1331"/>
        <w:r w:rsidR="004D1738" w:rsidDel="007A6529">
          <w:rPr>
            <w:spacing w:val="-3"/>
          </w:rPr>
          <w:delText>by</w:delText>
        </w:r>
      </w:del>
      <w:ins w:id="1333" w:author="Jeff Morgan" w:date="2019-07-03T14:27:00Z">
        <w:r w:rsidR="007A6529">
          <w:t>is due to</w:t>
        </w:r>
      </w:ins>
      <w:del w:id="1334" w:author="Jeff Morgan" w:date="2019-07-09T15:57:00Z">
        <w:r w:rsidR="0090022A">
          <w:rPr>
            <w:rStyle w:val="CommentReference"/>
          </w:rPr>
          <w:commentReference w:id="1331"/>
        </w:r>
        <w:r>
          <w:rPr>
            <w:spacing w:val="-3"/>
          </w:rPr>
          <w:delText>by</w:delText>
        </w:r>
      </w:del>
      <w:r>
        <w:rPr>
          <w:spacing w:val="-3"/>
        </w:rPr>
        <w:t xml:space="preserve"> </w:t>
      </w:r>
      <w:r>
        <w:t xml:space="preserve">a couple of </w:t>
      </w:r>
      <w:r>
        <w:rPr>
          <w:spacing w:val="-4"/>
        </w:rPr>
        <w:t xml:space="preserve">key </w:t>
      </w:r>
      <w:r>
        <w:t xml:space="preserve">differences. </w:t>
      </w:r>
      <w:r>
        <w:rPr>
          <w:spacing w:val="-3"/>
        </w:rPr>
        <w:t xml:space="preserve">For </w:t>
      </w:r>
      <w:r>
        <w:t>example,</w:t>
      </w:r>
      <w:r>
        <w:rPr>
          <w:spacing w:val="43"/>
        </w:rPr>
        <w:t xml:space="preserve"> </w:t>
      </w:r>
      <w:r>
        <w:t xml:space="preserve">the </w:t>
      </w:r>
      <w:proofErr w:type="spellStart"/>
      <w:r>
        <w:t>XPRESSpipe</w:t>
      </w:r>
      <w:proofErr w:type="spellEnd"/>
      <w:r>
        <w:t>-processed</w:t>
      </w:r>
      <w:r>
        <w:rPr>
          <w:spacing w:val="-8"/>
        </w:rPr>
        <w:t xml:space="preserve"> </w:t>
      </w:r>
      <w:r>
        <w:t>files</w:t>
      </w:r>
      <w:r>
        <w:rPr>
          <w:spacing w:val="-8"/>
        </w:rPr>
        <w:t xml:space="preserve"> </w:t>
      </w:r>
      <w:del w:id="1335" w:author="Jeff Morgan" w:date="2019-07-03T14:29:00Z">
        <w:r>
          <w:delText>used</w:delText>
        </w:r>
      </w:del>
      <w:ins w:id="1336" w:author="Jeff Morgan" w:date="2019-07-03T14:29:00Z">
        <w:r w:rsidR="007A6529">
          <w:t>are aligned to</w:t>
        </w:r>
      </w:ins>
      <w:r>
        <w:rPr>
          <w:spacing w:val="-8"/>
        </w:rPr>
        <w:t xml:space="preserve"> </w:t>
      </w:r>
      <w:r>
        <w:t>the</w:t>
      </w:r>
      <w:r>
        <w:rPr>
          <w:spacing w:val="-7"/>
        </w:rPr>
        <w:t xml:space="preserve"> </w:t>
      </w:r>
      <w:r>
        <w:t>Homo</w:t>
      </w:r>
      <w:r>
        <w:rPr>
          <w:spacing w:val="-8"/>
        </w:rPr>
        <w:t xml:space="preserve"> </w:t>
      </w:r>
      <w:r>
        <w:t>sapiens</w:t>
      </w:r>
      <w:r>
        <w:rPr>
          <w:spacing w:val="-8"/>
        </w:rPr>
        <w:t xml:space="preserve"> </w:t>
      </w:r>
      <w:r>
        <w:t>GRChv96</w:t>
      </w:r>
      <w:r>
        <w:rPr>
          <w:spacing w:val="-7"/>
        </w:rPr>
        <w:t xml:space="preserve"> </w:t>
      </w:r>
      <w:r>
        <w:t>reference</w:t>
      </w:r>
      <w:r>
        <w:rPr>
          <w:spacing w:val="-8"/>
        </w:rPr>
        <w:t xml:space="preserve"> </w:t>
      </w:r>
      <w:proofErr w:type="spellStart"/>
      <w:ins w:id="1337" w:author="Yeyun Ouyang" w:date="2019-07-09T16:01:00Z">
        <w:r w:rsidR="007A02DF">
          <w:t>trans</w:t>
        </w:r>
      </w:ins>
      <w:ins w:id="1338" w:author="yeyun.ouyang@biochem.utah.edu" w:date="2019-07-05T16:27:00Z">
        <w:r w:rsidR="00BB6C71">
          <w:t>c</w:t>
        </w:r>
      </w:ins>
      <w:ins w:id="1339" w:author="Yeyun Ouyang" w:date="2019-07-09T16:01:00Z">
        <w:r w:rsidR="007A02DF">
          <w:t>riptome</w:t>
        </w:r>
      </w:ins>
      <w:del w:id="1340" w:author="JONATHAN ROBERT BELYEU" w:date="2019-07-06T20:52:00Z">
        <w:r w:rsidR="00E43377" w:rsidDel="00FB08DE">
          <w:delText>transriptome</w:delText>
        </w:r>
      </w:del>
      <w:ins w:id="1341" w:author="JONATHAN ROBERT BELYEU" w:date="2019-07-06T20:52:00Z">
        <w:r w:rsidR="00FB08DE">
          <w:t>transcriptome</w:t>
        </w:r>
      </w:ins>
      <w:ins w:id="1342" w:author="Aaron Quinlan" w:date="2019-07-09T15:58:00Z">
        <w:r w:rsidR="00B6686C">
          <w:t>trans</w:t>
        </w:r>
      </w:ins>
      <w:ins w:id="1343" w:author="Jason Gertz" w:date="2019-07-02T16:59:00Z">
        <w:r w:rsidR="00B55F88">
          <w:t>c</w:t>
        </w:r>
      </w:ins>
      <w:ins w:id="1344" w:author="Aaron Quinlan" w:date="2019-07-09T15:58:00Z">
        <w:r w:rsidR="00B6686C">
          <w:t>riptome</w:t>
        </w:r>
      </w:ins>
      <w:ins w:id="1345" w:author="Jeff Morgan" w:date="2019-07-09T15:57:00Z">
        <w:r w:rsidR="004D1738">
          <w:t>trans</w:t>
        </w:r>
      </w:ins>
      <w:ins w:id="1346" w:author="Jeff Morgan" w:date="2019-07-03T14:28:00Z">
        <w:r w:rsidR="007A6529">
          <w:t>c</w:t>
        </w:r>
      </w:ins>
      <w:ins w:id="1347" w:author="Jeff Morgan" w:date="2019-07-09T15:57:00Z">
        <w:r w:rsidR="004D1738">
          <w:t>riptome</w:t>
        </w:r>
      </w:ins>
      <w:proofErr w:type="spellEnd"/>
      <w:del w:id="1348" w:author="Jeff Morgan" w:date="2019-07-09T15:57:00Z">
        <w:r>
          <w:delText>transriptome</w:delText>
        </w:r>
      </w:del>
      <w:r>
        <w:t>,</w:t>
      </w:r>
      <w:r>
        <w:rPr>
          <w:spacing w:val="-8"/>
        </w:rPr>
        <w:t xml:space="preserve"> </w:t>
      </w:r>
      <w:r>
        <w:t>while</w:t>
      </w:r>
      <w:r>
        <w:rPr>
          <w:spacing w:val="-7"/>
        </w:rPr>
        <w:t xml:space="preserve"> </w:t>
      </w:r>
      <w:r>
        <w:t>the</w:t>
      </w:r>
      <w:r>
        <w:rPr>
          <w:spacing w:val="-8"/>
        </w:rPr>
        <w:t xml:space="preserve"> </w:t>
      </w:r>
      <w:r>
        <w:t>original</w:t>
      </w:r>
      <w:r>
        <w:rPr>
          <w:spacing w:val="-8"/>
        </w:rPr>
        <w:t xml:space="preserve"> </w:t>
      </w:r>
      <w:r>
        <w:t>count data</w:t>
      </w:r>
      <w:r>
        <w:rPr>
          <w:spacing w:val="-12"/>
        </w:rPr>
        <w:t xml:space="preserve"> </w:t>
      </w:r>
      <w:del w:id="1349" w:author="Jeff Morgan" w:date="2019-07-03T14:29:00Z">
        <w:r>
          <w:delText>used</w:delText>
        </w:r>
        <w:r>
          <w:rPr>
            <w:spacing w:val="-12"/>
          </w:rPr>
          <w:delText xml:space="preserve"> </w:delText>
        </w:r>
      </w:del>
      <w:ins w:id="1350" w:author="Jeff Morgan" w:date="2019-07-03T14:29:00Z">
        <w:r w:rsidR="007A6529">
          <w:t>are aligned to the</w:t>
        </w:r>
        <w:r w:rsidR="007A6529">
          <w:rPr>
            <w:spacing w:val="-12"/>
          </w:rPr>
          <w:t xml:space="preserve"> </w:t>
        </w:r>
      </w:ins>
      <w:r>
        <w:t>GRChv79</w:t>
      </w:r>
      <w:r>
        <w:rPr>
          <w:spacing w:val="-11"/>
        </w:rPr>
        <w:t xml:space="preserve"> </w:t>
      </w:r>
      <w:r>
        <w:t>reference</w:t>
      </w:r>
      <w:r>
        <w:rPr>
          <w:spacing w:val="-12"/>
        </w:rPr>
        <w:t xml:space="preserve"> </w:t>
      </w:r>
      <w:del w:id="1351" w:author="JONATHAN ROBERT BELYEU" w:date="2019-07-06T20:52:00Z">
        <w:r w:rsidR="00E43377" w:rsidDel="00FB08DE">
          <w:delText>transriptome</w:delText>
        </w:r>
      </w:del>
      <w:proofErr w:type="spellStart"/>
      <w:ins w:id="1352" w:author="JONATHAN ROBERT BELYEU" w:date="2019-07-06T20:52:00Z">
        <w:r w:rsidR="00FB08DE">
          <w:t>transcriptome</w:t>
        </w:r>
      </w:ins>
      <w:ins w:id="1353" w:author="Jon Belyeu" w:date="2019-07-09T16:00:00Z">
        <w:r w:rsidR="00E43377">
          <w:t>.</w:t>
        </w:r>
      </w:ins>
      <w:ins w:id="1354" w:author="Jeff Morgan" w:date="2019-07-09T15:57:00Z">
        <w:r w:rsidR="004D1738">
          <w:t>trans</w:t>
        </w:r>
      </w:ins>
      <w:ins w:id="1355" w:author="Jeff Morgan" w:date="2019-07-03T14:28:00Z">
        <w:r w:rsidR="007A6529">
          <w:t>c</w:t>
        </w:r>
      </w:ins>
      <w:ins w:id="1356" w:author="Jeff Morgan" w:date="2019-07-09T15:57:00Z">
        <w:r w:rsidR="004D1738">
          <w:t>riptome.</w:t>
        </w:r>
      </w:ins>
      <w:del w:id="1357" w:author="Jeff Morgan" w:date="2019-07-09T15:57:00Z">
        <w:r>
          <w:delText>tran</w:delText>
        </w:r>
      </w:del>
      <w:ins w:id="1358" w:author="Alex Bott" w:date="2019-07-08T19:05:00Z">
        <w:r w:rsidR="0090022A">
          <w:t>c</w:t>
        </w:r>
      </w:ins>
      <w:proofErr w:type="spellEnd"/>
      <w:del w:id="1359" w:author="Jeff Morgan" w:date="2019-07-09T15:57:00Z">
        <w:r>
          <w:delText>sriptome.</w:delText>
        </w:r>
      </w:del>
      <w:r>
        <w:rPr>
          <w:spacing w:val="4"/>
        </w:rPr>
        <w:t xml:space="preserve"> </w:t>
      </w:r>
      <w:r>
        <w:t>As</w:t>
      </w:r>
      <w:r>
        <w:rPr>
          <w:spacing w:val="-12"/>
        </w:rPr>
        <w:t xml:space="preserve"> </w:t>
      </w:r>
      <w:r>
        <w:t>seen</w:t>
      </w:r>
      <w:r>
        <w:rPr>
          <w:spacing w:val="-12"/>
        </w:rPr>
        <w:t xml:space="preserve"> </w:t>
      </w:r>
      <w:del w:id="1360" w:author="Jeff Morgan" w:date="2019-07-03T14:29:00Z">
        <w:r>
          <w:delText>from</w:delText>
        </w:r>
        <w:r>
          <w:rPr>
            <w:spacing w:val="-11"/>
          </w:rPr>
          <w:delText xml:space="preserve"> </w:delText>
        </w:r>
      </w:del>
      <w:ins w:id="1361" w:author="Jeff Morgan" w:date="2019-07-03T14:29:00Z">
        <w:r w:rsidR="007A6529">
          <w:t>in</w:t>
        </w:r>
        <w:r w:rsidR="007A6529">
          <w:rPr>
            <w:spacing w:val="-11"/>
          </w:rPr>
          <w:t xml:space="preserve"> </w:t>
        </w:r>
      </w:ins>
      <w:r>
        <w:t>Figure</w:t>
      </w:r>
      <w:r>
        <w:rPr>
          <w:spacing w:val="-12"/>
        </w:rPr>
        <w:t xml:space="preserve"> </w:t>
      </w:r>
      <w:r>
        <w:t>S3A,</w:t>
      </w:r>
      <w:r>
        <w:rPr>
          <w:spacing w:val="-11"/>
        </w:rPr>
        <w:t xml:space="preserve"> </w:t>
      </w:r>
      <w:r>
        <w:t>the</w:t>
      </w:r>
      <w:r>
        <w:rPr>
          <w:spacing w:val="-12"/>
        </w:rPr>
        <w:t xml:space="preserve"> </w:t>
      </w:r>
      <w:r>
        <w:t>use</w:t>
      </w:r>
      <w:r>
        <w:rPr>
          <w:spacing w:val="-12"/>
        </w:rPr>
        <w:t xml:space="preserve"> </w:t>
      </w:r>
      <w:r>
        <w:t>of</w:t>
      </w:r>
      <w:r>
        <w:rPr>
          <w:spacing w:val="-11"/>
        </w:rPr>
        <w:t xml:space="preserve"> </w:t>
      </w:r>
      <w:r>
        <w:t>a</w:t>
      </w:r>
      <w:r>
        <w:rPr>
          <w:spacing w:val="-12"/>
        </w:rPr>
        <w:t xml:space="preserve"> </w:t>
      </w:r>
      <w:r>
        <w:t>different</w:t>
      </w:r>
      <w:r>
        <w:rPr>
          <w:spacing w:val="-11"/>
        </w:rPr>
        <w:t xml:space="preserve"> </w:t>
      </w:r>
      <w:r>
        <w:t>transcriptome</w:t>
      </w:r>
      <w:r>
        <w:rPr>
          <w:spacing w:val="-12"/>
        </w:rPr>
        <w:t xml:space="preserve"> </w:t>
      </w:r>
      <w:r>
        <w:t>refer</w:t>
      </w:r>
      <w:del w:id="1362" w:author="Jeff Morgan" w:date="2019-07-03T14:29:00Z">
        <w:r>
          <w:delText xml:space="preserve">- </w:delText>
        </w:r>
      </w:del>
      <w:r>
        <w:t xml:space="preserve">ence can </w:t>
      </w:r>
      <w:ins w:id="1363" w:author="Jeff Morgan" w:date="2019-07-03T14:30:00Z">
        <w:r w:rsidR="007A6529">
          <w:t xml:space="preserve">result in </w:t>
        </w:r>
      </w:ins>
      <w:del w:id="1364" w:author="Jeff Morgan" w:date="2019-07-03T14:29:00Z">
        <w:r>
          <w:delText xml:space="preserve">cause </w:delText>
        </w:r>
      </w:del>
      <w:proofErr w:type="spellStart"/>
      <w:ins w:id="1365" w:author="Jason Gertz" w:date="2019-07-02T17:00:00Z">
        <w:r w:rsidR="00B55F88">
          <w:t>large</w:t>
        </w:r>
      </w:ins>
      <w:del w:id="1366" w:author="Jeff Morgan" w:date="2019-07-03T14:29:00Z">
        <w:r>
          <w:delText>vast variation alone between</w:delText>
        </w:r>
      </w:del>
      <w:ins w:id="1367" w:author="Jeff Morgan" w:date="2019-07-03T14:29:00Z">
        <w:r w:rsidR="007A6529">
          <w:t>large</w:t>
        </w:r>
        <w:proofErr w:type="spellEnd"/>
        <w:r w:rsidR="007A6529">
          <w:t xml:space="preserve"> differences in</w:t>
        </w:r>
      </w:ins>
      <w:r>
        <w:t xml:space="preserve"> final quantified data</w:t>
      </w:r>
      <w:ins w:id="1368" w:author="Aaron Quinlan" w:date="2019-07-09T15:58:00Z">
        <w:r w:rsidR="00B6686C">
          <w:t>.</w:t>
        </w:r>
      </w:ins>
      <w:ins w:id="1369" w:author="Jeff Morgan" w:date="2019-07-03T14:30:00Z">
        <w:r w:rsidR="007A6529">
          <w:t xml:space="preserve"> for some number of </w:t>
        </w:r>
        <w:proofErr w:type="spellStart"/>
        <w:r w:rsidR="007A6529">
          <w:t>genes</w:t>
        </w:r>
      </w:ins>
      <w:ins w:id="1370" w:author="Jeff Morgan" w:date="2019-07-09T15:57:00Z">
        <w:r w:rsidR="004D1738">
          <w:t>.</w:t>
        </w:r>
      </w:ins>
      <w:del w:id="1371" w:author="Jeff Morgan" w:date="2019-07-09T15:57:00Z">
        <w:r>
          <w:delText>.</w:delText>
        </w:r>
      </w:del>
      <w:del w:id="1372" w:author="Jon Belyeu" w:date="2019-07-09T16:00:00Z">
        <w:r>
          <w:delText xml:space="preserve"> </w:delText>
        </w:r>
      </w:del>
      <w:commentRangeStart w:id="1373"/>
      <w:r>
        <w:rPr>
          <w:spacing w:val="-14"/>
        </w:rPr>
        <w:t>To</w:t>
      </w:r>
      <w:proofErr w:type="spellEnd"/>
      <w:r>
        <w:rPr>
          <w:spacing w:val="-14"/>
        </w:rPr>
        <w:t xml:space="preserve"> </w:t>
      </w:r>
      <w:r>
        <w:t xml:space="preserve">wit, the </w:t>
      </w:r>
      <w:commentRangeStart w:id="1374"/>
      <w:r>
        <w:t xml:space="preserve">GDC </w:t>
      </w:r>
      <w:commentRangeEnd w:id="1374"/>
      <w:r w:rsidR="007A6529">
        <w:rPr>
          <w:rStyle w:val="CommentReference"/>
        </w:rPr>
        <w:commentReference w:id="1374"/>
      </w:r>
      <w:r>
        <w:t xml:space="preserve">pipeline cites </w:t>
      </w:r>
      <w:proofErr w:type="spellStart"/>
      <w:r>
        <w:t>Ensembl</w:t>
      </w:r>
      <w:proofErr w:type="spellEnd"/>
      <w:r>
        <w:t xml:space="preserve"> build GRCh38 version 79, while the most recent version of this reference is version 96. </w:t>
      </w:r>
      <w:commentRangeEnd w:id="1373"/>
      <w:r w:rsidR="007A6529">
        <w:rPr>
          <w:rStyle w:val="CommentReference"/>
        </w:rPr>
        <w:commentReference w:id="1373"/>
      </w:r>
      <w:r>
        <w:t>In the four years between these</w:t>
      </w:r>
      <w:r>
        <w:rPr>
          <w:spacing w:val="-13"/>
        </w:rPr>
        <w:t xml:space="preserve"> </w:t>
      </w:r>
      <w:r>
        <w:t>versions,</w:t>
      </w:r>
      <w:r>
        <w:rPr>
          <w:spacing w:val="-12"/>
        </w:rPr>
        <w:t xml:space="preserve"> </w:t>
      </w:r>
      <w:r>
        <w:t>significant</w:t>
      </w:r>
      <w:r>
        <w:rPr>
          <w:spacing w:val="-13"/>
        </w:rPr>
        <w:t xml:space="preserve"> </w:t>
      </w:r>
      <w:r>
        <w:t>advances</w:t>
      </w:r>
      <w:r>
        <w:rPr>
          <w:spacing w:val="-13"/>
        </w:rPr>
        <w:t xml:space="preserve"> </w:t>
      </w:r>
      <w:r>
        <w:rPr>
          <w:spacing w:val="-3"/>
        </w:rPr>
        <w:t>have</w:t>
      </w:r>
      <w:r>
        <w:rPr>
          <w:spacing w:val="-13"/>
        </w:rPr>
        <w:t xml:space="preserve"> </w:t>
      </w:r>
      <w:r>
        <w:t>been</w:t>
      </w:r>
      <w:r>
        <w:rPr>
          <w:spacing w:val="-13"/>
        </w:rPr>
        <w:t xml:space="preserve"> </w:t>
      </w:r>
      <w:r>
        <w:t>made</w:t>
      </w:r>
      <w:r>
        <w:rPr>
          <w:spacing w:val="-13"/>
        </w:rPr>
        <w:t xml:space="preserve"> </w:t>
      </w:r>
      <w:r>
        <w:t>in</w:t>
      </w:r>
      <w:r>
        <w:rPr>
          <w:spacing w:val="-13"/>
        </w:rPr>
        <w:t xml:space="preserve"> </w:t>
      </w:r>
      <w:r>
        <w:t>our</w:t>
      </w:r>
      <w:r>
        <w:rPr>
          <w:spacing w:val="-13"/>
        </w:rPr>
        <w:t xml:space="preserve"> </w:t>
      </w:r>
      <w:r>
        <w:t>understanding</w:t>
      </w:r>
      <w:r>
        <w:rPr>
          <w:spacing w:val="-13"/>
        </w:rPr>
        <w:t xml:space="preserve"> </w:t>
      </w:r>
      <w:r>
        <w:t>of</w:t>
      </w:r>
      <w:r>
        <w:rPr>
          <w:spacing w:val="-12"/>
        </w:rPr>
        <w:t xml:space="preserve"> </w:t>
      </w:r>
      <w:r>
        <w:t>transcribed</w:t>
      </w:r>
      <w:r>
        <w:rPr>
          <w:spacing w:val="-13"/>
        </w:rPr>
        <w:t xml:space="preserve"> </w:t>
      </w:r>
      <w:r>
        <w:t>regions</w:t>
      </w:r>
      <w:r>
        <w:rPr>
          <w:spacing w:val="-13"/>
        </w:rPr>
        <w:t xml:space="preserve"> </w:t>
      </w:r>
      <w:r>
        <w:t>of</w:t>
      </w:r>
      <w:r>
        <w:rPr>
          <w:spacing w:val="-13"/>
        </w:rPr>
        <w:t xml:space="preserve"> </w:t>
      </w:r>
      <w:r>
        <w:t>the</w:t>
      </w:r>
      <w:r>
        <w:rPr>
          <w:spacing w:val="-13"/>
        </w:rPr>
        <w:t xml:space="preserve"> </w:t>
      </w:r>
      <w:ins w:id="1375" w:author="Jeff Morgan" w:date="2019-07-03T14:31:00Z">
        <w:r w:rsidR="007A6529">
          <w:rPr>
            <w:spacing w:val="-13"/>
          </w:rPr>
          <w:t xml:space="preserve">human </w:t>
        </w:r>
      </w:ins>
      <w:r>
        <w:t xml:space="preserve">genome. Between versions 95 and 96 alone (version 95 published 24 Nov 2018, version 96 published 13 Mar 2019), </w:t>
      </w:r>
      <w:del w:id="1376" w:author="Jeff Morgan" w:date="2019-07-03T14:31:00Z">
        <w:r>
          <w:delText>ap- proximately</w:delText>
        </w:r>
        <w:r>
          <w:rPr>
            <w:spacing w:val="-6"/>
          </w:rPr>
          <w:delText xml:space="preserve"> </w:delText>
        </w:r>
      </w:del>
      <w:r>
        <w:t>32,259</w:t>
      </w:r>
      <w:r>
        <w:rPr>
          <w:spacing w:val="-5"/>
        </w:rPr>
        <w:t xml:space="preserve"> </w:t>
      </w:r>
      <w:r>
        <w:t>additional</w:t>
      </w:r>
      <w:r>
        <w:rPr>
          <w:spacing w:val="-5"/>
        </w:rPr>
        <w:t xml:space="preserve"> </w:t>
      </w:r>
      <w:r>
        <w:t>records</w:t>
      </w:r>
      <w:r>
        <w:rPr>
          <w:spacing w:val="-5"/>
        </w:rPr>
        <w:t xml:space="preserve"> </w:t>
      </w:r>
      <w:r>
        <w:t>(quantified</w:t>
      </w:r>
      <w:r>
        <w:rPr>
          <w:spacing w:val="-5"/>
        </w:rPr>
        <w:t xml:space="preserve"> </w:t>
      </w:r>
      <w:r>
        <w:rPr>
          <w:spacing w:val="-3"/>
        </w:rPr>
        <w:t>by</w:t>
      </w:r>
      <w:r>
        <w:rPr>
          <w:spacing w:val="-5"/>
        </w:rPr>
        <w:t xml:space="preserve"> </w:t>
      </w:r>
      <w:r>
        <w:t>difference</w:t>
      </w:r>
      <w:r>
        <w:rPr>
          <w:spacing w:val="-5"/>
        </w:rPr>
        <w:t xml:space="preserve"> </w:t>
      </w:r>
      <w:r>
        <w:t>in</w:t>
      </w:r>
      <w:r>
        <w:rPr>
          <w:spacing w:val="-5"/>
        </w:rPr>
        <w:t xml:space="preserve"> </w:t>
      </w:r>
      <w:r>
        <w:t>line</w:t>
      </w:r>
      <w:r>
        <w:rPr>
          <w:spacing w:val="-6"/>
        </w:rPr>
        <w:t xml:space="preserve"> </w:t>
      </w:r>
      <w:r>
        <w:t>numbers</w:t>
      </w:r>
      <w:r>
        <w:rPr>
          <w:spacing w:val="-5"/>
        </w:rPr>
        <w:t xml:space="preserve"> </w:t>
      </w:r>
      <w:r>
        <w:t>between</w:t>
      </w:r>
      <w:r>
        <w:rPr>
          <w:spacing w:val="-5"/>
        </w:rPr>
        <w:t xml:space="preserve"> </w:t>
      </w:r>
      <w:r>
        <w:t>the</w:t>
      </w:r>
      <w:r>
        <w:rPr>
          <w:spacing w:val="-5"/>
        </w:rPr>
        <w:t xml:space="preserve"> </w:t>
      </w:r>
      <w:r>
        <w:t>files)</w:t>
      </w:r>
      <w:r>
        <w:rPr>
          <w:spacing w:val="-5"/>
        </w:rPr>
        <w:t xml:space="preserve"> </w:t>
      </w:r>
      <w:r>
        <w:t>were</w:t>
      </w:r>
      <w:r>
        <w:rPr>
          <w:spacing w:val="-5"/>
        </w:rPr>
        <w:t xml:space="preserve"> </w:t>
      </w:r>
      <w:proofErr w:type="spellStart"/>
      <w:r>
        <w:t>added</w:t>
      </w:r>
      <w:del w:id="1377" w:author="Jeff Morgan" w:date="2019-07-03T14:31:00Z">
        <w:r>
          <w:rPr>
            <w:spacing w:val="-5"/>
          </w:rPr>
          <w:delText xml:space="preserve"> </w:delText>
        </w:r>
        <w:r>
          <w:delText>or changed</w:delText>
        </w:r>
      </w:del>
      <w:r>
        <w:t>.</w:t>
      </w:r>
      <w:del w:id="1378" w:author="Jeff Morgan" w:date="2019-07-03T14:28:00Z">
        <w:r>
          <w:rPr>
            <w:spacing w:val="5"/>
          </w:rPr>
          <w:delText xml:space="preserve"> </w:delText>
        </w:r>
      </w:del>
      <w:ins w:id="1379" w:author="Jason Gertz" w:date="2019-07-02T17:01:00Z">
        <w:r w:rsidR="00B55F88">
          <w:rPr>
            <w:spacing w:val="5"/>
          </w:rPr>
          <w:t>In</w:t>
        </w:r>
        <w:proofErr w:type="spellEnd"/>
        <w:r w:rsidR="00B55F88">
          <w:rPr>
            <w:spacing w:val="5"/>
          </w:rPr>
          <w:t xml:space="preserve"> Figure S3A, </w:t>
        </w:r>
        <w:proofErr w:type="spellStart"/>
        <w:r w:rsidR="00B55F88">
          <w:t>t</w:t>
        </w:r>
      </w:ins>
      <w:del w:id="1380" w:author="Jeff Morgan" w:date="2019-07-03T14:28:00Z">
        <w:r>
          <w:delText>The</w:delText>
        </w:r>
        <w:r>
          <w:rPr>
            <w:spacing w:val="-9"/>
          </w:rPr>
          <w:delText xml:space="preserve"> </w:delText>
        </w:r>
        <w:r>
          <w:delText>plot</w:delText>
        </w:r>
        <w:r>
          <w:rPr>
            <w:spacing w:val="-8"/>
          </w:rPr>
          <w:delText xml:space="preserve"> </w:delText>
        </w:r>
        <w:r>
          <w:delText>enclosed</w:delText>
        </w:r>
        <w:r>
          <w:rPr>
            <w:spacing w:val="-9"/>
          </w:rPr>
          <w:delText xml:space="preserve"> </w:delText>
        </w:r>
        <w:r>
          <w:delText>in</w:delText>
        </w:r>
        <w:r>
          <w:rPr>
            <w:spacing w:val="-9"/>
          </w:rPr>
          <w:delText xml:space="preserve"> </w:delText>
        </w:r>
        <w:r>
          <w:delText>maroon</w:delText>
        </w:r>
        <w:r>
          <w:rPr>
            <w:spacing w:val="-9"/>
          </w:rPr>
          <w:delText xml:space="preserve"> </w:delText>
        </w:r>
        <w:r>
          <w:delText>was</w:delText>
        </w:r>
        <w:r>
          <w:rPr>
            <w:spacing w:val="-9"/>
          </w:rPr>
          <w:delText xml:space="preserve"> </w:delText>
        </w:r>
        <w:r>
          <w:delText>processed</w:delText>
        </w:r>
        <w:r>
          <w:rPr>
            <w:spacing w:val="-9"/>
          </w:rPr>
          <w:delText xml:space="preserve"> </w:delText>
        </w:r>
        <w:r>
          <w:delText>with</w:delText>
        </w:r>
        <w:r>
          <w:rPr>
            <w:spacing w:val="-9"/>
          </w:rPr>
          <w:delText xml:space="preserve"> </w:delText>
        </w:r>
        <w:r>
          <w:delText>XPRESSpipe</w:delText>
        </w:r>
        <w:r>
          <w:rPr>
            <w:spacing w:val="-9"/>
          </w:rPr>
          <w:delText xml:space="preserve"> </w:delText>
        </w:r>
      </w:del>
      <w:ins w:id="1381" w:author="Aaron Quinlan" w:date="2019-07-09T15:58:00Z">
        <w:r w:rsidR="00B6686C">
          <w:t>setting</w:t>
        </w:r>
      </w:ins>
      <w:ins w:id="1382" w:author="Jason Gertz" w:date="2019-07-02T17:01:00Z">
        <w:r w:rsidR="00B55F88">
          <w:t>s</w:t>
        </w:r>
      </w:ins>
      <w:proofErr w:type="spellEnd"/>
      <w:del w:id="1383" w:author="Jeff Morgan" w:date="2019-07-03T14:28:00Z">
        <w:r>
          <w:delText>setting</w:delText>
        </w:r>
        <w:r>
          <w:rPr>
            <w:spacing w:val="-8"/>
          </w:rPr>
          <w:delText xml:space="preserve"> </w:delText>
        </w:r>
        <w:r>
          <w:delText>set</w:delText>
        </w:r>
        <w:r>
          <w:rPr>
            <w:spacing w:val="-9"/>
          </w:rPr>
          <w:delText xml:space="preserve"> </w:delText>
        </w:r>
        <w:r>
          <w:delText>to</w:delText>
        </w:r>
        <w:r>
          <w:rPr>
            <w:spacing w:val="-9"/>
          </w:rPr>
          <w:delText xml:space="preserve"> </w:delText>
        </w:r>
        <w:r>
          <w:delText>the</w:delText>
        </w:r>
        <w:r>
          <w:rPr>
            <w:spacing w:val="-9"/>
          </w:rPr>
          <w:delText xml:space="preserve"> </w:delText>
        </w:r>
        <w:r>
          <w:delText>same</w:delText>
        </w:r>
        <w:r>
          <w:rPr>
            <w:spacing w:val="-9"/>
          </w:rPr>
          <w:delText xml:space="preserve"> </w:delText>
        </w:r>
        <w:r>
          <w:delText>as</w:delText>
        </w:r>
        <w:r>
          <w:rPr>
            <w:spacing w:val="-9"/>
          </w:rPr>
          <w:delText xml:space="preserve"> </w:delText>
        </w:r>
        <w:r>
          <w:delText>presented</w:delText>
        </w:r>
        <w:r>
          <w:rPr>
            <w:spacing w:val="-9"/>
          </w:rPr>
          <w:delText xml:space="preserve"> </w:delText>
        </w:r>
        <w:r>
          <w:rPr>
            <w:spacing w:val="-7"/>
          </w:rPr>
          <w:delText xml:space="preserve">in </w:delText>
        </w:r>
        <w:r>
          <w:delText>the TCGA published pipeline. The plot enclosed in green used XPRESSpipe default</w:delText>
        </w:r>
        <w:r>
          <w:rPr>
            <w:spacing w:val="-25"/>
          </w:rPr>
          <w:delText xml:space="preserve"> </w:delText>
        </w:r>
        <w:r>
          <w:delText>settings.</w:delText>
        </w:r>
      </w:del>
    </w:p>
    <w:p w14:paraId="27D2603D" w14:textId="601DB225" w:rsidR="009F54E5" w:rsidRDefault="001A290F">
      <w:pPr>
        <w:pStyle w:val="BodyText"/>
        <w:spacing w:before="1" w:line="453" w:lineRule="auto"/>
        <w:ind w:left="120" w:right="199"/>
        <w:jc w:val="both"/>
      </w:pPr>
      <w:r>
        <w:t xml:space="preserve">Another source of </w:t>
      </w:r>
      <w:del w:id="1384" w:author="Jeff Morgan" w:date="2019-07-03T14:32:00Z">
        <w:r>
          <w:delText>variation arises</w:delText>
        </w:r>
      </w:del>
      <w:ins w:id="1385" w:author="Jeff Morgan" w:date="2019-07-03T14:32:00Z">
        <w:r w:rsidR="00AC4CDB">
          <w:t>differences in data processing stems</w:t>
        </w:r>
      </w:ins>
      <w:r>
        <w:t xml:space="preserve"> from the use of </w:t>
      </w:r>
      <w:ins w:id="1386" w:author="Jeff Morgan" w:date="2019-07-03T14:38:00Z">
        <w:r w:rsidR="00FB48E3">
          <w:t xml:space="preserve">only </w:t>
        </w:r>
      </w:ins>
      <w:proofErr w:type="spellStart"/>
      <w:ins w:id="1387" w:author="Jeff Morgan" w:date="2019-07-09T15:57:00Z">
        <w:r w:rsidR="004D1738">
          <w:t>Ensembl</w:t>
        </w:r>
      </w:ins>
      <w:ins w:id="1388" w:author="Jeff Morgan" w:date="2019-07-03T14:38:00Z">
        <w:r w:rsidR="00FB48E3">
          <w:t>’s</w:t>
        </w:r>
      </w:ins>
      <w:proofErr w:type="spellEnd"/>
      <w:del w:id="1389" w:author="Jeff Morgan" w:date="2019-07-09T15:57:00Z">
        <w:r>
          <w:delText>Ensembl</w:delText>
        </w:r>
      </w:del>
      <w:r>
        <w:t xml:space="preserve"> canonical transcripts </w:t>
      </w:r>
      <w:del w:id="1390" w:author="Jeff Morgan" w:date="2019-07-03T14:38:00Z">
        <w:r>
          <w:delText xml:space="preserve">only </w:delText>
        </w:r>
      </w:del>
      <w:r>
        <w:t xml:space="preserve">during quantification. TCGA-processed data used an </w:t>
      </w:r>
      <w:commentRangeStart w:id="1391"/>
      <w:r>
        <w:t xml:space="preserve">unmodified </w:t>
      </w:r>
      <w:commentRangeEnd w:id="1391"/>
      <w:r w:rsidR="00FB48E3">
        <w:rPr>
          <w:rStyle w:val="CommentReference"/>
        </w:rPr>
        <w:commentReference w:id="1391"/>
      </w:r>
      <w:r>
        <w:t xml:space="preserve">transcriptome reference file; therefore, the </w:t>
      </w:r>
      <w:commentRangeStart w:id="1392"/>
      <w:r>
        <w:t>use of this modified GTF will add variation as quantifications are constrained to a single transcript version of a given gene</w:t>
      </w:r>
      <w:commentRangeEnd w:id="1392"/>
      <w:ins w:id="1393" w:author="Jeff Morgan" w:date="2019-07-09T15:57:00Z">
        <w:r w:rsidR="00FB48E3">
          <w:rPr>
            <w:rStyle w:val="CommentReference"/>
          </w:rPr>
          <w:commentReference w:id="1392"/>
        </w:r>
        <w:r w:rsidR="004D1738">
          <w:t xml:space="preserve">. </w:t>
        </w:r>
      </w:ins>
      <w:ins w:id="1394" w:author="Jeff Morgan" w:date="2019-07-03T14:33:00Z">
        <w:r w:rsidR="00AC4CDB">
          <w:rPr>
            <w:spacing w:val="-4"/>
          </w:rPr>
          <w:t>E</w:t>
        </w:r>
      </w:ins>
      <w:del w:id="1395" w:author="Jeff Morgan" w:date="2019-07-09T15:57:00Z">
        <w:r>
          <w:delText xml:space="preserve">. </w:delText>
        </w:r>
      </w:del>
      <w:del w:id="1396" w:author="Jeff Morgan" w:date="2019-07-03T14:33:00Z">
        <w:r>
          <w:delText xml:space="preserve">Interestingly, </w:delText>
        </w:r>
        <w:r>
          <w:rPr>
            <w:spacing w:val="-4"/>
          </w:rPr>
          <w:delText>e</w:delText>
        </w:r>
      </w:del>
      <w:r>
        <w:rPr>
          <w:spacing w:val="-4"/>
        </w:rPr>
        <w:t xml:space="preserve">ven </w:t>
      </w:r>
      <w:r>
        <w:t xml:space="preserve">using </w:t>
      </w:r>
      <w:proofErr w:type="spellStart"/>
      <w:r>
        <w:t>XPRESSpipe</w:t>
      </w:r>
      <w:proofErr w:type="spellEnd"/>
      <w:r>
        <w:t xml:space="preserve"> settings closest to the TCGA pipeline and using the same genome and transcriptome version</w:t>
      </w:r>
      <w:r>
        <w:rPr>
          <w:spacing w:val="-18"/>
        </w:rPr>
        <w:t xml:space="preserve"> </w:t>
      </w:r>
      <w:r>
        <w:t>resulted</w:t>
      </w:r>
      <w:r>
        <w:rPr>
          <w:spacing w:val="-17"/>
        </w:rPr>
        <w:t xml:space="preserve"> </w:t>
      </w:r>
      <w:r>
        <w:t>in</w:t>
      </w:r>
      <w:r>
        <w:rPr>
          <w:spacing w:val="-18"/>
        </w:rPr>
        <w:t xml:space="preserve"> </w:t>
      </w:r>
      <w:r>
        <w:t>some</w:t>
      </w:r>
      <w:r>
        <w:rPr>
          <w:spacing w:val="-17"/>
        </w:rPr>
        <w:t xml:space="preserve"> </w:t>
      </w:r>
      <w:r>
        <w:t>variation</w:t>
      </w:r>
      <w:r>
        <w:rPr>
          <w:spacing w:val="-17"/>
        </w:rPr>
        <w:t xml:space="preserve"> </w:t>
      </w:r>
      <w:r>
        <w:t>(Figure</w:t>
      </w:r>
      <w:r>
        <w:rPr>
          <w:spacing w:val="-18"/>
        </w:rPr>
        <w:t xml:space="preserve"> </w:t>
      </w:r>
      <w:r>
        <w:t>S3A,</w:t>
      </w:r>
      <w:r>
        <w:rPr>
          <w:spacing w:val="-17"/>
        </w:rPr>
        <w:t xml:space="preserve"> </w:t>
      </w:r>
      <w:r>
        <w:t>plot</w:t>
      </w:r>
      <w:r>
        <w:rPr>
          <w:spacing w:val="-18"/>
        </w:rPr>
        <w:t xml:space="preserve"> </w:t>
      </w:r>
      <w:r>
        <w:t>enclosed</w:t>
      </w:r>
      <w:r>
        <w:rPr>
          <w:spacing w:val="-17"/>
        </w:rPr>
        <w:t xml:space="preserve"> </w:t>
      </w:r>
      <w:r>
        <w:t>in</w:t>
      </w:r>
      <w:r>
        <w:rPr>
          <w:spacing w:val="-17"/>
        </w:rPr>
        <w:t xml:space="preserve"> </w:t>
      </w:r>
      <w:r>
        <w:t>maroon).</w:t>
      </w:r>
      <w:r>
        <w:rPr>
          <w:spacing w:val="2"/>
        </w:rPr>
        <w:t xml:space="preserve"> </w:t>
      </w:r>
      <w:r>
        <w:t>By</w:t>
      </w:r>
      <w:r>
        <w:rPr>
          <w:spacing w:val="-18"/>
        </w:rPr>
        <w:t xml:space="preserve"> </w:t>
      </w:r>
      <w:r>
        <w:t>performing</w:t>
      </w:r>
      <w:r>
        <w:rPr>
          <w:spacing w:val="-17"/>
        </w:rPr>
        <w:t xml:space="preserve"> </w:t>
      </w:r>
      <w:r>
        <w:t>a</w:t>
      </w:r>
      <w:r>
        <w:rPr>
          <w:spacing w:val="-17"/>
        </w:rPr>
        <w:t xml:space="preserve"> </w:t>
      </w:r>
      <w:r>
        <w:t>closer</w:t>
      </w:r>
      <w:r>
        <w:rPr>
          <w:spacing w:val="-18"/>
        </w:rPr>
        <w:t xml:space="preserve"> </w:t>
      </w:r>
      <w:r>
        <w:t>analysis</w:t>
      </w:r>
      <w:r>
        <w:rPr>
          <w:spacing w:val="-17"/>
        </w:rPr>
        <w:t xml:space="preserve"> </w:t>
      </w:r>
      <w:r>
        <w:t>of</w:t>
      </w:r>
      <w:r>
        <w:rPr>
          <w:spacing w:val="-18"/>
        </w:rPr>
        <w:t xml:space="preserve"> </w:t>
      </w:r>
      <w:r>
        <w:t xml:space="preserve">these differences, </w:t>
      </w:r>
      <w:del w:id="1397" w:author="Jeff Morgan" w:date="2019-07-03T14:40:00Z">
        <w:r>
          <w:delText>we see</w:delText>
        </w:r>
      </w:del>
      <w:ins w:id="1398" w:author="Jeff Morgan" w:date="2019-07-03T14:40:00Z">
        <w:r w:rsidR="00FB48E3">
          <w:t>it is clear</w:t>
        </w:r>
      </w:ins>
      <w:r>
        <w:t xml:space="preserve"> that virtually all genes exhibiting differences between the processing </w:t>
      </w:r>
      <w:r>
        <w:lastRenderedPageBreak/>
        <w:t>methods are pseudo</w:t>
      </w:r>
      <w:del w:id="1399" w:author="Jeff Morgan" w:date="2019-07-03T14:40:00Z">
        <w:r>
          <w:delText xml:space="preserve">- </w:delText>
        </w:r>
      </w:del>
      <w:r>
        <w:t>genes (Figure S3B), with the TCGA pipeline quantifying more pseudogenes.</w:t>
      </w:r>
      <w:r>
        <w:rPr>
          <w:spacing w:val="26"/>
        </w:rPr>
        <w:t xml:space="preserve"> </w:t>
      </w:r>
      <w:del w:id="1400" w:author="Jeff Morgan" w:date="2019-07-03T14:40:00Z">
        <w:r>
          <w:delText xml:space="preserve">While </w:delText>
        </w:r>
      </w:del>
      <w:del w:id="1401" w:author="Jeff Morgan" w:date="2019-07-03T14:41:00Z">
        <w:r>
          <w:delText>pseudogene expression is</w:delText>
        </w:r>
      </w:del>
    </w:p>
    <w:p w14:paraId="4CC2C7F8" w14:textId="77777777" w:rsidR="009F54E5" w:rsidRDefault="009F54E5">
      <w:pPr>
        <w:spacing w:line="453" w:lineRule="auto"/>
        <w:jc w:val="both"/>
        <w:sectPr w:rsidR="009F54E5">
          <w:pgSz w:w="12240" w:h="20160"/>
          <w:pgMar w:top="620" w:right="520" w:bottom="360" w:left="600" w:header="0" w:footer="161" w:gutter="0"/>
          <w:cols w:space="720"/>
        </w:sectPr>
      </w:pPr>
    </w:p>
    <w:p w14:paraId="677E5DB1" w14:textId="77777777" w:rsidR="009F54E5" w:rsidRDefault="001A290F">
      <w:pPr>
        <w:pStyle w:val="BodyText"/>
        <w:ind w:left="449"/>
        <w:rPr>
          <w:sz w:val="20"/>
        </w:rPr>
      </w:pPr>
      <w:r>
        <w:rPr>
          <w:noProof/>
          <w:sz w:val="20"/>
        </w:rPr>
        <w:lastRenderedPageBreak/>
        <w:drawing>
          <wp:inline distT="0" distB="0" distL="0" distR="0" wp14:anchorId="3370066F" wp14:editId="6BB3ABA9">
            <wp:extent cx="6364128" cy="5033962"/>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2" cstate="print"/>
                    <a:stretch>
                      <a:fillRect/>
                    </a:stretch>
                  </pic:blipFill>
                  <pic:spPr>
                    <a:xfrm>
                      <a:off x="0" y="0"/>
                      <a:ext cx="6364128" cy="5033962"/>
                    </a:xfrm>
                    <a:prstGeom prst="rect">
                      <a:avLst/>
                    </a:prstGeom>
                  </pic:spPr>
                </pic:pic>
              </a:graphicData>
            </a:graphic>
          </wp:inline>
        </w:drawing>
      </w:r>
    </w:p>
    <w:p w14:paraId="75DD3F04" w14:textId="77777777" w:rsidR="009F54E5" w:rsidRDefault="009F54E5">
      <w:pPr>
        <w:pStyle w:val="BodyText"/>
        <w:spacing w:before="4"/>
        <w:rPr>
          <w:sz w:val="12"/>
        </w:rPr>
      </w:pPr>
    </w:p>
    <w:p w14:paraId="43C775FD" w14:textId="77777777" w:rsidR="009F54E5" w:rsidRDefault="001A290F">
      <w:pPr>
        <w:spacing w:before="102" w:line="249" w:lineRule="auto"/>
        <w:ind w:left="120" w:right="197"/>
        <w:jc w:val="both"/>
        <w:rPr>
          <w:sz w:val="20"/>
        </w:rPr>
      </w:pPr>
      <w:r>
        <w:rPr>
          <w:sz w:val="20"/>
        </w:rPr>
        <w:t xml:space="preserve">Figure 4: Pipeline validation using publicly available TCGA count data. Correlations were calculated between publicly available count data from TCGA samples and the </w:t>
      </w:r>
      <w:proofErr w:type="spellStart"/>
      <w:r>
        <w:rPr>
          <w:sz w:val="20"/>
        </w:rPr>
        <w:t>XPRESSpipe</w:t>
      </w:r>
      <w:proofErr w:type="spellEnd"/>
      <w:r>
        <w:rPr>
          <w:sz w:val="20"/>
        </w:rPr>
        <w:t xml:space="preserve"> on the sequence count data. Note: All R values reported are Spearman R values.</w:t>
      </w:r>
      <w:del w:id="1402" w:author="Jeff Morgan" w:date="2019-07-03T14:40:00Z">
        <w:r>
          <w:rPr>
            <w:sz w:val="20"/>
          </w:rPr>
          <w:delText xml:space="preserve"> All axes are log</w:delText>
        </w:r>
        <w:r>
          <w:rPr>
            <w:sz w:val="20"/>
            <w:vertAlign w:val="subscript"/>
          </w:rPr>
          <w:delText>10</w:delText>
        </w:r>
        <w:r>
          <w:rPr>
            <w:sz w:val="20"/>
          </w:rPr>
          <w:delText>(counts).</w:delText>
        </w:r>
      </w:del>
    </w:p>
    <w:p w14:paraId="5606365D" w14:textId="77777777" w:rsidR="009F54E5" w:rsidRDefault="009F54E5">
      <w:pPr>
        <w:pStyle w:val="BodyText"/>
        <w:spacing w:before="6"/>
        <w:rPr>
          <w:sz w:val="37"/>
        </w:rPr>
      </w:pPr>
      <w:commentRangeStart w:id="1403"/>
    </w:p>
    <w:p w14:paraId="47606441" w14:textId="6E4826A8" w:rsidR="009F54E5" w:rsidRDefault="00FB48E3">
      <w:pPr>
        <w:pStyle w:val="BodyText"/>
        <w:spacing w:line="453" w:lineRule="auto"/>
        <w:ind w:left="119" w:right="199"/>
        <w:jc w:val="both"/>
      </w:pPr>
      <w:ins w:id="1404" w:author="Jeff Morgan" w:date="2019-07-03T14:41:00Z">
        <w:r>
          <w:t xml:space="preserve">Although </w:t>
        </w:r>
      </w:ins>
      <w:ins w:id="1405" w:author="Jeff Morgan" w:date="2019-07-09T15:57:00Z">
        <w:r>
          <w:t xml:space="preserve">pseudogene expression is </w:t>
        </w:r>
      </w:ins>
      <w:r w:rsidR="001A290F">
        <w:t xml:space="preserve">real and often biologically relevant, high levels, particularly 10-fold differences, of pseudogene expression are less likely, indicating a slightly more reliable quantification by way of </w:t>
      </w:r>
      <w:proofErr w:type="spellStart"/>
      <w:r w:rsidR="001A290F">
        <w:t>XPRESSpipe</w:t>
      </w:r>
      <w:proofErr w:type="spellEnd"/>
      <w:r w:rsidR="001A290F">
        <w:t>.</w:t>
      </w:r>
    </w:p>
    <w:commentRangeEnd w:id="1403"/>
    <w:p w14:paraId="57F2DC9E" w14:textId="60FFE67A" w:rsidR="009F54E5" w:rsidRDefault="00C45F6A">
      <w:pPr>
        <w:pStyle w:val="Heading3"/>
        <w:numPr>
          <w:ilvl w:val="2"/>
          <w:numId w:val="36"/>
        </w:numPr>
        <w:tabs>
          <w:tab w:val="left" w:pos="823"/>
          <w:tab w:val="left" w:pos="824"/>
        </w:tabs>
        <w:spacing w:before="164"/>
        <w:ind w:hanging="703"/>
        <w:pPrChange w:id="1406" w:author="Yeyun Ouyang" w:date="2019-07-09T16:01:00Z">
          <w:pPr>
            <w:pStyle w:val="Heading3"/>
            <w:numPr>
              <w:ilvl w:val="2"/>
              <w:numId w:val="28"/>
            </w:numPr>
            <w:tabs>
              <w:tab w:val="left" w:pos="823"/>
              <w:tab w:val="left" w:pos="824"/>
            </w:tabs>
            <w:spacing w:before="164"/>
          </w:pPr>
        </w:pPrChange>
      </w:pPr>
      <w:r>
        <w:rPr>
          <w:rStyle w:val="CommentReference"/>
          <w:b w:val="0"/>
          <w:bCs w:val="0"/>
        </w:rPr>
        <w:commentReference w:id="1403"/>
      </w:r>
      <w:r w:rsidR="001A290F">
        <w:t>Cost</w:t>
      </w:r>
      <w:r w:rsidR="001A290F">
        <w:rPr>
          <w:spacing w:val="-2"/>
        </w:rPr>
        <w:t xml:space="preserve"> </w:t>
      </w:r>
      <w:r w:rsidR="001A290F">
        <w:t>Analysis</w:t>
      </w:r>
    </w:p>
    <w:p w14:paraId="1B066C6C" w14:textId="77777777" w:rsidR="009F54E5" w:rsidRDefault="009F54E5">
      <w:pPr>
        <w:pStyle w:val="BodyText"/>
        <w:spacing w:before="5"/>
        <w:rPr>
          <w:b/>
          <w:sz w:val="34"/>
        </w:rPr>
      </w:pPr>
    </w:p>
    <w:p w14:paraId="607A2899" w14:textId="7389EEE9" w:rsidR="009F54E5" w:rsidRDefault="001A290F">
      <w:pPr>
        <w:pStyle w:val="BodyText"/>
        <w:spacing w:before="1" w:line="453" w:lineRule="auto"/>
        <w:ind w:left="119" w:right="199"/>
        <w:jc w:val="both"/>
      </w:pPr>
      <w:proofErr w:type="spellStart"/>
      <w:r>
        <w:t>XPRESSpipe</w:t>
      </w:r>
      <w:proofErr w:type="spellEnd"/>
      <w:r>
        <w:t xml:space="preserve"> functions can be computationally intensive and thus</w:t>
      </w:r>
      <w:del w:id="1407" w:author="Jeff Morgan" w:date="2019-07-03T14:45:00Z">
        <w:r>
          <w:delText>,</w:delText>
        </w:r>
      </w:del>
      <w:r>
        <w:t xml:space="preserve"> super-computing resources are </w:t>
      </w:r>
      <w:r>
        <w:rPr>
          <w:spacing w:val="-4"/>
        </w:rPr>
        <w:t>rec</w:t>
      </w:r>
      <w:del w:id="1408" w:author="JONATHAN ROBERT BELYEU" w:date="2019-07-06T20:55:00Z">
        <w:r>
          <w:rPr>
            <w:spacing w:val="-4"/>
          </w:rPr>
          <w:delText xml:space="preserve">- </w:delText>
        </w:r>
      </w:del>
      <w:r>
        <w:t xml:space="preserve">ommended.  </w:t>
      </w:r>
      <w:proofErr w:type="spellStart"/>
      <w:r>
        <w:t>Many</w:t>
      </w:r>
      <w:del w:id="1409" w:author="Jeff Morgan" w:date="2019-07-03T14:45:00Z">
        <w:r>
          <w:delText xml:space="preserve"> </w:delText>
        </w:r>
      </w:del>
      <w:del w:id="1410" w:author="JONATHAN ROBERT BELYEU" w:date="2019-07-06T20:55:00Z">
        <w:r>
          <w:delText xml:space="preserve"> </w:delText>
        </w:r>
      </w:del>
      <w:r>
        <w:t>universities</w:t>
      </w:r>
      <w:proofErr w:type="spellEnd"/>
      <w:del w:id="1411" w:author="Jason Gertz" w:date="2019-07-02T17:04:00Z">
        <w:r>
          <w:delText xml:space="preserve"> </w:delText>
        </w:r>
      </w:del>
      <w:r>
        <w:t xml:space="preserve"> provide</w:t>
      </w:r>
      <w:del w:id="1412" w:author="Jason Gertz" w:date="2019-07-02T17:09:00Z">
        <w:r>
          <w:delText xml:space="preserve"> </w:delText>
        </w:r>
      </w:del>
      <w:r>
        <w:t xml:space="preserve"> super-</w:t>
      </w:r>
      <w:proofErr w:type="gramStart"/>
      <w:r>
        <w:t>computing  resources</w:t>
      </w:r>
      <w:proofErr w:type="gramEnd"/>
      <w:r>
        <w:t xml:space="preserve">  to  their </w:t>
      </w:r>
      <w:del w:id="1413" w:author="Jeff Morgan" w:date="2019-07-03T14:45:00Z">
        <w:r>
          <w:delText xml:space="preserve"> </w:delText>
        </w:r>
      </w:del>
      <w:r>
        <w:t xml:space="preserve">staff </w:t>
      </w:r>
      <w:del w:id="1414" w:author="Jeff Morgan" w:date="2019-07-03T14:45:00Z">
        <w:r>
          <w:delText xml:space="preserve"> </w:delText>
        </w:r>
      </w:del>
      <w:r>
        <w:t xml:space="preserve">and </w:t>
      </w:r>
      <w:del w:id="1415" w:author="Jeff Morgan" w:date="2019-07-03T14:45:00Z">
        <w:r>
          <w:delText xml:space="preserve"> </w:delText>
        </w:r>
      </w:del>
      <w:r>
        <w:t xml:space="preserve">students;  </w:t>
      </w:r>
      <w:r>
        <w:rPr>
          <w:spacing w:val="-4"/>
        </w:rPr>
        <w:t>how</w:t>
      </w:r>
      <w:del w:id="1416" w:author="Jeff Morgan" w:date="2019-07-03T14:45:00Z">
        <w:r>
          <w:rPr>
            <w:spacing w:val="-4"/>
          </w:rPr>
          <w:delText xml:space="preserve">- </w:delText>
        </w:r>
        <w:r>
          <w:rPr>
            <w:spacing w:val="53"/>
          </w:rPr>
          <w:delText xml:space="preserve"> </w:delText>
        </w:r>
      </w:del>
      <w:r>
        <w:rPr>
          <w:spacing w:val="-5"/>
        </w:rPr>
        <w:t xml:space="preserve">ever, </w:t>
      </w:r>
      <w:r>
        <w:t xml:space="preserve">in cases where these resources are not available, servers such as Amazon </w:t>
      </w:r>
      <w:r>
        <w:rPr>
          <w:spacing w:val="-3"/>
        </w:rPr>
        <w:t xml:space="preserve">Web </w:t>
      </w:r>
      <w:r>
        <w:t xml:space="preserve">Services </w:t>
      </w:r>
      <w:r>
        <w:rPr>
          <w:spacing w:val="-3"/>
        </w:rPr>
        <w:t xml:space="preserve">(AWS) </w:t>
      </w:r>
      <w:r>
        <w:t xml:space="preserve">(https://aws.amazon.com/) can be used to process sequencing data using </w:t>
      </w:r>
      <w:proofErr w:type="spellStart"/>
      <w:r>
        <w:t>XPRESSpipe</w:t>
      </w:r>
      <w:proofErr w:type="spellEnd"/>
      <w:r>
        <w:t xml:space="preserve">. </w:t>
      </w:r>
      <w:del w:id="1417" w:author="JONATHAN ROBERT BELYEU" w:date="2019-07-06T20:55:00Z">
        <w:r>
          <w:rPr>
            <w:spacing w:val="-3"/>
          </w:rPr>
          <w:delText xml:space="preserve">For </w:delText>
        </w:r>
        <w:r>
          <w:delText>example,</w:delText>
        </w:r>
      </w:del>
      <w:ins w:id="1418" w:author="JONATHAN ROBERT BELYEU" w:date="2019-07-06T20:55:00Z">
        <w:r w:rsidR="00FB08DE">
          <w:t>T</w:t>
        </w:r>
      </w:ins>
      <w:del w:id="1419" w:author="JONATHAN ROBERT BELYEU" w:date="2019-07-06T20:55:00Z">
        <w:r>
          <w:delText xml:space="preserve"> t</w:delText>
        </w:r>
      </w:del>
      <w:r>
        <w:t>he ri</w:t>
      </w:r>
      <w:del w:id="1420" w:author="JONATHAN ROBERT BELYEU" w:date="2019-07-06T20:55:00Z">
        <w:r>
          <w:delText xml:space="preserve">- </w:delText>
        </w:r>
      </w:del>
      <w:r>
        <w:t>bosome</w:t>
      </w:r>
      <w:r>
        <w:rPr>
          <w:spacing w:val="-11"/>
        </w:rPr>
        <w:t xml:space="preserve"> </w:t>
      </w:r>
      <w:r>
        <w:t>profiling</w:t>
      </w:r>
      <w:r>
        <w:rPr>
          <w:spacing w:val="-11"/>
        </w:rPr>
        <w:t xml:space="preserve"> </w:t>
      </w:r>
      <w:r>
        <w:t>dataset</w:t>
      </w:r>
      <w:r>
        <w:rPr>
          <w:spacing w:val="-11"/>
        </w:rPr>
        <w:t xml:space="preserve"> </w:t>
      </w:r>
      <w:r>
        <w:t>of</w:t>
      </w:r>
      <w:r>
        <w:rPr>
          <w:spacing w:val="-10"/>
        </w:rPr>
        <w:t xml:space="preserve"> </w:t>
      </w:r>
      <w:r>
        <w:t>32</w:t>
      </w:r>
      <w:r>
        <w:rPr>
          <w:spacing w:val="-11"/>
        </w:rPr>
        <w:t xml:space="preserve"> </w:t>
      </w:r>
      <w:r>
        <w:rPr>
          <w:spacing w:val="-3"/>
        </w:rPr>
        <w:t>raw</w:t>
      </w:r>
      <w:r>
        <w:rPr>
          <w:spacing w:val="-11"/>
        </w:rPr>
        <w:t xml:space="preserve"> </w:t>
      </w:r>
      <w:r>
        <w:t>sequence</w:t>
      </w:r>
      <w:r>
        <w:rPr>
          <w:spacing w:val="-10"/>
        </w:rPr>
        <w:t xml:space="preserve"> </w:t>
      </w:r>
      <w:r>
        <w:t>files</w:t>
      </w:r>
      <w:r>
        <w:rPr>
          <w:spacing w:val="-11"/>
        </w:rPr>
        <w:t xml:space="preserve"> </w:t>
      </w:r>
      <w:r>
        <w:t>used</w:t>
      </w:r>
      <w:r>
        <w:rPr>
          <w:spacing w:val="-11"/>
        </w:rPr>
        <w:t xml:space="preserve"> </w:t>
      </w:r>
      <w:commentRangeStart w:id="1421"/>
      <w:r>
        <w:t>in</w:t>
      </w:r>
      <w:r>
        <w:rPr>
          <w:spacing w:val="-10"/>
        </w:rPr>
        <w:t xml:space="preserve"> </w:t>
      </w:r>
      <w:r>
        <w:t>the</w:t>
      </w:r>
      <w:r>
        <w:rPr>
          <w:spacing w:val="-11"/>
        </w:rPr>
        <w:t xml:space="preserve"> </w:t>
      </w:r>
      <w:r>
        <w:t>study</w:t>
      </w:r>
      <w:r>
        <w:rPr>
          <w:spacing w:val="-11"/>
        </w:rPr>
        <w:t xml:space="preserve"> </w:t>
      </w:r>
      <w:commentRangeEnd w:id="1421"/>
      <w:r w:rsidR="00B858E0">
        <w:rPr>
          <w:rStyle w:val="CommentReference"/>
        </w:rPr>
        <w:commentReference w:id="1421"/>
      </w:r>
      <w:r>
        <w:t>was</w:t>
      </w:r>
      <w:r>
        <w:rPr>
          <w:spacing w:val="-11"/>
        </w:rPr>
        <w:t xml:space="preserve"> </w:t>
      </w:r>
      <w:r>
        <w:t>processed</w:t>
      </w:r>
      <w:r>
        <w:rPr>
          <w:spacing w:val="-10"/>
        </w:rPr>
        <w:t xml:space="preserve"> </w:t>
      </w:r>
      <w:r>
        <w:t>using</w:t>
      </w:r>
      <w:r>
        <w:rPr>
          <w:spacing w:val="-11"/>
        </w:rPr>
        <w:t xml:space="preserve"> </w:t>
      </w:r>
      <w:r>
        <w:t>the</w:t>
      </w:r>
      <w:r>
        <w:rPr>
          <w:spacing w:val="-11"/>
        </w:rPr>
        <w:t xml:space="preserve"> </w:t>
      </w:r>
      <w:r>
        <w:t>University</w:t>
      </w:r>
      <w:r>
        <w:rPr>
          <w:spacing w:val="-10"/>
        </w:rPr>
        <w:t xml:space="preserve"> </w:t>
      </w:r>
      <w:r>
        <w:t>of</w:t>
      </w:r>
      <w:r>
        <w:rPr>
          <w:spacing w:val="-11"/>
        </w:rPr>
        <w:t xml:space="preserve"> </w:t>
      </w:r>
      <w:r>
        <w:t xml:space="preserve">Utah’s Center </w:t>
      </w:r>
      <w:r>
        <w:rPr>
          <w:spacing w:val="-3"/>
        </w:rPr>
        <w:t xml:space="preserve">for </w:t>
      </w:r>
      <w:r>
        <w:t xml:space="preserve">High-Performance Computing resources. Run statistics can be found in </w:t>
      </w:r>
      <w:r>
        <w:rPr>
          <w:spacing w:val="-7"/>
        </w:rPr>
        <w:t>Table</w:t>
      </w:r>
      <w:r>
        <w:rPr>
          <w:spacing w:val="-18"/>
        </w:rPr>
        <w:t xml:space="preserve"> </w:t>
      </w:r>
      <w:r>
        <w:t>3.</w:t>
      </w:r>
    </w:p>
    <w:p w14:paraId="49746CB8" w14:textId="77777777" w:rsidR="009F54E5" w:rsidRDefault="001A290F">
      <w:pPr>
        <w:pStyle w:val="BodyText"/>
        <w:ind w:left="119"/>
        <w:jc w:val="both"/>
      </w:pPr>
      <w:r>
        <w:t>UPDATE</w:t>
      </w:r>
    </w:p>
    <w:p w14:paraId="127BA158" w14:textId="77777777" w:rsidR="009F54E5" w:rsidRDefault="001A290F">
      <w:pPr>
        <w:spacing w:before="136"/>
        <w:ind w:left="2590"/>
        <w:rPr>
          <w:sz w:val="20"/>
        </w:rPr>
      </w:pPr>
      <w:r>
        <w:rPr>
          <w:sz w:val="20"/>
        </w:rPr>
        <w:t xml:space="preserve">Table 3: </w:t>
      </w:r>
      <w:proofErr w:type="spellStart"/>
      <w:r>
        <w:rPr>
          <w:sz w:val="20"/>
        </w:rPr>
        <w:t>XPRESSpipe</w:t>
      </w:r>
      <w:proofErr w:type="spellEnd"/>
      <w:r>
        <w:rPr>
          <w:sz w:val="20"/>
        </w:rPr>
        <w:t xml:space="preserve"> processing statistics for dataset GSE65778.</w:t>
      </w:r>
    </w:p>
    <w:p w14:paraId="2BE95FEC" w14:textId="26003180" w:rsidR="009F54E5" w:rsidRDefault="007A02DF">
      <w:pPr>
        <w:pStyle w:val="Heading3"/>
        <w:tabs>
          <w:tab w:val="left" w:pos="3313"/>
        </w:tabs>
        <w:spacing w:before="33"/>
        <w:ind w:left="239" w:firstLine="0"/>
      </w:pPr>
      <w:ins w:id="1422" w:author="Yeyun Ouyang" w:date="2019-07-09T16:01:00Z">
        <w:r>
          <w:rPr>
            <w:noProof/>
          </w:rPr>
          <mc:AlternateContent>
            <mc:Choice Requires="wps">
              <w:drawing>
                <wp:anchor distT="0" distB="0" distL="0" distR="0" simplePos="0" relativeHeight="252032000" behindDoc="0" locked="0" layoutInCell="1" allowOverlap="1" wp14:anchorId="7077BC76" wp14:editId="3C85E737">
                  <wp:simplePos x="0" y="0"/>
                  <wp:positionH relativeFrom="page">
                    <wp:posOffset>457200</wp:posOffset>
                  </wp:positionH>
                  <wp:positionV relativeFrom="paragraph">
                    <wp:posOffset>206375</wp:posOffset>
                  </wp:positionV>
                  <wp:extent cx="3183890" cy="0"/>
                  <wp:effectExtent l="0" t="0" r="3810" b="0"/>
                  <wp:wrapTopAndBottom/>
                  <wp:docPr id="559"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A74374" id="Line 155" o:spid="_x0000_s1026" style="position:absolute;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6.25pt" to="286.7pt,1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LHSEgIAAC8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" strokeweight=".14042mm">
                  <o:lock v:ext="edit" shapetype="f"/>
                  <w10:wrap type="topAndBottom" anchorx="page"/>
                </v:line>
              </w:pict>
            </mc:Fallback>
          </mc:AlternateContent>
        </w:r>
      </w:ins>
      <w:ins w:id="1423" w:author="Jon Belyeu" w:date="2019-07-09T16:00:00Z">
        <w:r w:rsidR="007E195B">
          <w:rPr>
            <w:noProof/>
          </w:rPr>
          <mc:AlternateContent>
            <mc:Choice Requires="wps">
              <w:drawing>
                <wp:anchor distT="0" distB="0" distL="0" distR="0" simplePos="0" relativeHeight="251931648" behindDoc="0" locked="0" layoutInCell="1" allowOverlap="1" wp14:anchorId="3684144E" wp14:editId="040BD466">
                  <wp:simplePos x="0" y="0"/>
                  <wp:positionH relativeFrom="page">
                    <wp:posOffset>457200</wp:posOffset>
                  </wp:positionH>
                  <wp:positionV relativeFrom="paragraph">
                    <wp:posOffset>206375</wp:posOffset>
                  </wp:positionV>
                  <wp:extent cx="3183890" cy="0"/>
                  <wp:effectExtent l="0" t="0" r="3810" b="0"/>
                  <wp:wrapTopAndBottom/>
                  <wp:docPr id="442"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847C4" id="Line 38" o:spid="_x0000_s1026" style="position:absolute;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6.25pt" to="286.7pt,1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" strokeweight=".14042mm">
                  <o:lock v:ext="edit" shapetype="f"/>
                  <w10:wrap type="topAndBottom" anchorx="page"/>
                </v:line>
              </w:pict>
            </mc:Fallback>
          </mc:AlternateContent>
        </w:r>
      </w:ins>
      <w:ins w:id="1424" w:author="Aaron Quinlan" w:date="2019-07-09T15:58:00Z">
        <w:r w:rsidR="00195A70">
          <w:rPr>
            <w:noProof/>
          </w:rPr>
          <mc:AlternateContent>
            <mc:Choice Requires="wps">
              <w:drawing>
                <wp:anchor distT="0" distB="0" distL="0" distR="0" simplePos="0" relativeHeight="251831296" behindDoc="0" locked="0" layoutInCell="1" allowOverlap="1" wp14:anchorId="04E43D56" wp14:editId="4311CE7B">
                  <wp:simplePos x="0" y="0"/>
                  <wp:positionH relativeFrom="page">
                    <wp:posOffset>457200</wp:posOffset>
                  </wp:positionH>
                  <wp:positionV relativeFrom="paragraph">
                    <wp:posOffset>206375</wp:posOffset>
                  </wp:positionV>
                  <wp:extent cx="3183890" cy="0"/>
                  <wp:effectExtent l="0" t="0" r="3810" b="0"/>
                  <wp:wrapTopAndBottom/>
                  <wp:docPr id="325"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46ED36" id="Line 38" o:spid="_x0000_s1026" style="position:absolute;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6.25pt" to="286.7pt,1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" strokeweight=".14042mm">
                  <o:lock v:ext="edit" shapetype="f"/>
                  <w10:wrap type="topAndBottom" anchorx="page"/>
                </v:line>
              </w:pict>
            </mc:Fallback>
          </mc:AlternateContent>
        </w:r>
      </w:ins>
      <w:ins w:id="1425" w:author="Jeff Morgan" w:date="2019-07-09T15:57:00Z">
        <w:r w:rsidR="00A61948">
          <w:rPr>
            <w:noProof/>
          </w:rPr>
          <mc:AlternateContent>
            <mc:Choice Requires="wps">
              <w:drawing>
                <wp:anchor distT="0" distB="0" distL="0" distR="0" simplePos="0" relativeHeight="251730944" behindDoc="0" locked="0" layoutInCell="1" allowOverlap="1" wp14:anchorId="45AAB1F0" wp14:editId="40791902">
                  <wp:simplePos x="0" y="0"/>
                  <wp:positionH relativeFrom="page">
                    <wp:posOffset>457200</wp:posOffset>
                  </wp:positionH>
                  <wp:positionV relativeFrom="paragraph">
                    <wp:posOffset>205740</wp:posOffset>
                  </wp:positionV>
                  <wp:extent cx="3183255" cy="0"/>
                  <wp:effectExtent l="12700" t="15240" r="29845" b="22860"/>
                  <wp:wrapTopAndBottom/>
                  <wp:docPr id="206"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25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8" o:spid="_x0000_s1026" style="position:absolute;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6.2pt" to="286.65pt,1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" strokeweight="5054emu">
                  <w10:wrap type="topAndBottom" anchorx="page"/>
                </v:line>
              </w:pict>
            </mc:Fallback>
          </mc:AlternateContent>
        </w:r>
      </w:ins>
      <w:del w:id="1426" w:author="Jeff Morgan" w:date="2019-07-09T15:57:00Z">
        <w:r w:rsidR="00240831">
          <w:rPr>
            <w:noProof/>
          </w:rPr>
          <mc:AlternateContent>
            <mc:Choice Requires="wps">
              <w:drawing>
                <wp:anchor distT="0" distB="0" distL="0" distR="0" simplePos="0" relativeHeight="251614208" behindDoc="0" locked="0" layoutInCell="1" allowOverlap="1" wp14:anchorId="66CD5C57" wp14:editId="6F9E807A">
                  <wp:simplePos x="0" y="0"/>
                  <wp:positionH relativeFrom="page">
                    <wp:posOffset>457200</wp:posOffset>
                  </wp:positionH>
                  <wp:positionV relativeFrom="paragraph">
                    <wp:posOffset>206375</wp:posOffset>
                  </wp:positionV>
                  <wp:extent cx="3183890" cy="0"/>
                  <wp:effectExtent l="9525" t="10160" r="6985" b="8890"/>
                  <wp:wrapTopAndBottom/>
                  <wp:docPr id="45"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822D2E" id="Line 38" o:spid="_x0000_s1026" style="position:absolute;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6.25pt" to="286.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" strokeweight=".14042mm">
                  <w10:wrap type="topAndBottom" anchorx="page"/>
                </v:line>
              </w:pict>
            </mc:Fallback>
          </mc:AlternateContent>
        </w:r>
      </w:del>
      <w:r w:rsidR="001A290F">
        <w:t>Metric</w:t>
      </w:r>
      <w:r w:rsidR="001A290F">
        <w:tab/>
      </w:r>
      <w:r w:rsidR="001A290F">
        <w:rPr>
          <w:spacing w:val="-3"/>
        </w:rPr>
        <w:t>Value</w:t>
      </w:r>
    </w:p>
    <w:p w14:paraId="3311A7FE" w14:textId="77777777" w:rsidR="009F54E5" w:rsidRDefault="001A290F">
      <w:pPr>
        <w:pStyle w:val="BodyText"/>
        <w:tabs>
          <w:tab w:val="left" w:pos="3313"/>
        </w:tabs>
        <w:spacing w:after="35"/>
        <w:ind w:left="239"/>
      </w:pPr>
      <w:r>
        <w:t>Elapsed</w:t>
      </w:r>
      <w:r>
        <w:rPr>
          <w:spacing w:val="-5"/>
        </w:rPr>
        <w:t xml:space="preserve"> </w:t>
      </w:r>
      <w:r>
        <w:t>Real</w:t>
      </w:r>
      <w:r>
        <w:rPr>
          <w:spacing w:val="-5"/>
        </w:rPr>
        <w:t xml:space="preserve"> </w:t>
      </w:r>
      <w:r>
        <w:t>Time</w:t>
      </w:r>
      <w:r>
        <w:tab/>
        <w:t>09h32m58s</w:t>
      </w:r>
    </w:p>
    <w:p w14:paraId="7803F5A1" w14:textId="77777777" w:rsidR="007838F1" w:rsidRDefault="007A02DF">
      <w:pPr>
        <w:pStyle w:val="BodyText"/>
        <w:spacing w:line="20" w:lineRule="exact"/>
        <w:ind w:left="116"/>
        <w:rPr>
          <w:ins w:id="1427" w:author="Yeyun Ouyang" w:date="2019-07-09T16:01:00Z"/>
          <w:sz w:val="2"/>
        </w:rPr>
      </w:pPr>
      <w:ins w:id="1428" w:author="Yeyun Ouyang" w:date="2019-07-09T16:01:00Z">
        <w:r>
          <w:rPr>
            <w:noProof/>
            <w:sz w:val="2"/>
          </w:rPr>
          <mc:AlternateContent>
            <mc:Choice Requires="wpg">
              <w:drawing>
                <wp:inline distT="0" distB="0" distL="0" distR="0" wp14:anchorId="4AF31AB9" wp14:editId="6B550126">
                  <wp:extent cx="3183890" cy="5080"/>
                  <wp:effectExtent l="0" t="0" r="3810" b="0"/>
                  <wp:docPr id="560"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3890" cy="5080"/>
                            <a:chOff x="0" y="0"/>
                            <a:chExt cx="5014" cy="8"/>
                          </a:xfrm>
                        </wpg:grpSpPr>
                        <wps:wsp>
                          <wps:cNvPr id="561" name="Line 154"/>
                          <wps:cNvCnPr>
                            <a:cxnSpLocks/>
                          </wps:cNvCnPr>
                          <wps:spPr bwMode="auto">
                            <a:xfrm>
                              <a:off x="0" y="4"/>
                              <a:ext cx="5014"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7015B8A" id="Group 153" o:spid="_x0000_s1026" style="width:250.7pt;height:.4pt;mso-position-horizontal-relative:char;mso-position-vertical-relative:line" coordsize="501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">
                  <v:line id="Line 154" o:spid="_x0000_s1027" style="position:absolute;visibility:visible;mso-wrap-style:square" from="0,4" to="501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" strokeweight=".14042mm">
                    <o:lock v:ext="edit" shapetype="f"/>
                  </v:line>
                  <w10:anchorlock/>
                </v:group>
              </w:pict>
            </mc:Fallback>
          </mc:AlternateContent>
        </w:r>
      </w:ins>
    </w:p>
    <w:p w14:paraId="54DFFB49" w14:textId="77777777" w:rsidR="00071405" w:rsidRDefault="007E195B">
      <w:pPr>
        <w:pStyle w:val="BodyText"/>
        <w:spacing w:line="20" w:lineRule="exact"/>
        <w:ind w:left="116"/>
        <w:rPr>
          <w:ins w:id="1429" w:author="Jon Belyeu" w:date="2019-07-09T16:00:00Z"/>
          <w:sz w:val="2"/>
        </w:rPr>
      </w:pPr>
      <w:ins w:id="1430" w:author="Jon Belyeu" w:date="2019-07-09T16:00:00Z">
        <w:r>
          <w:rPr>
            <w:noProof/>
            <w:sz w:val="2"/>
          </w:rPr>
          <mc:AlternateContent>
            <mc:Choice Requires="wpg">
              <w:drawing>
                <wp:inline distT="0" distB="0" distL="0" distR="0" wp14:anchorId="2FB7FC22" wp14:editId="40506B4F">
                  <wp:extent cx="3183890" cy="5080"/>
                  <wp:effectExtent l="0" t="0" r="3810" b="0"/>
                  <wp:docPr id="443"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3890" cy="5080"/>
                            <a:chOff x="0" y="0"/>
                            <a:chExt cx="5014" cy="8"/>
                          </a:xfrm>
                        </wpg:grpSpPr>
                        <wps:wsp>
                          <wps:cNvPr id="444" name="Line 37"/>
                          <wps:cNvCnPr>
                            <a:cxnSpLocks/>
                          </wps:cNvCnPr>
                          <wps:spPr bwMode="auto">
                            <a:xfrm>
                              <a:off x="0" y="4"/>
                              <a:ext cx="5014"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AE55CFE" id="Group 36" o:spid="_x0000_s1026" style="width:250.7pt;height:.4pt;mso-position-horizontal-relative:char;mso-position-vertical-relative:line" coordsize="501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">
                  <v:line id="Line 37" o:spid="_x0000_s1027" style="position:absolute;visibility:visible;mso-wrap-style:square" from="0,4" to="501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" strokeweight=".14042mm">
                    <o:lock v:ext="edit" shapetype="f"/>
                  </v:line>
                  <w10:anchorlock/>
                </v:group>
              </w:pict>
            </mc:Fallback>
          </mc:AlternateContent>
        </w:r>
      </w:ins>
    </w:p>
    <w:p w14:paraId="1D2B0E0A" w14:textId="77777777" w:rsidR="006F619E" w:rsidRDefault="00195A70">
      <w:pPr>
        <w:pStyle w:val="BodyText"/>
        <w:spacing w:line="20" w:lineRule="exact"/>
        <w:ind w:left="116"/>
        <w:rPr>
          <w:ins w:id="1431" w:author="Aaron Quinlan" w:date="2019-07-09T15:58:00Z"/>
          <w:sz w:val="2"/>
        </w:rPr>
      </w:pPr>
      <w:ins w:id="1432" w:author="Aaron Quinlan" w:date="2019-07-09T15:58:00Z">
        <w:r>
          <w:rPr>
            <w:noProof/>
            <w:sz w:val="2"/>
          </w:rPr>
          <mc:AlternateContent>
            <mc:Choice Requires="wpg">
              <w:drawing>
                <wp:inline distT="0" distB="0" distL="0" distR="0" wp14:anchorId="17C668CE" wp14:editId="31AF7224">
                  <wp:extent cx="3183890" cy="5080"/>
                  <wp:effectExtent l="0" t="0" r="3810" b="0"/>
                  <wp:docPr id="32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3890" cy="5080"/>
                            <a:chOff x="0" y="0"/>
                            <a:chExt cx="5014" cy="8"/>
                          </a:xfrm>
                        </wpg:grpSpPr>
                        <wps:wsp>
                          <wps:cNvPr id="327" name="Line 37"/>
                          <wps:cNvCnPr>
                            <a:cxnSpLocks/>
                          </wps:cNvCnPr>
                          <wps:spPr bwMode="auto">
                            <a:xfrm>
                              <a:off x="0" y="4"/>
                              <a:ext cx="5014"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D3F08E5" id="Group 36" o:spid="_x0000_s1026" style="width:250.7pt;height:.4pt;mso-position-horizontal-relative:char;mso-position-vertical-relative:line" coordsize="501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">
                  <v:line id="Line 37" o:spid="_x0000_s1027" style="position:absolute;visibility:visible;mso-wrap-style:square" from="0,4" to="501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" strokeweight=".14042mm">
                    <o:lock v:ext="edit" shapetype="f"/>
                  </v:line>
                  <w10:anchorlock/>
                </v:group>
              </w:pict>
            </mc:Fallback>
          </mc:AlternateContent>
        </w:r>
      </w:ins>
    </w:p>
    <w:p w14:paraId="00C12CE2" w14:textId="77777777" w:rsidR="006849AB" w:rsidRDefault="00A61948">
      <w:pPr>
        <w:pStyle w:val="BodyText"/>
        <w:spacing w:line="20" w:lineRule="exact"/>
        <w:ind w:left="116"/>
        <w:rPr>
          <w:ins w:id="1433" w:author="Jeff Morgan" w:date="2019-07-09T15:57:00Z"/>
          <w:sz w:val="2"/>
        </w:rPr>
      </w:pPr>
      <w:ins w:id="1434" w:author="Jeff Morgan" w:date="2019-07-09T15:57:00Z">
        <w:r>
          <w:rPr>
            <w:noProof/>
            <w:sz w:val="2"/>
          </w:rPr>
          <mc:AlternateContent>
            <mc:Choice Requires="wpg">
              <w:drawing>
                <wp:inline distT="0" distB="0" distL="0" distR="0" wp14:anchorId="0DE394B3" wp14:editId="6ECC4C26">
                  <wp:extent cx="3183890" cy="5080"/>
                  <wp:effectExtent l="0" t="0" r="16510" b="7620"/>
                  <wp:docPr id="207"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3890" cy="5080"/>
                            <a:chOff x="0" y="0"/>
                            <a:chExt cx="5014" cy="8"/>
                          </a:xfrm>
                        </wpg:grpSpPr>
                        <wps:wsp>
                          <wps:cNvPr id="208" name="Line 37"/>
                          <wps:cNvCnPr/>
                          <wps:spPr bwMode="auto">
                            <a:xfrm>
                              <a:off x="0" y="4"/>
                              <a:ext cx="5014"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inline>
              </w:drawing>
            </mc:Choice>
            <mc:Fallback xmlns:mv="urn:schemas-microsoft-com:mac:vml" xmlns:mo="http://schemas.microsoft.com/office/mac/office/2008/main">
              <w:pict>
                <v:group id="Group 36" o:spid="_x0000_s1026" style="width:250.7pt;height:.4pt;mso-position-horizontal-relative:char;mso-position-vertical-relative:line" coordsize="501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">
                  <v:line id="Line 37" o:spid="_x0000_s1027" style="position:absolute;visibility:visible;mso-wrap-style:square" from="0,4" to="501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TwjocEAAADbAAAADwAAAGRycy9kb3ducmV2LnhtbESPUWvCQBCE3wv+h2MF3+qlIlKip5SC&#10;IPggsf0Ba25NQu92Q+400V/vCUIfh5n5hlltBu/UlbrQCBv4mGagiEuxDVcGfn+275+gQkS26ITJ&#10;wI0CbNajtxXmVnou6HqMlUoQDjkaqGNsc61DWZPHMJWWOHln6TzGJLtK2w77BPdOz7JsoT02nBZq&#10;bOm7pvLvePEGil62bbkvSOzhLu5+QuvcwpjJePhagoo0xP/wq72zBuZzeH5JP0Cv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hPCOhwQAAANsAAAAPAAAAAAAAAAAAAAAA&#10;AKECAABkcnMvZG93bnJldi54bWxQSwUGAAAAAAQABAD5AAAAjwMAAAAA&#10;" strokeweight="5054emu"/>
                  <w10:anchorlock/>
                </v:group>
              </w:pict>
            </mc:Fallback>
          </mc:AlternateContent>
        </w:r>
      </w:ins>
    </w:p>
    <w:p w14:paraId="47668B26" w14:textId="375FA5A0" w:rsidR="009F54E5" w:rsidRDefault="00240831">
      <w:pPr>
        <w:pStyle w:val="BodyText"/>
        <w:spacing w:line="20" w:lineRule="exact"/>
        <w:ind w:left="116"/>
        <w:rPr>
          <w:del w:id="1435" w:author="Jeff Morgan" w:date="2019-07-09T15:57:00Z"/>
          <w:sz w:val="2"/>
        </w:rPr>
      </w:pPr>
      <w:del w:id="1436" w:author="Jeff Morgan" w:date="2019-07-09T15:57:00Z">
        <w:r>
          <w:rPr>
            <w:noProof/>
            <w:sz w:val="2"/>
          </w:rPr>
          <mc:AlternateContent>
            <mc:Choice Requires="wpg">
              <w:drawing>
                <wp:inline distT="0" distB="0" distL="0" distR="0" wp14:anchorId="6F5C6FD0" wp14:editId="240D9025">
                  <wp:extent cx="3183890" cy="5080"/>
                  <wp:effectExtent l="6985" t="6350" r="9525" b="7620"/>
                  <wp:docPr id="43"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3890" cy="5080"/>
                            <a:chOff x="0" y="0"/>
                            <a:chExt cx="5014" cy="8"/>
                          </a:xfrm>
                        </wpg:grpSpPr>
                        <wps:wsp>
                          <wps:cNvPr id="44" name="Line 37"/>
                          <wps:cNvCnPr>
                            <a:cxnSpLocks noChangeShapeType="1"/>
                          </wps:cNvCnPr>
                          <wps:spPr bwMode="auto">
                            <a:xfrm>
                              <a:off x="0" y="4"/>
                              <a:ext cx="5014"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95857EF" id="Group 36" o:spid="_x0000_s1026" style="width:250.7pt;height:.4pt;mso-position-horizontal-relative:char;mso-position-vertical-relative:line" coordsize="50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">
                  <v:line id="Line 37" o:spid="_x0000_s1027" style="position:absolute;visibility:visible;mso-wrap-style:square" from="0,4" to="50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" strokeweight=".14042mm"/>
                  <w10:anchorlock/>
                </v:group>
              </w:pict>
            </mc:Fallback>
          </mc:AlternateContent>
        </w:r>
      </w:del>
    </w:p>
    <w:p w14:paraId="43F4FC68" w14:textId="77777777" w:rsidR="009F54E5" w:rsidRDefault="001A290F">
      <w:pPr>
        <w:pStyle w:val="BodyText"/>
        <w:tabs>
          <w:tab w:val="left" w:pos="3313"/>
        </w:tabs>
        <w:ind w:left="239"/>
      </w:pPr>
      <w:r>
        <w:rPr>
          <w:spacing w:val="-6"/>
        </w:rPr>
        <w:t>Total</w:t>
      </w:r>
      <w:r>
        <w:rPr>
          <w:spacing w:val="-4"/>
        </w:rPr>
        <w:t xml:space="preserve"> </w:t>
      </w:r>
      <w:r>
        <w:t>CPU</w:t>
      </w:r>
      <w:r>
        <w:rPr>
          <w:spacing w:val="-3"/>
        </w:rPr>
        <w:t xml:space="preserve"> </w:t>
      </w:r>
      <w:r>
        <w:t>Time</w:t>
      </w:r>
      <w:r>
        <w:tab/>
        <w:t>1d10h11m42s</w:t>
      </w:r>
    </w:p>
    <w:p w14:paraId="28840630" w14:textId="3719F5C2" w:rsidR="009F54E5" w:rsidRDefault="007A02DF">
      <w:pPr>
        <w:pStyle w:val="BodyText"/>
        <w:tabs>
          <w:tab w:val="right" w:pos="3555"/>
        </w:tabs>
        <w:spacing w:before="26"/>
        <w:ind w:left="239"/>
      </w:pPr>
      <w:ins w:id="1437" w:author="Yeyun Ouyang" w:date="2019-07-09T16:01:00Z">
        <w:r>
          <w:rPr>
            <w:noProof/>
          </w:rPr>
          <mc:AlternateContent>
            <mc:Choice Requires="wps">
              <w:drawing>
                <wp:anchor distT="0" distB="0" distL="114300" distR="114300" simplePos="0" relativeHeight="252034048" behindDoc="0" locked="0" layoutInCell="1" allowOverlap="1" wp14:anchorId="79F5DD21" wp14:editId="68312A08">
                  <wp:simplePos x="0" y="0"/>
                  <wp:positionH relativeFrom="page">
                    <wp:posOffset>457200</wp:posOffset>
                  </wp:positionH>
                  <wp:positionV relativeFrom="paragraph">
                    <wp:posOffset>24765</wp:posOffset>
                  </wp:positionV>
                  <wp:extent cx="3183890" cy="0"/>
                  <wp:effectExtent l="0" t="0" r="3810" b="0"/>
                  <wp:wrapNone/>
                  <wp:docPr id="562"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CB632A" id="Line 152"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" strokeweight=".14042mm">
                  <o:lock v:ext="edit" shapetype="f"/>
                  <w10:wrap anchorx="page"/>
                </v:line>
              </w:pict>
            </mc:Fallback>
          </mc:AlternateContent>
        </w:r>
      </w:ins>
      <w:ins w:id="1438" w:author="Jon Belyeu" w:date="2019-07-09T16:00:00Z">
        <w:r w:rsidR="007E195B">
          <w:rPr>
            <w:noProof/>
          </w:rPr>
          <mc:AlternateContent>
            <mc:Choice Requires="wps">
              <w:drawing>
                <wp:anchor distT="0" distB="0" distL="114300" distR="114300" simplePos="0" relativeHeight="251933696" behindDoc="0" locked="0" layoutInCell="1" allowOverlap="1" wp14:anchorId="507091E6" wp14:editId="099A0777">
                  <wp:simplePos x="0" y="0"/>
                  <wp:positionH relativeFrom="page">
                    <wp:posOffset>457200</wp:posOffset>
                  </wp:positionH>
                  <wp:positionV relativeFrom="paragraph">
                    <wp:posOffset>24765</wp:posOffset>
                  </wp:positionV>
                  <wp:extent cx="3183890" cy="0"/>
                  <wp:effectExtent l="0" t="0" r="3810" b="0"/>
                  <wp:wrapNone/>
                  <wp:docPr id="44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73769" id="Line 35"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Xt7EgIAAC0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" strokeweight=".14042mm">
                  <o:lock v:ext="edit" shapetype="f"/>
                  <w10:wrap anchorx="page"/>
                </v:line>
              </w:pict>
            </mc:Fallback>
          </mc:AlternateContent>
        </w:r>
      </w:ins>
      <w:ins w:id="1439" w:author="Aaron Quinlan" w:date="2019-07-09T15:58:00Z">
        <w:r w:rsidR="00195A70">
          <w:rPr>
            <w:noProof/>
          </w:rPr>
          <mc:AlternateContent>
            <mc:Choice Requires="wps">
              <w:drawing>
                <wp:anchor distT="0" distB="0" distL="114300" distR="114300" simplePos="0" relativeHeight="251833344" behindDoc="0" locked="0" layoutInCell="1" allowOverlap="1" wp14:anchorId="3B570EEB" wp14:editId="15E41FA5">
                  <wp:simplePos x="0" y="0"/>
                  <wp:positionH relativeFrom="page">
                    <wp:posOffset>457200</wp:posOffset>
                  </wp:positionH>
                  <wp:positionV relativeFrom="paragraph">
                    <wp:posOffset>24765</wp:posOffset>
                  </wp:positionV>
                  <wp:extent cx="3183890" cy="0"/>
                  <wp:effectExtent l="0" t="0" r="3810" b="0"/>
                  <wp:wrapNone/>
                  <wp:docPr id="328"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B2B43" id="Line 35"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Xt7EgIAAC0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" strokeweight=".14042mm">
                  <o:lock v:ext="edit" shapetype="f"/>
                  <w10:wrap anchorx="page"/>
                </v:line>
              </w:pict>
            </mc:Fallback>
          </mc:AlternateContent>
        </w:r>
      </w:ins>
      <w:ins w:id="1440" w:author="Jeff Morgan" w:date="2019-07-09T15:57:00Z">
        <w:r w:rsidR="00A61948">
          <w:rPr>
            <w:noProof/>
          </w:rPr>
          <mc:AlternateContent>
            <mc:Choice Requires="wps">
              <w:drawing>
                <wp:anchor distT="0" distB="0" distL="114300" distR="114300" simplePos="0" relativeHeight="251732992" behindDoc="0" locked="0" layoutInCell="1" allowOverlap="1" wp14:anchorId="3E419EF1" wp14:editId="767B4ABB">
                  <wp:simplePos x="0" y="0"/>
                  <wp:positionH relativeFrom="page">
                    <wp:posOffset>457200</wp:posOffset>
                  </wp:positionH>
                  <wp:positionV relativeFrom="paragraph">
                    <wp:posOffset>24130</wp:posOffset>
                  </wp:positionV>
                  <wp:extent cx="3183255" cy="0"/>
                  <wp:effectExtent l="12700" t="11430" r="29845" b="26670"/>
                  <wp:wrapNone/>
                  <wp:docPr id="209"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25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5"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pt" to="286.65pt,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" strokeweight="5054emu">
                  <w10:wrap anchorx="page"/>
                </v:line>
              </w:pict>
            </mc:Fallback>
          </mc:AlternateContent>
        </w:r>
      </w:ins>
      <w:del w:id="1441" w:author="Jeff Morgan" w:date="2019-07-09T15:57:00Z">
        <w:r w:rsidR="00240831">
          <w:rPr>
            <w:noProof/>
          </w:rPr>
          <mc:AlternateContent>
            <mc:Choice Requires="wps">
              <w:drawing>
                <wp:anchor distT="0" distB="0" distL="114300" distR="114300" simplePos="0" relativeHeight="251616256" behindDoc="0" locked="0" layoutInCell="1" allowOverlap="1" wp14:anchorId="02D6C84D" wp14:editId="044B792D">
                  <wp:simplePos x="0" y="0"/>
                  <wp:positionH relativeFrom="page">
                    <wp:posOffset>457200</wp:posOffset>
                  </wp:positionH>
                  <wp:positionV relativeFrom="paragraph">
                    <wp:posOffset>24765</wp:posOffset>
                  </wp:positionV>
                  <wp:extent cx="3183890" cy="0"/>
                  <wp:effectExtent l="9525" t="13335" r="6985" b="5715"/>
                  <wp:wrapNone/>
                  <wp:docPr id="4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86F9A" id="Line 35"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g4ZHgIAAEM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" strokeweight=".14042mm">
                  <w10:wrap anchorx="page"/>
                </v:line>
              </w:pict>
            </mc:Fallback>
          </mc:AlternateContent>
        </w:r>
      </w:del>
      <w:r w:rsidR="001A290F">
        <w:t>Allocated</w:t>
      </w:r>
      <w:r w:rsidR="001A290F">
        <w:rPr>
          <w:spacing w:val="-2"/>
        </w:rPr>
        <w:t xml:space="preserve"> </w:t>
      </w:r>
      <w:r w:rsidR="001A290F">
        <w:t>CPUs</w:t>
      </w:r>
      <w:r w:rsidR="001A290F">
        <w:tab/>
        <w:t>16</w:t>
      </w:r>
    </w:p>
    <w:p w14:paraId="6BEE2232" w14:textId="4126563D" w:rsidR="009F54E5" w:rsidRDefault="007A02DF">
      <w:pPr>
        <w:pStyle w:val="BodyText"/>
        <w:tabs>
          <w:tab w:val="left" w:pos="3313"/>
        </w:tabs>
        <w:spacing w:before="26" w:line="264" w:lineRule="auto"/>
        <w:ind w:left="239" w:right="6943"/>
      </w:pPr>
      <w:ins w:id="1442" w:author="Yeyun Ouyang" w:date="2019-07-09T16:01:00Z">
        <w:r>
          <w:rPr>
            <w:noProof/>
          </w:rPr>
          <mc:AlternateContent>
            <mc:Choice Requires="wps">
              <w:drawing>
                <wp:anchor distT="0" distB="0" distL="114300" distR="114300" simplePos="0" relativeHeight="252036096" behindDoc="0" locked="0" layoutInCell="1" allowOverlap="1" wp14:anchorId="76C73A1F" wp14:editId="540DC0E7">
                  <wp:simplePos x="0" y="0"/>
                  <wp:positionH relativeFrom="page">
                    <wp:posOffset>457200</wp:posOffset>
                  </wp:positionH>
                  <wp:positionV relativeFrom="paragraph">
                    <wp:posOffset>24765</wp:posOffset>
                  </wp:positionV>
                  <wp:extent cx="3183890" cy="0"/>
                  <wp:effectExtent l="0" t="0" r="3810" b="0"/>
                  <wp:wrapNone/>
                  <wp:docPr id="56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2E1BFF" id="Line 151"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37120" behindDoc="1" locked="0" layoutInCell="1" allowOverlap="1" wp14:anchorId="2EAE51AF" wp14:editId="70807266">
                  <wp:simplePos x="0" y="0"/>
                  <wp:positionH relativeFrom="page">
                    <wp:posOffset>457200</wp:posOffset>
                  </wp:positionH>
                  <wp:positionV relativeFrom="paragraph">
                    <wp:posOffset>201930</wp:posOffset>
                  </wp:positionV>
                  <wp:extent cx="3183890" cy="0"/>
                  <wp:effectExtent l="0" t="0" r="3810" b="0"/>
                  <wp:wrapNone/>
                  <wp:docPr id="564" name="Lin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6493D2" id="Line 150"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5.9pt" to="286.7pt,1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" strokeweight=".14042mm">
                  <o:lock v:ext="edit" shapetype="f"/>
                  <w10:wrap anchorx="page"/>
                </v:line>
              </w:pict>
            </mc:Fallback>
          </mc:AlternateContent>
        </w:r>
      </w:ins>
      <w:ins w:id="1443" w:author="Jon Belyeu" w:date="2019-07-09T16:00:00Z">
        <w:r w:rsidR="007E195B">
          <w:rPr>
            <w:noProof/>
          </w:rPr>
          <mc:AlternateContent>
            <mc:Choice Requires="wps">
              <w:drawing>
                <wp:anchor distT="0" distB="0" distL="114300" distR="114300" simplePos="0" relativeHeight="251935744" behindDoc="0" locked="0" layoutInCell="1" allowOverlap="1" wp14:anchorId="7630E7F1" wp14:editId="4D3F0442">
                  <wp:simplePos x="0" y="0"/>
                  <wp:positionH relativeFrom="page">
                    <wp:posOffset>457200</wp:posOffset>
                  </wp:positionH>
                  <wp:positionV relativeFrom="paragraph">
                    <wp:posOffset>24765</wp:posOffset>
                  </wp:positionV>
                  <wp:extent cx="3183890" cy="0"/>
                  <wp:effectExtent l="0" t="0" r="3810" b="0"/>
                  <wp:wrapNone/>
                  <wp:docPr id="446"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A871D1" id="Line 34"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36768" behindDoc="1" locked="0" layoutInCell="1" allowOverlap="1" wp14:anchorId="05932DA0" wp14:editId="7A49F7D6">
                  <wp:simplePos x="0" y="0"/>
                  <wp:positionH relativeFrom="page">
                    <wp:posOffset>457200</wp:posOffset>
                  </wp:positionH>
                  <wp:positionV relativeFrom="paragraph">
                    <wp:posOffset>201930</wp:posOffset>
                  </wp:positionV>
                  <wp:extent cx="3183890" cy="0"/>
                  <wp:effectExtent l="0" t="0" r="3810" b="0"/>
                  <wp:wrapNone/>
                  <wp:docPr id="447"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32116" id="Line 33"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5.9pt" to="286.7pt,1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" strokeweight=".14042mm">
                  <o:lock v:ext="edit" shapetype="f"/>
                  <w10:wrap anchorx="page"/>
                </v:line>
              </w:pict>
            </mc:Fallback>
          </mc:AlternateContent>
        </w:r>
      </w:ins>
      <w:ins w:id="1444" w:author="Aaron Quinlan" w:date="2019-07-09T15:58:00Z">
        <w:r w:rsidR="00195A70">
          <w:rPr>
            <w:noProof/>
          </w:rPr>
          <mc:AlternateContent>
            <mc:Choice Requires="wps">
              <w:drawing>
                <wp:anchor distT="0" distB="0" distL="114300" distR="114300" simplePos="0" relativeHeight="251835392" behindDoc="0" locked="0" layoutInCell="1" allowOverlap="1" wp14:anchorId="446C6D51" wp14:editId="0EAA8B2E">
                  <wp:simplePos x="0" y="0"/>
                  <wp:positionH relativeFrom="page">
                    <wp:posOffset>457200</wp:posOffset>
                  </wp:positionH>
                  <wp:positionV relativeFrom="paragraph">
                    <wp:posOffset>24765</wp:posOffset>
                  </wp:positionV>
                  <wp:extent cx="3183890" cy="0"/>
                  <wp:effectExtent l="0" t="0" r="3810" b="0"/>
                  <wp:wrapNone/>
                  <wp:docPr id="32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574AC0" id="Line 34"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36416" behindDoc="1" locked="0" layoutInCell="1" allowOverlap="1" wp14:anchorId="3FAA1384" wp14:editId="7ABB8471">
                  <wp:simplePos x="0" y="0"/>
                  <wp:positionH relativeFrom="page">
                    <wp:posOffset>457200</wp:posOffset>
                  </wp:positionH>
                  <wp:positionV relativeFrom="paragraph">
                    <wp:posOffset>201930</wp:posOffset>
                  </wp:positionV>
                  <wp:extent cx="3183890" cy="0"/>
                  <wp:effectExtent l="0" t="0" r="3810" b="0"/>
                  <wp:wrapNone/>
                  <wp:docPr id="330"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AB9495" id="Line 33"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5.9pt" to="286.7pt,1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" strokeweight=".14042mm">
                  <o:lock v:ext="edit" shapetype="f"/>
                  <w10:wrap anchorx="page"/>
                </v:line>
              </w:pict>
            </mc:Fallback>
          </mc:AlternateContent>
        </w:r>
      </w:ins>
      <w:ins w:id="1445" w:author="Jeff Morgan" w:date="2019-07-09T15:57:00Z">
        <w:r w:rsidR="00A61948">
          <w:rPr>
            <w:noProof/>
          </w:rPr>
          <mc:AlternateContent>
            <mc:Choice Requires="wps">
              <w:drawing>
                <wp:anchor distT="0" distB="0" distL="114300" distR="114300" simplePos="0" relativeHeight="251735040" behindDoc="0" locked="0" layoutInCell="1" allowOverlap="1" wp14:anchorId="4FC2B5B0" wp14:editId="7BC10C02">
                  <wp:simplePos x="0" y="0"/>
                  <wp:positionH relativeFrom="page">
                    <wp:posOffset>457200</wp:posOffset>
                  </wp:positionH>
                  <wp:positionV relativeFrom="paragraph">
                    <wp:posOffset>24130</wp:posOffset>
                  </wp:positionV>
                  <wp:extent cx="3183255" cy="0"/>
                  <wp:effectExtent l="12700" t="11430" r="29845" b="26670"/>
                  <wp:wrapNone/>
                  <wp:docPr id="210"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25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4"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pt" to="286.65pt,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" strokeweight="5054emu">
                  <w10:wrap anchorx="page"/>
                </v:line>
              </w:pict>
            </mc:Fallback>
          </mc:AlternateContent>
        </w:r>
        <w:r w:rsidR="00A61948">
          <w:rPr>
            <w:noProof/>
          </w:rPr>
          <mc:AlternateContent>
            <mc:Choice Requires="wps">
              <w:drawing>
                <wp:anchor distT="0" distB="0" distL="114300" distR="114300" simplePos="0" relativeHeight="251736064" behindDoc="1" locked="0" layoutInCell="1" allowOverlap="1" wp14:anchorId="37F69838" wp14:editId="0A3A80FA">
                  <wp:simplePos x="0" y="0"/>
                  <wp:positionH relativeFrom="page">
                    <wp:posOffset>457200</wp:posOffset>
                  </wp:positionH>
                  <wp:positionV relativeFrom="paragraph">
                    <wp:posOffset>201295</wp:posOffset>
                  </wp:positionV>
                  <wp:extent cx="3183255" cy="0"/>
                  <wp:effectExtent l="12700" t="10795" r="29845" b="27305"/>
                  <wp:wrapNone/>
                  <wp:docPr id="211"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25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3"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5.85pt" to="286.65pt,1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" strokeweight="5054emu">
                  <w10:wrap anchorx="page"/>
                </v:line>
              </w:pict>
            </mc:Fallback>
          </mc:AlternateContent>
        </w:r>
      </w:ins>
      <w:del w:id="1446" w:author="Jeff Morgan" w:date="2019-07-09T15:57:00Z">
        <w:r w:rsidR="00240831">
          <w:rPr>
            <w:noProof/>
          </w:rPr>
          <mc:AlternateContent>
            <mc:Choice Requires="wps">
              <w:drawing>
                <wp:anchor distT="0" distB="0" distL="114300" distR="114300" simplePos="0" relativeHeight="251617280" behindDoc="0" locked="0" layoutInCell="1" allowOverlap="1" wp14:anchorId="04CEF02B" wp14:editId="1933338A">
                  <wp:simplePos x="0" y="0"/>
                  <wp:positionH relativeFrom="page">
                    <wp:posOffset>457200</wp:posOffset>
                  </wp:positionH>
                  <wp:positionV relativeFrom="paragraph">
                    <wp:posOffset>24765</wp:posOffset>
                  </wp:positionV>
                  <wp:extent cx="3183890" cy="0"/>
                  <wp:effectExtent l="9525" t="9525" r="6985" b="9525"/>
                  <wp:wrapNone/>
                  <wp:docPr id="41"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07DD24" id="Line 34"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QJmHgIAAEM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" strokeweight=".14042mm">
                  <w10:wrap anchorx="page"/>
                </v:line>
              </w:pict>
            </mc:Fallback>
          </mc:AlternateContent>
        </w:r>
        <w:r w:rsidR="00240831">
          <w:rPr>
            <w:noProof/>
          </w:rPr>
          <mc:AlternateContent>
            <mc:Choice Requires="wps">
              <w:drawing>
                <wp:anchor distT="0" distB="0" distL="114300" distR="114300" simplePos="0" relativeHeight="251633664" behindDoc="1" locked="0" layoutInCell="1" allowOverlap="1" wp14:anchorId="11E04BF6" wp14:editId="13AB56F7">
                  <wp:simplePos x="0" y="0"/>
                  <wp:positionH relativeFrom="page">
                    <wp:posOffset>457200</wp:posOffset>
                  </wp:positionH>
                  <wp:positionV relativeFrom="paragraph">
                    <wp:posOffset>201930</wp:posOffset>
                  </wp:positionV>
                  <wp:extent cx="3183890" cy="0"/>
                  <wp:effectExtent l="9525" t="5715" r="6985" b="13335"/>
                  <wp:wrapNone/>
                  <wp:docPr id="40"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97DC6F" id="Line 33"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5.9pt" to="286.7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AReHgIAAEM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" strokeweight=".14042mm">
                  <w10:wrap anchorx="page"/>
                </v:line>
              </w:pict>
            </mc:Fallback>
          </mc:AlternateContent>
        </w:r>
      </w:del>
      <w:r w:rsidR="001A290F">
        <w:t>Allocated Memory</w:t>
      </w:r>
      <w:r w:rsidR="001A290F">
        <w:rPr>
          <w:spacing w:val="-9"/>
        </w:rPr>
        <w:t xml:space="preserve"> </w:t>
      </w:r>
      <w:r w:rsidR="001A290F">
        <w:t>per</w:t>
      </w:r>
      <w:r w:rsidR="001A290F">
        <w:rPr>
          <w:spacing w:val="-4"/>
        </w:rPr>
        <w:t xml:space="preserve"> </w:t>
      </w:r>
      <w:r w:rsidR="001A290F">
        <w:t>Node</w:t>
      </w:r>
      <w:r w:rsidR="001A290F">
        <w:tab/>
      </w:r>
      <w:r w:rsidR="001A290F">
        <w:rPr>
          <w:spacing w:val="-3"/>
        </w:rPr>
        <w:t xml:space="preserve">62.50GB </w:t>
      </w:r>
      <w:r w:rsidR="001A290F">
        <w:t>Maximum RAM of</w:t>
      </w:r>
      <w:r w:rsidR="001A290F">
        <w:rPr>
          <w:spacing w:val="-15"/>
        </w:rPr>
        <w:t xml:space="preserve"> </w:t>
      </w:r>
      <w:r w:rsidR="001A290F">
        <w:t>all</w:t>
      </w:r>
      <w:r w:rsidR="001A290F">
        <w:rPr>
          <w:spacing w:val="-4"/>
        </w:rPr>
        <w:t xml:space="preserve"> </w:t>
      </w:r>
      <w:r w:rsidR="001A290F">
        <w:t>tasks</w:t>
      </w:r>
      <w:r w:rsidR="001A290F">
        <w:tab/>
      </w:r>
      <w:r w:rsidR="001A290F">
        <w:rPr>
          <w:spacing w:val="-3"/>
        </w:rPr>
        <w:t>62.60GB</w:t>
      </w:r>
    </w:p>
    <w:p w14:paraId="29A2D24D" w14:textId="0AB1AC5E" w:rsidR="009F54E5" w:rsidRDefault="001A290F">
      <w:pPr>
        <w:pStyle w:val="BodyText"/>
        <w:spacing w:before="572" w:line="453" w:lineRule="auto"/>
        <w:ind w:left="120" w:right="199"/>
        <w:jc w:val="both"/>
        <w:rPr>
          <w:del w:id="1447" w:author="JONATHAN ROBERT BELYEU" w:date="2019-07-06T20:56:00Z"/>
        </w:rPr>
      </w:pPr>
      <w:r>
        <w:t>Based</w:t>
      </w:r>
      <w:r>
        <w:rPr>
          <w:spacing w:val="-14"/>
        </w:rPr>
        <w:t xml:space="preserve"> </w:t>
      </w:r>
      <w:r>
        <w:t>on</w:t>
      </w:r>
      <w:r>
        <w:rPr>
          <w:spacing w:val="-14"/>
        </w:rPr>
        <w:t xml:space="preserve"> </w:t>
      </w:r>
      <w:r>
        <w:t>these</w:t>
      </w:r>
      <w:r>
        <w:rPr>
          <w:spacing w:val="-14"/>
        </w:rPr>
        <w:t xml:space="preserve"> </w:t>
      </w:r>
      <w:r>
        <w:t>metrics,</w:t>
      </w:r>
      <w:r>
        <w:rPr>
          <w:spacing w:val="-13"/>
        </w:rPr>
        <w:t xml:space="preserve"> </w:t>
      </w:r>
      <w:commentRangeStart w:id="1448"/>
      <w:del w:id="1449" w:author="JONATHAN ROBERT BELYEU" w:date="2019-07-06T20:56:00Z">
        <w:r>
          <w:delText>if</w:delText>
        </w:r>
        <w:r>
          <w:rPr>
            <w:spacing w:val="-14"/>
          </w:rPr>
          <w:delText xml:space="preserve"> </w:delText>
        </w:r>
      </w:del>
      <w:ins w:id="1450" w:author="Jason Gertz" w:date="2019-07-02T17:05:00Z">
        <w:r w:rsidR="00B8550C">
          <w:t>high performance compute</w:t>
        </w:r>
      </w:ins>
      <w:del w:id="1451" w:author="Jason Gertz" w:date="2019-07-02T17:05:00Z">
        <w:r w:rsidR="00B6686C" w:rsidDel="00B8550C">
          <w:delText>HPC</w:delText>
        </w:r>
      </w:del>
      <w:ins w:id="1452" w:author="Aaron Quinlan" w:date="2019-07-09T15:58:00Z">
        <w:r w:rsidR="00B6686C">
          <w:rPr>
            <w:spacing w:val="-13"/>
          </w:rPr>
          <w:t xml:space="preserve"> </w:t>
        </w:r>
      </w:ins>
      <w:commentRangeStart w:id="1453"/>
      <w:del w:id="1454" w:author="Aaron Quinlan" w:date="2019-07-09T15:58:00Z">
        <w:r>
          <w:delText>HPC</w:delText>
        </w:r>
        <w:r>
          <w:rPr>
            <w:spacing w:val="-13"/>
          </w:rPr>
          <w:delText xml:space="preserve"> </w:delText>
        </w:r>
        <w:commentRangeEnd w:id="1453"/>
        <w:r w:rsidR="00F76041">
          <w:rPr>
            <w:rStyle w:val="CommentReference"/>
          </w:rPr>
          <w:commentReference w:id="1453"/>
        </w:r>
      </w:del>
      <w:del w:id="1455" w:author="JONATHAN ROBERT BELYEU" w:date="2019-07-06T20:56:00Z">
        <w:r>
          <w:delText>services</w:delText>
        </w:r>
        <w:r>
          <w:rPr>
            <w:spacing w:val="-14"/>
          </w:rPr>
          <w:delText xml:space="preserve"> </w:delText>
        </w:r>
      </w:del>
      <w:del w:id="1456" w:author="Jeff Morgan" w:date="2019-07-03T14:47:00Z">
        <w:r>
          <w:delText>weren’t</w:delText>
        </w:r>
        <w:r w:rsidR="004D1738" w:rsidDel="00F76041">
          <w:rPr>
            <w:spacing w:val="-14"/>
          </w:rPr>
          <w:delText xml:space="preserve"> </w:delText>
        </w:r>
      </w:del>
      <w:ins w:id="1457" w:author="Jeff Morgan" w:date="2019-07-03T14:47:00Z">
        <w:r w:rsidR="00F76041">
          <w:t>aren’t</w:t>
        </w:r>
        <w:r>
          <w:rPr>
            <w:spacing w:val="-14"/>
          </w:rPr>
          <w:t xml:space="preserve"> </w:t>
        </w:r>
      </w:ins>
      <w:del w:id="1458" w:author="JONATHAN ROBERT BELYEU" w:date="2019-07-06T20:56:00Z">
        <w:r>
          <w:delText>locally</w:delText>
        </w:r>
        <w:r>
          <w:rPr>
            <w:spacing w:val="-14"/>
          </w:rPr>
          <w:delText xml:space="preserve"> </w:delText>
        </w:r>
        <w:r>
          <w:delText>available</w:delText>
        </w:r>
        <w:r>
          <w:rPr>
            <w:spacing w:val="-14"/>
          </w:rPr>
          <w:delText xml:space="preserve"> </w:delText>
        </w:r>
        <w:r>
          <w:rPr>
            <w:spacing w:val="-3"/>
          </w:rPr>
          <w:delText>for</w:delText>
        </w:r>
        <w:r>
          <w:rPr>
            <w:spacing w:val="-13"/>
          </w:rPr>
          <w:delText xml:space="preserve"> </w:delText>
        </w:r>
        <w:r>
          <w:delText>a</w:delText>
        </w:r>
        <w:r>
          <w:rPr>
            <w:spacing w:val="-14"/>
          </w:rPr>
          <w:delText xml:space="preserve"> </w:delText>
        </w:r>
        <w:r>
          <w:rPr>
            <w:spacing w:val="-3"/>
          </w:rPr>
          <w:delText>user,</w:delText>
        </w:r>
        <w:r>
          <w:rPr>
            <w:spacing w:val="-13"/>
          </w:rPr>
          <w:delText xml:space="preserve"> </w:delText>
        </w:r>
      </w:del>
      <w:r>
        <w:t>one</w:t>
      </w:r>
      <w:r>
        <w:rPr>
          <w:spacing w:val="-14"/>
        </w:rPr>
        <w:t xml:space="preserve"> </w:t>
      </w:r>
      <w:r>
        <w:t>could</w:t>
      </w:r>
      <w:ins w:id="1459" w:author="Jon Belyeu" w:date="2019-07-09T16:00:00Z">
        <w:r w:rsidR="00E43377">
          <w:rPr>
            <w:spacing w:val="-14"/>
          </w:rPr>
          <w:t xml:space="preserve"> </w:t>
        </w:r>
      </w:ins>
      <w:ins w:id="1460" w:author="JONATHAN ROBERT BELYEU" w:date="2019-07-06T20:56:00Z">
        <w:r w:rsidR="00FB08DE">
          <w:rPr>
            <w:spacing w:val="-14"/>
          </w:rPr>
          <w:t>also</w:t>
        </w:r>
        <w:r>
          <w:rPr>
            <w:spacing w:val="-14"/>
          </w:rPr>
          <w:t xml:space="preserve"> </w:t>
        </w:r>
      </w:ins>
      <w:r>
        <w:t>use</w:t>
      </w:r>
      <w:r>
        <w:rPr>
          <w:spacing w:val="-14"/>
        </w:rPr>
        <w:t xml:space="preserve"> </w:t>
      </w:r>
      <w:r>
        <w:t>Amazon</w:t>
      </w:r>
      <w:r>
        <w:rPr>
          <w:spacing w:val="-13"/>
        </w:rPr>
        <w:t xml:space="preserve"> </w:t>
      </w:r>
      <w:r>
        <w:rPr>
          <w:spacing w:val="-3"/>
        </w:rPr>
        <w:t>Web</w:t>
      </w:r>
      <w:r>
        <w:rPr>
          <w:spacing w:val="-14"/>
        </w:rPr>
        <w:t xml:space="preserve"> </w:t>
      </w:r>
      <w:r>
        <w:t xml:space="preserve">Services </w:t>
      </w:r>
      <w:commentRangeEnd w:id="1448"/>
      <w:r w:rsidR="00BB6C71">
        <w:rPr>
          <w:rStyle w:val="CommentReference"/>
        </w:rPr>
        <w:commentReference w:id="1448"/>
      </w:r>
      <w:r>
        <w:t xml:space="preserve">to process the data </w:t>
      </w:r>
      <w:r>
        <w:rPr>
          <w:spacing w:val="-3"/>
        </w:rPr>
        <w:t xml:space="preserve">for </w:t>
      </w:r>
      <w:r>
        <w:t xml:space="preserve">relatively little </w:t>
      </w:r>
      <w:r>
        <w:rPr>
          <w:spacing w:val="-5"/>
        </w:rPr>
        <w:t xml:space="preserve">money. </w:t>
      </w:r>
      <w:r>
        <w:rPr>
          <w:spacing w:val="-3"/>
        </w:rPr>
        <w:t xml:space="preserve">For </w:t>
      </w:r>
      <w:r>
        <w:t>a comparable run, storage cost would amount to around 14 USD/month</w:t>
      </w:r>
      <w:r>
        <w:rPr>
          <w:spacing w:val="-12"/>
        </w:rPr>
        <w:t xml:space="preserve"> </w:t>
      </w:r>
      <w:r>
        <w:t>on</w:t>
      </w:r>
      <w:r>
        <w:rPr>
          <w:spacing w:val="-11"/>
        </w:rPr>
        <w:t xml:space="preserve"> </w:t>
      </w:r>
      <w:r>
        <w:t>Amazon</w:t>
      </w:r>
      <w:r>
        <w:rPr>
          <w:spacing w:val="-12"/>
        </w:rPr>
        <w:t xml:space="preserve"> </w:t>
      </w:r>
      <w:r>
        <w:t>S3</w:t>
      </w:r>
      <w:r>
        <w:rPr>
          <w:spacing w:val="-11"/>
        </w:rPr>
        <w:t xml:space="preserve"> </w:t>
      </w:r>
      <w:r>
        <w:t>storage</w:t>
      </w:r>
      <w:r>
        <w:rPr>
          <w:spacing w:val="-11"/>
        </w:rPr>
        <w:t xml:space="preserve"> </w:t>
      </w:r>
      <w:r>
        <w:t>and</w:t>
      </w:r>
      <w:r>
        <w:rPr>
          <w:spacing w:val="-12"/>
        </w:rPr>
        <w:t xml:space="preserve"> </w:t>
      </w:r>
      <w:r>
        <w:t>compute</w:t>
      </w:r>
      <w:r>
        <w:rPr>
          <w:spacing w:val="-11"/>
        </w:rPr>
        <w:t xml:space="preserve"> </w:t>
      </w:r>
      <w:r>
        <w:t>cost</w:t>
      </w:r>
      <w:r>
        <w:rPr>
          <w:spacing w:val="-11"/>
        </w:rPr>
        <w:t xml:space="preserve"> </w:t>
      </w:r>
      <w:r>
        <w:rPr>
          <w:spacing w:val="-3"/>
        </w:rPr>
        <w:t>for</w:t>
      </w:r>
      <w:r>
        <w:rPr>
          <w:spacing w:val="-12"/>
        </w:rPr>
        <w:t xml:space="preserve"> </w:t>
      </w:r>
      <w:r>
        <w:t>a</w:t>
      </w:r>
      <w:r>
        <w:rPr>
          <w:spacing w:val="-11"/>
        </w:rPr>
        <w:t xml:space="preserve"> </w:t>
      </w:r>
      <w:r>
        <w:t>similar</w:t>
      </w:r>
      <w:r>
        <w:rPr>
          <w:spacing w:val="-11"/>
        </w:rPr>
        <w:t xml:space="preserve"> </w:t>
      </w:r>
      <w:r>
        <w:t>computational</w:t>
      </w:r>
      <w:r>
        <w:rPr>
          <w:spacing w:val="-12"/>
        </w:rPr>
        <w:t xml:space="preserve"> </w:t>
      </w:r>
      <w:r>
        <w:t>node</w:t>
      </w:r>
      <w:r>
        <w:rPr>
          <w:spacing w:val="-11"/>
        </w:rPr>
        <w:t xml:space="preserve"> </w:t>
      </w:r>
      <w:r>
        <w:rPr>
          <w:spacing w:val="-3"/>
        </w:rPr>
        <w:t>for</w:t>
      </w:r>
      <w:r>
        <w:rPr>
          <w:spacing w:val="-11"/>
        </w:rPr>
        <w:t xml:space="preserve"> </w:t>
      </w:r>
      <w:r>
        <w:t>the</w:t>
      </w:r>
      <w:r>
        <w:rPr>
          <w:spacing w:val="-12"/>
        </w:rPr>
        <w:t xml:space="preserve"> </w:t>
      </w:r>
      <w:r>
        <w:t>given</w:t>
      </w:r>
      <w:r>
        <w:rPr>
          <w:spacing w:val="-11"/>
        </w:rPr>
        <w:t xml:space="preserve"> </w:t>
      </w:r>
      <w:r>
        <w:t>elapsed</w:t>
      </w:r>
      <w:r>
        <w:rPr>
          <w:spacing w:val="-11"/>
        </w:rPr>
        <w:t xml:space="preserve"> </w:t>
      </w:r>
      <w:r>
        <w:t>time would</w:t>
      </w:r>
      <w:r>
        <w:rPr>
          <w:spacing w:val="16"/>
        </w:rPr>
        <w:t xml:space="preserve"> </w:t>
      </w:r>
      <w:r>
        <w:t>cost</w:t>
      </w:r>
      <w:r>
        <w:rPr>
          <w:spacing w:val="17"/>
        </w:rPr>
        <w:t xml:space="preserve"> </w:t>
      </w:r>
      <w:r>
        <w:t>approximately</w:t>
      </w:r>
      <w:r>
        <w:rPr>
          <w:spacing w:val="16"/>
        </w:rPr>
        <w:t xml:space="preserve"> </w:t>
      </w:r>
      <w:r>
        <w:t>7.50</w:t>
      </w:r>
      <w:r>
        <w:rPr>
          <w:spacing w:val="17"/>
        </w:rPr>
        <w:t xml:space="preserve"> </w:t>
      </w:r>
      <w:r>
        <w:t>USD</w:t>
      </w:r>
      <w:r>
        <w:rPr>
          <w:spacing w:val="17"/>
        </w:rPr>
        <w:t xml:space="preserve"> </w:t>
      </w:r>
      <w:r>
        <w:t>using</w:t>
      </w:r>
      <w:r>
        <w:rPr>
          <w:spacing w:val="16"/>
        </w:rPr>
        <w:t xml:space="preserve"> </w:t>
      </w:r>
      <w:r>
        <w:t>Amazon</w:t>
      </w:r>
      <w:r>
        <w:rPr>
          <w:spacing w:val="17"/>
        </w:rPr>
        <w:t xml:space="preserve"> </w:t>
      </w:r>
      <w:r>
        <w:t>EC2</w:t>
      </w:r>
      <w:r>
        <w:rPr>
          <w:spacing w:val="16"/>
        </w:rPr>
        <w:t xml:space="preserve"> </w:t>
      </w:r>
      <w:r>
        <w:t>On-Demand</w:t>
      </w:r>
      <w:r>
        <w:rPr>
          <w:spacing w:val="17"/>
        </w:rPr>
        <w:t xml:space="preserve"> </w:t>
      </w:r>
      <w:r>
        <w:t>m5.4xlarge</w:t>
      </w:r>
      <w:r>
        <w:rPr>
          <w:spacing w:val="17"/>
        </w:rPr>
        <w:t xml:space="preserve"> </w:t>
      </w:r>
      <w:r>
        <w:t>node</w:t>
      </w:r>
      <w:r>
        <w:rPr>
          <w:spacing w:val="16"/>
        </w:rPr>
        <w:t xml:space="preserve"> </w:t>
      </w:r>
      <w:r>
        <w:rPr>
          <w:spacing w:val="-4"/>
        </w:rPr>
        <w:t>(however,</w:t>
      </w:r>
      <w:r>
        <w:rPr>
          <w:spacing w:val="22"/>
        </w:rPr>
        <w:t xml:space="preserve"> </w:t>
      </w:r>
      <w:r>
        <w:t>significantly</w:t>
      </w:r>
      <w:ins w:id="1461" w:author="JONATHAN ROBERT BELYEU" w:date="2019-07-06T20:56:00Z">
        <w:r w:rsidR="00FB08DE">
          <w:t xml:space="preserve"> </w:t>
        </w:r>
      </w:ins>
    </w:p>
    <w:p w14:paraId="666A8A72" w14:textId="77777777" w:rsidR="009F54E5" w:rsidRDefault="009F54E5">
      <w:pPr>
        <w:spacing w:line="453" w:lineRule="auto"/>
        <w:jc w:val="both"/>
        <w:rPr>
          <w:del w:id="1462" w:author="JONATHAN ROBERT BELYEU" w:date="2019-07-06T20:56:00Z"/>
        </w:rPr>
        <w:sectPr w:rsidR="009F54E5">
          <w:pgSz w:w="12240" w:h="20160"/>
          <w:pgMar w:top="780" w:right="520" w:bottom="360" w:left="600" w:header="0" w:footer="161" w:gutter="0"/>
          <w:cols w:space="720"/>
        </w:sectPr>
        <w:pPrChange w:id="1463" w:author="Yeyun Ouyang" w:date="2019-07-09T16:01:00Z">
          <w:pPr>
            <w:spacing w:before="572" w:line="453" w:lineRule="auto"/>
            <w:jc w:val="both"/>
          </w:pPr>
        </w:pPrChange>
      </w:pPr>
    </w:p>
    <w:p w14:paraId="204E1347" w14:textId="77777777" w:rsidR="009F54E5" w:rsidRDefault="001A290F">
      <w:pPr>
        <w:pStyle w:val="BodyText"/>
        <w:spacing w:before="73" w:line="453" w:lineRule="auto"/>
        <w:ind w:left="120" w:right="199"/>
        <w:jc w:val="both"/>
      </w:pPr>
      <w:r>
        <w:t xml:space="preserve">reduced rates are available if using Spot instances or </w:t>
      </w:r>
      <w:r>
        <w:rPr>
          <w:spacing w:val="-3"/>
        </w:rPr>
        <w:t xml:space="preserve">by </w:t>
      </w:r>
      <w:r>
        <w:t>using the free tier; calculations were performed 28</w:t>
      </w:r>
      <w:r>
        <w:rPr>
          <w:spacing w:val="-27"/>
        </w:rPr>
        <w:t xml:space="preserve"> </w:t>
      </w:r>
      <w:r>
        <w:t>Jun 2019).</w:t>
      </w:r>
    </w:p>
    <w:p w14:paraId="6E4658CA" w14:textId="77777777" w:rsidR="009F54E5" w:rsidRDefault="001A290F">
      <w:pPr>
        <w:pStyle w:val="Heading1"/>
        <w:numPr>
          <w:ilvl w:val="0"/>
          <w:numId w:val="36"/>
        </w:numPr>
        <w:tabs>
          <w:tab w:val="left" w:pos="567"/>
        </w:tabs>
        <w:spacing w:before="223"/>
        <w:ind w:left="566" w:hanging="446"/>
        <w:jc w:val="both"/>
        <w:pPrChange w:id="1464" w:author="Yeyun Ouyang" w:date="2019-07-09T16:01:00Z">
          <w:pPr>
            <w:pStyle w:val="Heading1"/>
            <w:numPr>
              <w:numId w:val="28"/>
            </w:numPr>
            <w:tabs>
              <w:tab w:val="left" w:pos="567"/>
            </w:tabs>
            <w:spacing w:before="223"/>
            <w:ind w:left="566" w:hanging="446"/>
            <w:jc w:val="both"/>
          </w:pPr>
        </w:pPrChange>
      </w:pPr>
      <w:r>
        <w:lastRenderedPageBreak/>
        <w:t>Discussion</w:t>
      </w:r>
    </w:p>
    <w:p w14:paraId="1BC940F6" w14:textId="77777777" w:rsidR="009F54E5" w:rsidRDefault="009F54E5">
      <w:pPr>
        <w:pStyle w:val="BodyText"/>
        <w:spacing w:before="4"/>
        <w:rPr>
          <w:b/>
          <w:sz w:val="41"/>
        </w:rPr>
      </w:pPr>
    </w:p>
    <w:p w14:paraId="12CDCF59" w14:textId="32B983FB" w:rsidR="009F54E5" w:rsidRDefault="001A290F">
      <w:pPr>
        <w:pStyle w:val="BodyText"/>
        <w:spacing w:line="453" w:lineRule="auto"/>
        <w:ind w:left="120" w:right="199"/>
        <w:jc w:val="both"/>
      </w:pPr>
      <w:commentRangeStart w:id="1465"/>
      <w:r>
        <w:rPr>
          <w:spacing w:val="-4"/>
        </w:rPr>
        <w:t xml:space="preserve">We </w:t>
      </w:r>
      <w:r>
        <w:rPr>
          <w:spacing w:val="-3"/>
        </w:rPr>
        <w:t xml:space="preserve">have </w:t>
      </w:r>
      <w:r>
        <w:t xml:space="preserve">described </w:t>
      </w:r>
      <w:del w:id="1466" w:author="Jeff Morgan" w:date="2019-07-03T14:49:00Z">
        <w:r>
          <w:delText xml:space="preserve">herein </w:delText>
        </w:r>
      </w:del>
      <w:r>
        <w:t xml:space="preserve">a new software suite, </w:t>
      </w:r>
      <w:proofErr w:type="spellStart"/>
      <w:r>
        <w:t>XPRESSyourself</w:t>
      </w:r>
      <w:proofErr w:type="spellEnd"/>
      <w:r>
        <w:t xml:space="preserve">, </w:t>
      </w:r>
      <w:ins w:id="1467" w:author="Jeff Morgan" w:date="2019-07-03T14:49:00Z">
        <w:r w:rsidR="00327449">
          <w:t xml:space="preserve">which includes </w:t>
        </w:r>
      </w:ins>
      <w:r>
        <w:t xml:space="preserve">a </w:t>
      </w:r>
      <w:del w:id="1468" w:author="Jeff Morgan" w:date="2019-07-03T14:49:00Z">
        <w:r>
          <w:delText xml:space="preserve">collection </w:delText>
        </w:r>
      </w:del>
      <w:ins w:id="1469" w:author="Jeff Morgan" w:date="2019-07-03T14:49:00Z">
        <w:r w:rsidR="00327449">
          <w:t xml:space="preserve">set </w:t>
        </w:r>
      </w:ins>
      <w:r>
        <w:t>of tools to aid in expression</w:t>
      </w:r>
      <w:ins w:id="1470" w:author="Jeff Morgan" w:date="2019-07-03T14:49:00Z">
        <w:r w:rsidR="00327449">
          <w:t>-</w:t>
        </w:r>
      </w:ins>
      <w:del w:id="1471" w:author="Jeff Morgan" w:date="2019-07-03T14:49:00Z">
        <w:r>
          <w:delText xml:space="preserve"> </w:delText>
        </w:r>
      </w:del>
      <w:r>
        <w:t>data</w:t>
      </w:r>
      <w:r>
        <w:rPr>
          <w:spacing w:val="-5"/>
        </w:rPr>
        <w:t xml:space="preserve"> </w:t>
      </w:r>
      <w:r>
        <w:t>processing</w:t>
      </w:r>
      <w:r>
        <w:rPr>
          <w:spacing w:val="-6"/>
        </w:rPr>
        <w:t xml:space="preserve"> </w:t>
      </w:r>
      <w:r>
        <w:t>and</w:t>
      </w:r>
      <w:r>
        <w:rPr>
          <w:spacing w:val="-5"/>
        </w:rPr>
        <w:t xml:space="preserve"> </w:t>
      </w:r>
      <w:r>
        <w:t>analysis</w:t>
      </w:r>
      <w:commentRangeEnd w:id="1465"/>
      <w:r w:rsidR="001F43FC">
        <w:rPr>
          <w:rStyle w:val="CommentReference"/>
        </w:rPr>
        <w:commentReference w:id="1465"/>
      </w:r>
      <w:r>
        <w:t>.</w:t>
      </w:r>
      <w:r>
        <w:rPr>
          <w:spacing w:val="12"/>
        </w:rPr>
        <w:t xml:space="preserve"> </w:t>
      </w:r>
      <w:del w:id="1472" w:author="Jeff Morgan" w:date="2019-07-03T14:49:00Z">
        <w:r>
          <w:delText>While</w:delText>
        </w:r>
        <w:r>
          <w:rPr>
            <w:spacing w:val="-5"/>
          </w:rPr>
          <w:delText xml:space="preserve"> </w:delText>
        </w:r>
      </w:del>
      <w:ins w:id="1473" w:author="Jeff Morgan" w:date="2019-07-03T14:49:00Z">
        <w:r w:rsidR="00327449">
          <w:t>Although</w:t>
        </w:r>
        <w:r w:rsidR="00327449">
          <w:rPr>
            <w:spacing w:val="-5"/>
          </w:rPr>
          <w:t xml:space="preserve"> </w:t>
        </w:r>
      </w:ins>
      <w:r>
        <w:t>RNA-seq</w:t>
      </w:r>
      <w:r>
        <w:rPr>
          <w:spacing w:val="-6"/>
        </w:rPr>
        <w:t xml:space="preserve"> </w:t>
      </w:r>
      <w:r>
        <w:t>technologies</w:t>
      </w:r>
      <w:r>
        <w:rPr>
          <w:spacing w:val="-5"/>
        </w:rPr>
        <w:t xml:space="preserve"> </w:t>
      </w:r>
      <w:r>
        <w:t>are</w:t>
      </w:r>
      <w:r>
        <w:rPr>
          <w:spacing w:val="-6"/>
        </w:rPr>
        <w:t xml:space="preserve"> </w:t>
      </w:r>
      <w:r>
        <w:t>becoming</w:t>
      </w:r>
      <w:r>
        <w:rPr>
          <w:spacing w:val="-5"/>
        </w:rPr>
        <w:t xml:space="preserve"> </w:t>
      </w:r>
      <w:commentRangeStart w:id="1474"/>
      <w:r>
        <w:t>more</w:t>
      </w:r>
      <w:r>
        <w:rPr>
          <w:spacing w:val="-5"/>
        </w:rPr>
        <w:t xml:space="preserve"> </w:t>
      </w:r>
      <w:r>
        <w:t>and</w:t>
      </w:r>
      <w:r>
        <w:rPr>
          <w:spacing w:val="-6"/>
        </w:rPr>
        <w:t xml:space="preserve"> </w:t>
      </w:r>
      <w:r>
        <w:t>more</w:t>
      </w:r>
      <w:r>
        <w:rPr>
          <w:spacing w:val="-5"/>
        </w:rPr>
        <w:t xml:space="preserve"> </w:t>
      </w:r>
      <w:commentRangeEnd w:id="1474"/>
      <w:del w:id="1475" w:author="Jeff Morgan" w:date="2019-07-03T14:53:00Z">
        <w:r w:rsidR="004D1738" w:rsidDel="00C0104F">
          <w:delText>mature</w:delText>
        </w:r>
      </w:del>
      <w:ins w:id="1476" w:author="Jeff Morgan" w:date="2019-07-03T14:53:00Z">
        <w:r w:rsidR="00C0104F">
          <w:t>established</w:t>
        </w:r>
      </w:ins>
      <w:del w:id="1477" w:author="Jeff Morgan" w:date="2019-07-09T15:57:00Z">
        <w:r w:rsidR="001F43FC">
          <w:rPr>
            <w:rStyle w:val="CommentReference"/>
          </w:rPr>
          <w:commentReference w:id="1474"/>
        </w:r>
        <w:r>
          <w:delText>mature</w:delText>
        </w:r>
      </w:del>
      <w:r>
        <w:t>,</w:t>
      </w:r>
      <w:r>
        <w:rPr>
          <w:spacing w:val="-5"/>
        </w:rPr>
        <w:t xml:space="preserve"> </w:t>
      </w:r>
      <w:r>
        <w:t xml:space="preserve">standardized </w:t>
      </w:r>
      <w:ins w:id="1478" w:author="Jeff Morgan" w:date="2019-07-03T14:53:00Z">
        <w:r w:rsidR="00C0104F">
          <w:t xml:space="preserve">computational </w:t>
        </w:r>
      </w:ins>
      <w:r>
        <w:t xml:space="preserve">protocols </w:t>
      </w:r>
      <w:ins w:id="1479" w:author="Jeff Morgan" w:date="2019-07-03T14:54:00Z">
        <w:r>
          <w:t xml:space="preserve">are </w:t>
        </w:r>
      </w:ins>
      <w:del w:id="1480" w:author="Jeff Morgan" w:date="2019-07-03T14:53:00Z">
        <w:r w:rsidR="004D1738" w:rsidDel="00C0104F">
          <w:delText>are lacking</w:delText>
        </w:r>
      </w:del>
      <w:ins w:id="1481" w:author="Jeff Morgan" w:date="2019-07-03T14:53:00Z">
        <w:r w:rsidR="00C0104F">
          <w:t xml:space="preserve">much less </w:t>
        </w:r>
      </w:ins>
      <w:ins w:id="1482" w:author="Jeff Morgan" w:date="2019-07-03T14:54:00Z">
        <w:r w:rsidR="00C0104F">
          <w:t>established for some applications</w:t>
        </w:r>
      </w:ins>
      <w:del w:id="1483" w:author="Jeff Morgan" w:date="2019-07-09T15:57:00Z">
        <w:r>
          <w:delText>lacking</w:delText>
        </w:r>
      </w:del>
      <w:r>
        <w:t xml:space="preserve">. This is problematic when individuals or groups </w:t>
      </w:r>
      <w:r>
        <w:rPr>
          <w:spacing w:val="-3"/>
        </w:rPr>
        <w:t xml:space="preserve">may </w:t>
      </w:r>
      <w:r>
        <w:t xml:space="preserve">not be using the most up-to-date methods or be aware of particular biases or measures of quality control required to produce a reliable, high- quality sequencing </w:t>
      </w:r>
      <w:r>
        <w:rPr>
          <w:spacing w:val="-4"/>
        </w:rPr>
        <w:t xml:space="preserve">study. </w:t>
      </w:r>
      <w:commentRangeStart w:id="1484"/>
      <w:proofErr w:type="spellStart"/>
      <w:r>
        <w:t>XPRESSpipe</w:t>
      </w:r>
      <w:proofErr w:type="spellEnd"/>
      <w:r>
        <w:t xml:space="preserve"> handles these issues through continuous curation </w:t>
      </w:r>
      <w:r>
        <w:rPr>
          <w:spacing w:val="-3"/>
        </w:rPr>
        <w:t xml:space="preserve">by </w:t>
      </w:r>
      <w:proofErr w:type="spellStart"/>
      <w:r>
        <w:t>XPRESSyourself</w:t>
      </w:r>
      <w:proofErr w:type="spellEnd"/>
      <w:r>
        <w:t xml:space="preserve"> team members to ensure the pipeline is utilizing the best-performing software tools in sequencing as measured </w:t>
      </w:r>
      <w:r>
        <w:rPr>
          <w:spacing w:val="-3"/>
        </w:rPr>
        <w:t xml:space="preserve">by </w:t>
      </w:r>
      <w:r>
        <w:t xml:space="preserve">peer-reviewed benchmarking studies. </w:t>
      </w:r>
      <w:commentRangeEnd w:id="1484"/>
      <w:r w:rsidR="00327449">
        <w:rPr>
          <w:rStyle w:val="CommentReference"/>
        </w:rPr>
        <w:commentReference w:id="1484"/>
      </w:r>
      <w:r>
        <w:t xml:space="preserve">It also outputs all necessary quality control metrics so that the user can quickly assess quality and identify any systematic problems or technical biases that </w:t>
      </w:r>
      <w:r>
        <w:rPr>
          <w:spacing w:val="-3"/>
        </w:rPr>
        <w:t xml:space="preserve">may </w:t>
      </w:r>
      <w:r>
        <w:t>be present in their samples.</w:t>
      </w:r>
    </w:p>
    <w:p w14:paraId="7C9842B9" w14:textId="233C5FC0" w:rsidR="009F54E5" w:rsidRDefault="001A290F">
      <w:pPr>
        <w:pStyle w:val="BodyText"/>
        <w:spacing w:line="453" w:lineRule="auto"/>
        <w:ind w:left="120" w:right="199"/>
        <w:jc w:val="both"/>
      </w:pPr>
      <w:r>
        <w:t xml:space="preserve">An additional problem </w:t>
      </w:r>
      <w:proofErr w:type="spellStart"/>
      <w:r>
        <w:t>XPRESSpipe</w:t>
      </w:r>
      <w:proofErr w:type="spellEnd"/>
      <w:r>
        <w:t xml:space="preserve"> addresses is the incorrect use of these software tools, which is especially important </w:t>
      </w:r>
      <w:r>
        <w:rPr>
          <w:spacing w:val="-3"/>
        </w:rPr>
        <w:t xml:space="preserve">for </w:t>
      </w:r>
      <w:r>
        <w:t xml:space="preserve">those coming from a non-computational background. </w:t>
      </w:r>
      <w:del w:id="1485" w:author="Jeff Morgan" w:date="2019-07-03T14:56:00Z">
        <w:r>
          <w:delText xml:space="preserve"> </w:delText>
        </w:r>
      </w:del>
      <w:proofErr w:type="spellStart"/>
      <w:r>
        <w:t>XPRESSyourself</w:t>
      </w:r>
      <w:proofErr w:type="spellEnd"/>
      <w:r>
        <w:t xml:space="preserve"> will dissolve this barrier</w:t>
      </w:r>
      <w:del w:id="1486" w:author="Jeff Morgan" w:date="2019-07-03T14:56:00Z">
        <w:r>
          <w:delText xml:space="preserve"> </w:delText>
        </w:r>
      </w:del>
      <w:ins w:id="1487" w:author="Jeff Morgan" w:date="2019-07-03T14:55:00Z">
        <w:r w:rsidR="00C0104F">
          <w:t>-</w:t>
        </w:r>
      </w:ins>
      <w:del w:id="1488" w:author="Jeff Morgan" w:date="2019-07-03T14:55:00Z">
        <w:r>
          <w:delText xml:space="preserve"> </w:delText>
        </w:r>
      </w:del>
      <w:r>
        <w:t>to</w:t>
      </w:r>
      <w:ins w:id="1489" w:author="Jeff Morgan" w:date="2019-07-03T14:55:00Z">
        <w:r w:rsidR="00C0104F">
          <w:t>-</w:t>
        </w:r>
      </w:ins>
      <w:del w:id="1490" w:author="Jeff Morgan" w:date="2019-07-03T14:55:00Z">
        <w:r>
          <w:delText xml:space="preserve"> </w:delText>
        </w:r>
      </w:del>
      <w:r>
        <w:t xml:space="preserve">entry </w:t>
      </w:r>
      <w:r>
        <w:rPr>
          <w:spacing w:val="-3"/>
        </w:rPr>
        <w:t xml:space="preserve">for </w:t>
      </w:r>
      <w:r>
        <w:t xml:space="preserve">most users so that they can process and analyze their data immediately upon receipt of the </w:t>
      </w:r>
      <w:r>
        <w:rPr>
          <w:spacing w:val="-8"/>
        </w:rPr>
        <w:t xml:space="preserve">raw </w:t>
      </w:r>
      <w:del w:id="1491" w:author="Jeff Morgan" w:date="2019-07-03T14:56:00Z">
        <w:r>
          <w:rPr>
            <w:spacing w:val="-8"/>
          </w:rPr>
          <w:delText xml:space="preserve"> </w:delText>
        </w:r>
      </w:del>
      <w:r>
        <w:t xml:space="preserve">data and only requires </w:t>
      </w:r>
      <w:commentRangeStart w:id="1492"/>
      <w:r>
        <w:t xml:space="preserve">simple programming knowledge </w:t>
      </w:r>
      <w:commentRangeEnd w:id="1492"/>
      <w:r w:rsidR="00C0104F">
        <w:rPr>
          <w:rStyle w:val="CommentReference"/>
        </w:rPr>
        <w:commentReference w:id="1492"/>
      </w:r>
      <w:r>
        <w:t xml:space="preserve">covered </w:t>
      </w:r>
      <w:r>
        <w:rPr>
          <w:spacing w:val="-3"/>
        </w:rPr>
        <w:t xml:space="preserve">by </w:t>
      </w:r>
      <w:r>
        <w:t xml:space="preserve">a variety of free online programs (such as </w:t>
      </w:r>
      <w:commentRangeStart w:id="1493"/>
      <w:r w:rsidR="00875603">
        <w:fldChar w:fldCharType="begin"/>
      </w:r>
      <w:r w:rsidR="00875603">
        <w:instrText xml:space="preserve"> HYPERLINK "http://www.codecademy.com/learn/learn-the-command-line)" \h </w:instrText>
      </w:r>
      <w:r w:rsidR="00875603">
        <w:fldChar w:fldCharType="separate"/>
      </w:r>
      <w:r>
        <w:t>https://www.codecadem</w:t>
      </w:r>
      <w:r w:rsidR="00875603">
        <w:fldChar w:fldCharType="end"/>
      </w:r>
      <w:r>
        <w:t>y</w:t>
      </w:r>
      <w:hyperlink r:id="rId23">
        <w:r>
          <w:t>.com/lear</w:t>
        </w:r>
      </w:hyperlink>
      <w:r>
        <w:t>n/lear</w:t>
      </w:r>
      <w:hyperlink r:id="rId24">
        <w:r>
          <w:t>n-the-command-line).</w:t>
        </w:r>
      </w:hyperlink>
      <w:commentRangeEnd w:id="1493"/>
      <w:r w:rsidR="001F43FC">
        <w:rPr>
          <w:rStyle w:val="CommentReference"/>
        </w:rPr>
        <w:commentReference w:id="1493"/>
      </w:r>
      <w:r>
        <w:t xml:space="preserve"> </w:t>
      </w:r>
      <w:commentRangeStart w:id="1494"/>
      <w:r>
        <w:t xml:space="preserve">These users can also be assured they are </w:t>
      </w:r>
      <w:r>
        <w:rPr>
          <w:spacing w:val="-3"/>
        </w:rPr>
        <w:t xml:space="preserve">using </w:t>
      </w:r>
      <w:r>
        <w:t xml:space="preserve">the most up-to-date standard </w:t>
      </w:r>
      <w:r>
        <w:rPr>
          <w:spacing w:val="-3"/>
        </w:rPr>
        <w:t xml:space="preserve">for </w:t>
      </w:r>
      <w:r>
        <w:t>RNA-seq processing and</w:t>
      </w:r>
      <w:r>
        <w:rPr>
          <w:spacing w:val="-11"/>
        </w:rPr>
        <w:t xml:space="preserve"> </w:t>
      </w:r>
      <w:r>
        <w:t>analysis.</w:t>
      </w:r>
      <w:commentRangeEnd w:id="1494"/>
      <w:r w:rsidR="00C0104F">
        <w:rPr>
          <w:rStyle w:val="CommentReference"/>
        </w:rPr>
        <w:commentReference w:id="1494"/>
      </w:r>
    </w:p>
    <w:p w14:paraId="7844B8A7" w14:textId="3191D59A" w:rsidR="009F54E5" w:rsidRDefault="00F572B7">
      <w:pPr>
        <w:pStyle w:val="BodyText"/>
        <w:spacing w:before="1" w:line="453" w:lineRule="auto"/>
        <w:ind w:left="120" w:right="199"/>
        <w:jc w:val="both"/>
      </w:pPr>
      <w:ins w:id="1495" w:author="Jeff Morgan" w:date="2019-07-03T14:58:00Z">
        <w:r>
          <w:rPr>
            <w:spacing w:val="-6"/>
          </w:rPr>
          <w:t xml:space="preserve">A particular strongpoint of </w:t>
        </w:r>
      </w:ins>
      <w:del w:id="1496" w:author="Jeff Morgan" w:date="2019-07-03T14:57:00Z">
        <w:r w:rsidR="001A290F">
          <w:rPr>
            <w:spacing w:val="-6"/>
          </w:rPr>
          <w:delText>Tools</w:delText>
        </w:r>
        <w:r w:rsidR="001A290F">
          <w:rPr>
            <w:spacing w:val="-22"/>
          </w:rPr>
          <w:delText xml:space="preserve"> </w:delText>
        </w:r>
        <w:r w:rsidR="001A290F">
          <w:delText>previously</w:delText>
        </w:r>
        <w:r w:rsidR="001A290F">
          <w:rPr>
            <w:spacing w:val="-21"/>
          </w:rPr>
          <w:delText xml:space="preserve"> </w:delText>
        </w:r>
        <w:r w:rsidR="001A290F">
          <w:delText>missing</w:delText>
        </w:r>
        <w:r w:rsidR="001A290F">
          <w:rPr>
            <w:spacing w:val="-21"/>
          </w:rPr>
          <w:delText xml:space="preserve"> </w:delText>
        </w:r>
        <w:r w:rsidR="001A290F">
          <w:delText>from</w:delText>
        </w:r>
        <w:r w:rsidR="001A290F">
          <w:rPr>
            <w:spacing w:val="-21"/>
          </w:rPr>
          <w:delText xml:space="preserve"> </w:delText>
        </w:r>
        <w:r w:rsidR="001A290F">
          <w:delText>the</w:delText>
        </w:r>
      </w:del>
      <w:ins w:id="1497" w:author="Aaron Quinlan" w:date="2019-07-09T15:58:00Z">
        <w:r w:rsidR="00B6686C">
          <w:rPr>
            <w:spacing w:val="-21"/>
          </w:rPr>
          <w:t xml:space="preserve"> </w:t>
        </w:r>
      </w:ins>
      <w:proofErr w:type="spellStart"/>
      <w:ins w:id="1498" w:author="Jeff Morgan" w:date="2019-07-03T14:57:00Z">
        <w:r>
          <w:rPr>
            <w:spacing w:val="-6"/>
          </w:rPr>
          <w:t>XPRESSyourself</w:t>
        </w:r>
        <w:proofErr w:type="spellEnd"/>
        <w:r>
          <w:rPr>
            <w:spacing w:val="-6"/>
          </w:rPr>
          <w:t xml:space="preserve"> </w:t>
        </w:r>
      </w:ins>
      <w:ins w:id="1499" w:author="Jeff Morgan" w:date="2019-07-03T14:58:00Z">
        <w:r>
          <w:rPr>
            <w:spacing w:val="-6"/>
          </w:rPr>
          <w:t xml:space="preserve">is that it </w:t>
        </w:r>
      </w:ins>
      <w:ins w:id="1500" w:author="Jeff Morgan" w:date="2019-07-03T14:57:00Z">
        <w:r>
          <w:rPr>
            <w:spacing w:val="-6"/>
          </w:rPr>
          <w:t xml:space="preserve">consolidates </w:t>
        </w:r>
      </w:ins>
      <w:ins w:id="1501" w:author="Jeff Morgan" w:date="2019-07-03T14:58:00Z">
        <w:r>
          <w:rPr>
            <w:spacing w:val="-6"/>
          </w:rPr>
          <w:t xml:space="preserve">and streamlines </w:t>
        </w:r>
      </w:ins>
      <w:ins w:id="1502" w:author="Jeff Morgan" w:date="2019-07-03T14:57:00Z">
        <w:r>
          <w:rPr>
            <w:spacing w:val="-6"/>
          </w:rPr>
          <w:t xml:space="preserve">many tools specific </w:t>
        </w:r>
        <w:proofErr w:type="spellStart"/>
        <w:r>
          <w:rPr>
            <w:spacing w:val="-6"/>
          </w:rPr>
          <w:t>to</w:t>
        </w:r>
      </w:ins>
      <w:del w:id="1503" w:author="Aaron Quinlan" w:date="2019-07-09T15:58:00Z">
        <w:r w:rsidR="001A290F">
          <w:rPr>
            <w:spacing w:val="-21"/>
          </w:rPr>
          <w:delText xml:space="preserve"> </w:delText>
        </w:r>
      </w:del>
      <w:del w:id="1504" w:author="Jeff Morgan" w:date="2019-07-03T14:57:00Z">
        <w:r w:rsidR="001A290F">
          <w:delText>general</w:delText>
        </w:r>
        <w:r w:rsidR="001A290F">
          <w:rPr>
            <w:spacing w:val="-21"/>
          </w:rPr>
          <w:delText xml:space="preserve"> </w:delText>
        </w:r>
      </w:del>
      <w:r w:rsidR="001A290F">
        <w:t>ribosome</w:t>
      </w:r>
      <w:proofErr w:type="spellEnd"/>
      <w:ins w:id="1505" w:author="Jeff Morgan" w:date="2019-07-03T14:57:00Z">
        <w:r>
          <w:rPr>
            <w:spacing w:val="-21"/>
          </w:rPr>
          <w:t>-</w:t>
        </w:r>
      </w:ins>
      <w:del w:id="1506" w:author="Jeff Morgan" w:date="2019-07-03T14:57:00Z">
        <w:r w:rsidR="001A290F">
          <w:rPr>
            <w:spacing w:val="-21"/>
          </w:rPr>
          <w:delText xml:space="preserve"> </w:delText>
        </w:r>
      </w:del>
      <w:r w:rsidR="001A290F">
        <w:t>profiling</w:t>
      </w:r>
      <w:r w:rsidR="001A290F">
        <w:rPr>
          <w:spacing w:val="-22"/>
        </w:rPr>
        <w:t xml:space="preserve"> </w:t>
      </w:r>
      <w:del w:id="1507" w:author="Jeff Morgan" w:date="2019-07-03T14:57:00Z">
        <w:r w:rsidR="001A290F">
          <w:delText>toolkit</w:delText>
        </w:r>
        <w:r w:rsidR="001A290F">
          <w:rPr>
            <w:spacing w:val="-21"/>
          </w:rPr>
          <w:delText xml:space="preserve"> </w:delText>
        </w:r>
      </w:del>
      <w:ins w:id="1508" w:author="Jeff Morgan" w:date="2019-07-03T14:57:00Z">
        <w:r>
          <w:t>analysis</w:t>
        </w:r>
        <w:r>
          <w:rPr>
            <w:spacing w:val="-21"/>
          </w:rPr>
          <w:t xml:space="preserve">. </w:t>
        </w:r>
      </w:ins>
      <w:del w:id="1509" w:author="Jeff Morgan" w:date="2019-07-03T14:58:00Z">
        <w:r w:rsidR="001A290F">
          <w:rPr>
            <w:spacing w:val="-3"/>
          </w:rPr>
          <w:delText>have</w:delText>
        </w:r>
        <w:r w:rsidR="001A290F">
          <w:rPr>
            <w:spacing w:val="-21"/>
          </w:rPr>
          <w:delText xml:space="preserve"> </w:delText>
        </w:r>
        <w:r w:rsidR="001A290F">
          <w:delText>also</w:delText>
        </w:r>
        <w:r w:rsidR="001A290F">
          <w:rPr>
            <w:spacing w:val="-21"/>
          </w:rPr>
          <w:delText xml:space="preserve"> </w:delText>
        </w:r>
        <w:r w:rsidR="001A290F">
          <w:delText>been</w:delText>
        </w:r>
        <w:r w:rsidR="001A290F">
          <w:rPr>
            <w:spacing w:val="-21"/>
          </w:rPr>
          <w:delText xml:space="preserve"> </w:delText>
        </w:r>
        <w:r w:rsidR="001A290F">
          <w:delText>added</w:delText>
        </w:r>
        <w:r w:rsidR="001A290F">
          <w:rPr>
            <w:spacing w:val="-21"/>
          </w:rPr>
          <w:delText xml:space="preserve"> </w:delText>
        </w:r>
        <w:r w:rsidR="001A290F">
          <w:delText>within</w:delText>
        </w:r>
        <w:r w:rsidR="001A290F">
          <w:rPr>
            <w:spacing w:val="-21"/>
          </w:rPr>
          <w:delText xml:space="preserve"> </w:delText>
        </w:r>
        <w:r w:rsidR="001A290F">
          <w:delText xml:space="preserve">XPRESSyourself. </w:delText>
        </w:r>
      </w:del>
      <w:r w:rsidR="001A290F">
        <w:t xml:space="preserve">This includes </w:t>
      </w:r>
      <w:ins w:id="1510" w:author="Jeff Morgan" w:date="2019-07-03T14:58:00Z">
        <w:r>
          <w:t xml:space="preserve">producing </w:t>
        </w:r>
      </w:ins>
      <w:ins w:id="1511" w:author="Jeff Morgan" w:date="2019-07-09T15:57:00Z">
        <w:r w:rsidR="004D1738">
          <w:t xml:space="preserve">GTF </w:t>
        </w:r>
      </w:ins>
      <w:ins w:id="1512" w:author="Jeff Morgan" w:date="2019-07-03T14:59:00Z">
        <w:r>
          <w:t xml:space="preserve">files with </w:t>
        </w:r>
      </w:ins>
      <w:ins w:id="1513" w:author="Jeff Morgan" w:date="2019-07-03T15:00:00Z">
        <w:r>
          <w:t>5</w:t>
        </w:r>
        <w:r w:rsidRPr="00F572B7">
          <w:t>′</w:t>
        </w:r>
        <w:r>
          <w:t xml:space="preserve"> and 3</w:t>
        </w:r>
        <w:r w:rsidRPr="00F572B7">
          <w:t>′</w:t>
        </w:r>
      </w:ins>
      <w:del w:id="1514" w:author="Jeff Morgan" w:date="2019-07-09T15:57:00Z">
        <w:r w:rsidR="001A290F">
          <w:delText>GTF</w:delText>
        </w:r>
      </w:del>
      <w:ins w:id="1515" w:author="Jeff Morgan" w:date="2019-07-03T15:00:00Z">
        <w:r w:rsidR="001A290F">
          <w:t xml:space="preserve"> </w:t>
        </w:r>
      </w:ins>
      <w:del w:id="1516" w:author="Jeff Morgan" w:date="2019-07-03T14:59:00Z">
        <w:r w:rsidR="001A290F">
          <w:delText xml:space="preserve">truncation of transcripts in a recursive manner </w:delText>
        </w:r>
        <w:r w:rsidR="001A290F">
          <w:rPr>
            <w:spacing w:val="-3"/>
          </w:rPr>
          <w:delText xml:space="preserve">over </w:delText>
        </w:r>
      </w:del>
      <w:ins w:id="1517" w:author="Jeff Morgan" w:date="2019-07-03T14:59:00Z">
        <w:r>
          <w:t xml:space="preserve">truncated </w:t>
        </w:r>
      </w:ins>
      <w:ins w:id="1518" w:author="Jeff Morgan" w:date="2019-07-03T15:00:00Z">
        <w:r>
          <w:t>CDS</w:t>
        </w:r>
      </w:ins>
      <w:ins w:id="1519" w:author="Jeff Morgan" w:date="2019-07-03T14:59:00Z">
        <w:r>
          <w:t xml:space="preserve"> </w:t>
        </w:r>
      </w:ins>
      <w:ins w:id="1520" w:author="Jeff Morgan" w:date="2019-07-03T15:00:00Z">
        <w:r>
          <w:t xml:space="preserve">annotations, </w:t>
        </w:r>
      </w:ins>
      <w:del w:id="1521" w:author="Jeff Morgan" w:date="2019-07-03T14:59:00Z">
        <w:r w:rsidR="001A290F">
          <w:delText>CDS space and</w:delText>
        </w:r>
      </w:del>
      <w:del w:id="1522" w:author="Jeff Morgan" w:date="2019-07-03T15:00:00Z">
        <w:r w:rsidR="001A290F">
          <w:delText xml:space="preserve"> </w:delText>
        </w:r>
      </w:del>
      <w:r w:rsidR="001A290F">
        <w:t>rRNA probe design</w:t>
      </w:r>
      <w:del w:id="1523" w:author="Jeff Morgan" w:date="2019-07-03T14:57:00Z">
        <w:r w:rsidR="001A290F">
          <w:delText xml:space="preserve"> </w:delText>
        </w:r>
      </w:del>
      <w:r w:rsidR="001A290F">
        <w:t xml:space="preserve"> </w:t>
      </w:r>
      <w:del w:id="1524" w:author="Jeff Morgan" w:date="2019-07-03T15:00:00Z">
        <w:r w:rsidR="001A290F">
          <w:delText xml:space="preserve">aids </w:delText>
        </w:r>
        <w:r w:rsidR="001A290F">
          <w:rPr>
            <w:spacing w:val="-3"/>
          </w:rPr>
          <w:delText xml:space="preserve">for </w:delText>
        </w:r>
        <w:r w:rsidR="001A290F">
          <w:delText xml:space="preserve">removing </w:delText>
        </w:r>
      </w:del>
      <w:ins w:id="1525" w:author="Jeff Morgan" w:date="2019-07-03T15:00:00Z">
        <w:r>
          <w:t xml:space="preserve">for subtractive hybridization of abundant </w:t>
        </w:r>
      </w:ins>
      <w:del w:id="1526" w:author="Jeff Morgan" w:date="2019-07-03T15:01:00Z">
        <w:r w:rsidR="001A290F">
          <w:delText xml:space="preserve">contaminating </w:delText>
        </w:r>
      </w:del>
      <w:r w:rsidR="001A290F">
        <w:t xml:space="preserve">rRNA </w:t>
      </w:r>
      <w:del w:id="1527" w:author="Jeff Morgan" w:date="2019-07-03T15:01:00Z">
        <w:r w:rsidR="001A290F">
          <w:delText xml:space="preserve">sequences </w:delText>
        </w:r>
      </w:del>
      <w:ins w:id="1528" w:author="Jeff Morgan" w:date="2019-07-03T15:01:00Z">
        <w:r>
          <w:t>contaminants, and quality-control analyses to report on ribosome footprint periodicity and metagene coverage.</w:t>
        </w:r>
      </w:ins>
      <w:del w:id="1529" w:author="Jeff Morgan" w:date="2019-07-03T15:01:00Z">
        <w:r w:rsidR="001A290F">
          <w:delText xml:space="preserve">in ribosome profiling libraries that are difficult to remove </w:delText>
        </w:r>
        <w:r w:rsidR="001A290F">
          <w:rPr>
            <w:spacing w:val="-3"/>
          </w:rPr>
          <w:delText xml:space="preserve">with </w:delText>
        </w:r>
        <w:r w:rsidR="001A290F">
          <w:delText>commercial</w:delText>
        </w:r>
        <w:r w:rsidR="001A290F">
          <w:rPr>
            <w:spacing w:val="-2"/>
          </w:rPr>
          <w:delText xml:space="preserve"> </w:delText>
        </w:r>
        <w:r w:rsidR="001A290F">
          <w:delText>kits.</w:delText>
        </w:r>
      </w:del>
    </w:p>
    <w:p w14:paraId="7F6CCBD6" w14:textId="7A0BCB1C" w:rsidR="009F54E5" w:rsidRDefault="001A290F">
      <w:pPr>
        <w:pStyle w:val="BodyText"/>
        <w:spacing w:line="453" w:lineRule="auto"/>
        <w:ind w:left="120" w:right="199"/>
        <w:jc w:val="both"/>
        <w:rPr>
          <w:del w:id="1530" w:author="JONATHAN ROBERT BELYEU" w:date="2019-07-06T20:59:00Z"/>
        </w:rPr>
      </w:pPr>
      <w:r>
        <w:rPr>
          <w:spacing w:val="-4"/>
        </w:rPr>
        <w:t>We</w:t>
      </w:r>
      <w:r>
        <w:rPr>
          <w:spacing w:val="-7"/>
        </w:rPr>
        <w:t xml:space="preserve"> </w:t>
      </w:r>
      <w:r>
        <w:t>demonstrated</w:t>
      </w:r>
      <w:r>
        <w:rPr>
          <w:spacing w:val="-7"/>
        </w:rPr>
        <w:t xml:space="preserve"> </w:t>
      </w:r>
      <w:r>
        <w:t>the</w:t>
      </w:r>
      <w:r>
        <w:rPr>
          <w:spacing w:val="-7"/>
        </w:rPr>
        <w:t xml:space="preserve"> </w:t>
      </w:r>
      <w:r>
        <w:t>utility</w:t>
      </w:r>
      <w:r>
        <w:rPr>
          <w:spacing w:val="-6"/>
        </w:rPr>
        <w:t xml:space="preserve"> </w:t>
      </w:r>
      <w:r>
        <w:t>of</w:t>
      </w:r>
      <w:r>
        <w:rPr>
          <w:spacing w:val="-7"/>
        </w:rPr>
        <w:t xml:space="preserve"> </w:t>
      </w:r>
      <w:r>
        <w:t>the</w:t>
      </w:r>
      <w:r>
        <w:rPr>
          <w:spacing w:val="-7"/>
        </w:rPr>
        <w:t xml:space="preserve"> </w:t>
      </w:r>
      <w:proofErr w:type="spellStart"/>
      <w:r>
        <w:t>XPRESSyourself</w:t>
      </w:r>
      <w:proofErr w:type="spellEnd"/>
      <w:r>
        <w:rPr>
          <w:spacing w:val="-6"/>
        </w:rPr>
        <w:t xml:space="preserve"> </w:t>
      </w:r>
      <w:r>
        <w:t>toolkit</w:t>
      </w:r>
      <w:r>
        <w:rPr>
          <w:spacing w:val="-7"/>
        </w:rPr>
        <w:t xml:space="preserve"> </w:t>
      </w:r>
      <w:r>
        <w:rPr>
          <w:spacing w:val="-3"/>
        </w:rPr>
        <w:t>by</w:t>
      </w:r>
      <w:r>
        <w:rPr>
          <w:spacing w:val="-7"/>
        </w:rPr>
        <w:t xml:space="preserve"> </w:t>
      </w:r>
      <w:r>
        <w:t>re-analyzing</w:t>
      </w:r>
      <w:r>
        <w:rPr>
          <w:spacing w:val="-6"/>
        </w:rPr>
        <w:t xml:space="preserve"> </w:t>
      </w:r>
      <w:r>
        <w:t>a</w:t>
      </w:r>
      <w:r>
        <w:rPr>
          <w:spacing w:val="-7"/>
        </w:rPr>
        <w:t xml:space="preserve"> </w:t>
      </w:r>
      <w:r>
        <w:t>publicly</w:t>
      </w:r>
      <w:r>
        <w:rPr>
          <w:spacing w:val="-7"/>
        </w:rPr>
        <w:t xml:space="preserve"> </w:t>
      </w:r>
      <w:r>
        <w:t>available</w:t>
      </w:r>
      <w:r>
        <w:rPr>
          <w:spacing w:val="-7"/>
        </w:rPr>
        <w:t xml:space="preserve"> </w:t>
      </w:r>
      <w:r>
        <w:t>ribosome</w:t>
      </w:r>
      <w:r>
        <w:rPr>
          <w:spacing w:val="-6"/>
        </w:rPr>
        <w:t xml:space="preserve"> </w:t>
      </w:r>
      <w:r>
        <w:t xml:space="preserve">profiling dataset. </w:t>
      </w:r>
      <w:r>
        <w:rPr>
          <w:spacing w:val="-3"/>
        </w:rPr>
        <w:t>From</w:t>
      </w:r>
      <w:r>
        <w:rPr>
          <w:spacing w:val="-17"/>
        </w:rPr>
        <w:t xml:space="preserve"> </w:t>
      </w:r>
      <w:r>
        <w:t>this</w:t>
      </w:r>
      <w:r>
        <w:rPr>
          <w:spacing w:val="-17"/>
        </w:rPr>
        <w:t xml:space="preserve"> </w:t>
      </w:r>
      <w:r>
        <w:t>analysis,</w:t>
      </w:r>
      <w:r>
        <w:rPr>
          <w:spacing w:val="-16"/>
        </w:rPr>
        <w:t xml:space="preserve"> </w:t>
      </w:r>
      <w:r>
        <w:t>we</w:t>
      </w:r>
      <w:r>
        <w:rPr>
          <w:spacing w:val="-17"/>
        </w:rPr>
        <w:t xml:space="preserve"> </w:t>
      </w:r>
      <w:r>
        <w:t>identified</w:t>
      </w:r>
      <w:r>
        <w:rPr>
          <w:spacing w:val="-18"/>
        </w:rPr>
        <w:t xml:space="preserve"> </w:t>
      </w:r>
      <w:r>
        <w:t>putative</w:t>
      </w:r>
      <w:r>
        <w:rPr>
          <w:spacing w:val="-17"/>
        </w:rPr>
        <w:t xml:space="preserve"> </w:t>
      </w:r>
      <w:r>
        <w:t>hits</w:t>
      </w:r>
      <w:r>
        <w:rPr>
          <w:spacing w:val="-18"/>
        </w:rPr>
        <w:t xml:space="preserve"> </w:t>
      </w:r>
      <w:r>
        <w:t>that</w:t>
      </w:r>
      <w:r>
        <w:rPr>
          <w:spacing w:val="-18"/>
        </w:rPr>
        <w:t xml:space="preserve"> </w:t>
      </w:r>
      <w:r>
        <w:rPr>
          <w:spacing w:val="-3"/>
        </w:rPr>
        <w:t>may</w:t>
      </w:r>
      <w:r>
        <w:rPr>
          <w:spacing w:val="-17"/>
        </w:rPr>
        <w:t xml:space="preserve"> </w:t>
      </w:r>
      <w:r>
        <w:t>contribute</w:t>
      </w:r>
      <w:r>
        <w:rPr>
          <w:spacing w:val="-18"/>
        </w:rPr>
        <w:t xml:space="preserve"> </w:t>
      </w:r>
      <w:r>
        <w:t>to</w:t>
      </w:r>
      <w:r>
        <w:rPr>
          <w:spacing w:val="-17"/>
        </w:rPr>
        <w:t xml:space="preserve"> </w:t>
      </w:r>
      <w:r>
        <w:t>the</w:t>
      </w:r>
      <w:r>
        <w:rPr>
          <w:spacing w:val="-17"/>
        </w:rPr>
        <w:t xml:space="preserve"> </w:t>
      </w:r>
      <w:r>
        <w:t>neurodegenerative</w:t>
      </w:r>
      <w:r>
        <w:rPr>
          <w:spacing w:val="-19"/>
        </w:rPr>
        <w:t xml:space="preserve"> </w:t>
      </w:r>
      <w:r>
        <w:t>effects</w:t>
      </w:r>
      <w:r>
        <w:rPr>
          <w:spacing w:val="-17"/>
        </w:rPr>
        <w:t xml:space="preserve"> </w:t>
      </w:r>
      <w:r>
        <w:t>of</w:t>
      </w:r>
      <w:r>
        <w:rPr>
          <w:spacing w:val="-17"/>
        </w:rPr>
        <w:t xml:space="preserve"> </w:t>
      </w:r>
      <w:r>
        <w:rPr>
          <w:spacing w:val="-3"/>
        </w:rPr>
        <w:t>inte</w:t>
      </w:r>
      <w:del w:id="1531" w:author="JONATHAN ROBERT BELYEU" w:date="2019-07-06T20:57:00Z">
        <w:r>
          <w:rPr>
            <w:spacing w:val="-3"/>
          </w:rPr>
          <w:delText xml:space="preserve">- </w:delText>
        </w:r>
      </w:del>
      <w:r>
        <w:t>grated</w:t>
      </w:r>
      <w:r>
        <w:rPr>
          <w:spacing w:val="-14"/>
        </w:rPr>
        <w:t xml:space="preserve"> </w:t>
      </w:r>
      <w:r>
        <w:t>stress</w:t>
      </w:r>
      <w:r>
        <w:rPr>
          <w:spacing w:val="-13"/>
        </w:rPr>
        <w:t xml:space="preserve"> </w:t>
      </w:r>
      <w:r>
        <w:t>response</w:t>
      </w:r>
      <w:r>
        <w:rPr>
          <w:spacing w:val="-13"/>
        </w:rPr>
        <w:t xml:space="preserve"> </w:t>
      </w:r>
      <w:r>
        <w:t>(ISR)</w:t>
      </w:r>
      <w:r>
        <w:rPr>
          <w:spacing w:val="-13"/>
        </w:rPr>
        <w:t xml:space="preserve"> </w:t>
      </w:r>
      <w:r>
        <w:t>and</w:t>
      </w:r>
      <w:r>
        <w:rPr>
          <w:spacing w:val="-13"/>
        </w:rPr>
        <w:t xml:space="preserve"> </w:t>
      </w:r>
      <w:r>
        <w:t>how</w:t>
      </w:r>
      <w:r>
        <w:rPr>
          <w:spacing w:val="-13"/>
        </w:rPr>
        <w:t xml:space="preserve"> </w:t>
      </w:r>
      <w:r>
        <w:t>the</w:t>
      </w:r>
      <w:r>
        <w:rPr>
          <w:spacing w:val="-13"/>
        </w:rPr>
        <w:t xml:space="preserve"> </w:t>
      </w:r>
      <w:r>
        <w:t>molecule</w:t>
      </w:r>
      <w:r>
        <w:rPr>
          <w:spacing w:val="-13"/>
        </w:rPr>
        <w:t xml:space="preserve"> </w:t>
      </w:r>
      <w:r>
        <w:t>ISRIB</w:t>
      </w:r>
      <w:r>
        <w:rPr>
          <w:spacing w:val="-13"/>
        </w:rPr>
        <w:t xml:space="preserve"> </w:t>
      </w:r>
      <w:r>
        <w:rPr>
          <w:spacing w:val="-3"/>
        </w:rPr>
        <w:t>may</w:t>
      </w:r>
      <w:r>
        <w:rPr>
          <w:spacing w:val="-13"/>
        </w:rPr>
        <w:t xml:space="preserve"> </w:t>
      </w:r>
      <w:r>
        <w:t>be</w:t>
      </w:r>
      <w:r>
        <w:rPr>
          <w:spacing w:val="-13"/>
        </w:rPr>
        <w:t xml:space="preserve"> </w:t>
      </w:r>
      <w:r>
        <w:t>acting</w:t>
      </w:r>
      <w:r>
        <w:rPr>
          <w:spacing w:val="-13"/>
        </w:rPr>
        <w:t xml:space="preserve"> </w:t>
      </w:r>
      <w:r>
        <w:t>on</w:t>
      </w:r>
      <w:r>
        <w:rPr>
          <w:spacing w:val="-13"/>
        </w:rPr>
        <w:t xml:space="preserve"> </w:t>
      </w:r>
      <w:r>
        <w:t>these</w:t>
      </w:r>
      <w:r>
        <w:rPr>
          <w:spacing w:val="-13"/>
        </w:rPr>
        <w:t xml:space="preserve"> </w:t>
      </w:r>
      <w:del w:id="1532" w:author="Jeff Morgan" w:date="2019-07-03T15:02:00Z">
        <w:r>
          <w:delText>hits</w:delText>
        </w:r>
        <w:r>
          <w:rPr>
            <w:spacing w:val="-14"/>
          </w:rPr>
          <w:delText xml:space="preserve"> </w:delText>
        </w:r>
      </w:del>
      <w:ins w:id="1533" w:author="Jeff Morgan" w:date="2019-07-03T15:02:00Z">
        <w:r w:rsidR="0018299F">
          <w:t>genes</w:t>
        </w:r>
        <w:r w:rsidR="0018299F">
          <w:rPr>
            <w:spacing w:val="-14"/>
          </w:rPr>
          <w:t xml:space="preserve"> </w:t>
        </w:r>
      </w:ins>
      <w:r>
        <w:t>to</w:t>
      </w:r>
      <w:r>
        <w:rPr>
          <w:spacing w:val="-13"/>
        </w:rPr>
        <w:t xml:space="preserve"> </w:t>
      </w:r>
      <w:del w:id="1534" w:author="Jeff Morgan" w:date="2019-07-03T15:02:00Z">
        <w:r>
          <w:delText>act</w:delText>
        </w:r>
        <w:r>
          <w:rPr>
            <w:spacing w:val="-13"/>
          </w:rPr>
          <w:delText xml:space="preserve"> </w:delText>
        </w:r>
        <w:r>
          <w:delText>as</w:delText>
        </w:r>
        <w:r>
          <w:rPr>
            <w:spacing w:val="-13"/>
          </w:rPr>
          <w:delText xml:space="preserve"> </w:delText>
        </w:r>
        <w:r>
          <w:delText>a</w:delText>
        </w:r>
      </w:del>
      <w:ins w:id="1535" w:author="Jeff Morgan" w:date="2019-07-03T15:02:00Z">
        <w:r w:rsidR="0018299F">
          <w:t>confer</w:t>
        </w:r>
      </w:ins>
      <w:ins w:id="1536" w:author="Jeff Morgan" w:date="2019-07-09T15:57:00Z">
        <w:r w:rsidR="004D1738">
          <w:rPr>
            <w:spacing w:val="-13"/>
          </w:rPr>
          <w:t xml:space="preserve"> </w:t>
        </w:r>
        <w:r w:rsidR="004D1738">
          <w:t>neuroprotect</w:t>
        </w:r>
      </w:ins>
      <w:ins w:id="1537" w:author="Jeff Morgan" w:date="2019-07-03T15:03:00Z">
        <w:r w:rsidR="0018299F">
          <w:t>ion</w:t>
        </w:r>
      </w:ins>
      <w:del w:id="1538" w:author="Jeff Morgan" w:date="2019-07-03T15:03:00Z">
        <w:r w:rsidR="004D1738" w:rsidDel="0018299F">
          <w:delText>ive</w:delText>
        </w:r>
      </w:del>
      <w:del w:id="1539" w:author="Jeff Morgan" w:date="2019-07-09T15:57:00Z">
        <w:r>
          <w:rPr>
            <w:spacing w:val="-13"/>
          </w:rPr>
          <w:delText xml:space="preserve"> </w:delText>
        </w:r>
        <w:r>
          <w:delText>neuroprotective</w:delText>
        </w:r>
      </w:del>
      <w:del w:id="1540" w:author="Jeff Morgan" w:date="2019-07-03T15:03:00Z">
        <w:r>
          <w:delText xml:space="preserve"> agent</w:delText>
        </w:r>
      </w:del>
      <w:r>
        <w:t xml:space="preserve">. This additionally highlights the importance of re-analyzing older datasets with more current methods, </w:t>
      </w:r>
      <w:r>
        <w:rPr>
          <w:spacing w:val="-6"/>
        </w:rPr>
        <w:t xml:space="preserve">as </w:t>
      </w:r>
      <w:ins w:id="1541" w:author="Jeff Morgan" w:date="2019-07-03T15:06:00Z">
        <w:r w:rsidR="008E027B">
          <w:rPr>
            <w:spacing w:val="-6"/>
          </w:rPr>
          <w:t xml:space="preserve">improved </w:t>
        </w:r>
      </w:ins>
      <w:del w:id="1542" w:author="Jeff Morgan" w:date="2019-07-03T15:06:00Z">
        <w:r>
          <w:rPr>
            <w:spacing w:val="-3"/>
          </w:rPr>
          <w:delText>over</w:delText>
        </w:r>
        <w:r>
          <w:rPr>
            <w:spacing w:val="-7"/>
          </w:rPr>
          <w:delText xml:space="preserve"> </w:delText>
        </w:r>
        <w:r>
          <w:delText>time,</w:delText>
        </w:r>
        <w:r>
          <w:rPr>
            <w:spacing w:val="-7"/>
          </w:rPr>
          <w:delText xml:space="preserve"> </w:delText>
        </w:r>
        <w:r>
          <w:delText>the</w:delText>
        </w:r>
        <w:r>
          <w:rPr>
            <w:spacing w:val="-6"/>
          </w:rPr>
          <w:delText xml:space="preserve"> </w:delText>
        </w:r>
      </w:del>
      <w:ins w:id="1543" w:author="Jason Gertz" w:date="2019-07-02T17:09:00Z">
        <w:r w:rsidR="00961E63">
          <w:rPr>
            <w:spacing w:val="-6"/>
          </w:rPr>
          <w:t xml:space="preserve">analysis </w:t>
        </w:r>
      </w:ins>
      <w:r>
        <w:t>methodologies</w:t>
      </w:r>
      <w:r>
        <w:rPr>
          <w:spacing w:val="-7"/>
        </w:rPr>
        <w:t xml:space="preserve"> </w:t>
      </w:r>
      <w:del w:id="1544" w:author="Jeff Morgan" w:date="2019-07-03T15:06:00Z">
        <w:r>
          <w:rPr>
            <w:spacing w:val="-3"/>
          </w:rPr>
          <w:delText>have</w:delText>
        </w:r>
        <w:r>
          <w:rPr>
            <w:spacing w:val="-7"/>
          </w:rPr>
          <w:delText xml:space="preserve"> </w:delText>
        </w:r>
        <w:r>
          <w:delText>improved</w:delText>
        </w:r>
        <w:r>
          <w:rPr>
            <w:spacing w:val="-6"/>
          </w:rPr>
          <w:delText xml:space="preserve"> </w:delText>
        </w:r>
        <w:r>
          <w:delText>to</w:delText>
        </w:r>
        <w:r>
          <w:rPr>
            <w:spacing w:val="-7"/>
          </w:rPr>
          <w:delText xml:space="preserve"> </w:delText>
        </w:r>
        <w:r>
          <w:delText>reduce</w:delText>
        </w:r>
        <w:r>
          <w:rPr>
            <w:spacing w:val="-6"/>
          </w:rPr>
          <w:delText xml:space="preserve"> </w:delText>
        </w:r>
        <w:r>
          <w:delText>errors</w:delText>
        </w:r>
      </w:del>
      <w:ins w:id="1545" w:author="Aaron Quinlan" w:date="2019-07-09T15:58:00Z">
        <w:r w:rsidR="00B6686C">
          <w:t>.</w:t>
        </w:r>
      </w:ins>
      <w:ins w:id="1546" w:author="Jeff Morgan" w:date="2019-07-03T15:06:00Z">
        <w:r w:rsidR="008E027B">
          <w:rPr>
            <w:spacing w:val="-3"/>
          </w:rPr>
          <w:t>may result in new interpretations and hypotheses</w:t>
        </w:r>
      </w:ins>
      <w:ins w:id="1547" w:author="Jeff Morgan" w:date="2019-07-09T15:57:00Z">
        <w:r w:rsidR="004D1738">
          <w:t>.</w:t>
        </w:r>
      </w:ins>
      <w:del w:id="1548" w:author="Jeff Morgan" w:date="2019-07-09T15:57:00Z">
        <w:r>
          <w:delText>.</w:delText>
        </w:r>
      </w:del>
      <w:r>
        <w:rPr>
          <w:spacing w:val="8"/>
        </w:rPr>
        <w:t xml:space="preserve"> </w:t>
      </w:r>
      <w:del w:id="1549" w:author="Jeff Morgan" w:date="2019-07-03T15:07:00Z">
        <w:r>
          <w:rPr>
            <w:spacing w:val="-4"/>
          </w:rPr>
          <w:delText>We</w:delText>
        </w:r>
        <w:r>
          <w:rPr>
            <w:spacing w:val="-6"/>
          </w:rPr>
          <w:delText xml:space="preserve"> </w:delText>
        </w:r>
        <w:r>
          <w:delText>also</w:delText>
        </w:r>
        <w:r>
          <w:rPr>
            <w:spacing w:val="-7"/>
          </w:rPr>
          <w:delText xml:space="preserve"> </w:delText>
        </w:r>
        <w:r>
          <w:delText>showed</w:delText>
        </w:r>
        <w:r>
          <w:rPr>
            <w:spacing w:val="-7"/>
          </w:rPr>
          <w:delText xml:space="preserve"> </w:delText>
        </w:r>
        <w:r>
          <w:delText>the</w:delText>
        </w:r>
        <w:r>
          <w:rPr>
            <w:spacing w:val="-6"/>
          </w:rPr>
          <w:delText xml:space="preserve"> </w:delText>
        </w:r>
        <w:r>
          <w:delText>capability</w:delText>
        </w:r>
        <w:r>
          <w:rPr>
            <w:spacing w:val="-7"/>
          </w:rPr>
          <w:delText xml:space="preserve"> </w:delText>
        </w:r>
        <w:r>
          <w:delText>of</w:delText>
        </w:r>
        <w:r>
          <w:rPr>
            <w:spacing w:val="-7"/>
          </w:rPr>
          <w:delText xml:space="preserve"> </w:delText>
        </w:r>
        <w:r>
          <w:delText>quickly</w:delText>
        </w:r>
        <w:r>
          <w:rPr>
            <w:spacing w:val="-6"/>
          </w:rPr>
          <w:delText xml:space="preserve"> </w:delText>
        </w:r>
        <w:r>
          <w:delText>process- ing</w:delText>
        </w:r>
        <w:r>
          <w:rPr>
            <w:spacing w:val="-16"/>
          </w:rPr>
          <w:delText xml:space="preserve"> </w:delText>
        </w:r>
        <w:commentRangeStart w:id="1550"/>
        <w:r>
          <w:delText>data</w:delText>
        </w:r>
        <w:r>
          <w:rPr>
            <w:spacing w:val="-15"/>
          </w:rPr>
          <w:delText xml:space="preserve"> </w:delText>
        </w:r>
      </w:del>
      <w:proofErr w:type="spellStart"/>
      <w:ins w:id="1551" w:author="Jason Gertz" w:date="2019-07-02T17:09:00Z">
        <w:r w:rsidR="005E43FF">
          <w:t>using</w:t>
        </w:r>
      </w:ins>
      <w:del w:id="1552" w:author="Jeff Morgan" w:date="2019-07-03T15:07:00Z">
        <w:r>
          <w:delText>on</w:delText>
        </w:r>
        <w:r>
          <w:rPr>
            <w:spacing w:val="-15"/>
          </w:rPr>
          <w:delText xml:space="preserve"> </w:delText>
        </w:r>
        <w:r>
          <w:delText>TCGA</w:delText>
        </w:r>
        <w:r>
          <w:rPr>
            <w:spacing w:val="-16"/>
          </w:rPr>
          <w:delText xml:space="preserve"> </w:delText>
        </w:r>
        <w:r>
          <w:delText>data</w:delText>
        </w:r>
      </w:del>
      <w:commentRangeEnd w:id="1550"/>
      <w:r w:rsidR="001F43FC">
        <w:rPr>
          <w:rStyle w:val="CommentReference"/>
        </w:rPr>
        <w:commentReference w:id="1550"/>
      </w:r>
      <w:del w:id="1553" w:author="Jeff Morgan" w:date="2019-07-03T15:07:00Z">
        <w:r>
          <w:delText>.</w:delText>
        </w:r>
        <w:r>
          <w:rPr>
            <w:spacing w:val="1"/>
          </w:rPr>
          <w:delText xml:space="preserve"> </w:delText>
        </w:r>
        <w:r>
          <w:delText>These</w:delText>
        </w:r>
        <w:r>
          <w:rPr>
            <w:spacing w:val="-15"/>
          </w:rPr>
          <w:delText xml:space="preserve"> </w:delText>
        </w:r>
        <w:r>
          <w:delText>principles</w:delText>
        </w:r>
        <w:r>
          <w:rPr>
            <w:spacing w:val="-15"/>
          </w:rPr>
          <w:delText xml:space="preserve"> </w:delText>
        </w:r>
        <w:r>
          <w:delText>are</w:delText>
        </w:r>
        <w:r>
          <w:rPr>
            <w:spacing w:val="-16"/>
          </w:rPr>
          <w:delText xml:space="preserve"> </w:delText>
        </w:r>
        <w:r>
          <w:delText>transferable</w:delText>
        </w:r>
        <w:r>
          <w:rPr>
            <w:spacing w:val="-15"/>
          </w:rPr>
          <w:delText xml:space="preserve"> </w:delText>
        </w:r>
        <w:r>
          <w:delText>to</w:delText>
        </w:r>
        <w:r>
          <w:rPr>
            <w:spacing w:val="-15"/>
          </w:rPr>
          <w:delText xml:space="preserve"> </w:delText>
        </w:r>
        <w:r>
          <w:delText>new</w:delText>
        </w:r>
        <w:r>
          <w:rPr>
            <w:spacing w:val="-16"/>
          </w:rPr>
          <w:delText xml:space="preserve"> </w:delText>
        </w:r>
        <w:r>
          <w:delText>datasets.</w:delText>
        </w:r>
        <w:r>
          <w:rPr>
            <w:spacing w:val="1"/>
          </w:rPr>
          <w:delText xml:space="preserve"> </w:delText>
        </w:r>
      </w:del>
      <w:r>
        <w:t>XPRESSyourself</w:t>
      </w:r>
      <w:proofErr w:type="spellEnd"/>
      <w:r>
        <w:rPr>
          <w:spacing w:val="-15"/>
        </w:rPr>
        <w:t xml:space="preserve"> </w:t>
      </w:r>
      <w:r>
        <w:t>will</w:t>
      </w:r>
      <w:r>
        <w:rPr>
          <w:spacing w:val="-15"/>
        </w:rPr>
        <w:t xml:space="preserve"> </w:t>
      </w:r>
      <w:del w:id="1554" w:author="Jeff Morgan" w:date="2019-07-03T15:07:00Z">
        <w:r>
          <w:delText>allow</w:delText>
        </w:r>
        <w:r>
          <w:rPr>
            <w:spacing w:val="-16"/>
          </w:rPr>
          <w:delText xml:space="preserve"> </w:delText>
        </w:r>
      </w:del>
      <w:ins w:id="1555" w:author="Jeff Morgan" w:date="2019-07-03T15:10:00Z">
        <w:r w:rsidR="00807DE1">
          <w:t>enable</w:t>
        </w:r>
      </w:ins>
      <w:ins w:id="1556" w:author="Jeff Morgan" w:date="2019-07-03T15:07:00Z">
        <w:r w:rsidR="008E027B">
          <w:rPr>
            <w:spacing w:val="-16"/>
          </w:rPr>
          <w:t xml:space="preserve"> </w:t>
        </w:r>
      </w:ins>
      <w:r>
        <w:t>individuals and</w:t>
      </w:r>
      <w:r>
        <w:rPr>
          <w:spacing w:val="-6"/>
        </w:rPr>
        <w:t xml:space="preserve"> </w:t>
      </w:r>
      <w:r>
        <w:t>labs</w:t>
      </w:r>
      <w:r>
        <w:rPr>
          <w:spacing w:val="-6"/>
        </w:rPr>
        <w:t xml:space="preserve"> </w:t>
      </w:r>
      <w:ins w:id="1557" w:author="Jeff Morgan" w:date="2019-07-03T15:08:00Z">
        <w:r w:rsidRPr="00917CE1">
          <w:t>to</w:t>
        </w:r>
        <w:r>
          <w:rPr>
            <w:spacing w:val="-6"/>
          </w:rPr>
          <w:t xml:space="preserve"> </w:t>
        </w:r>
      </w:ins>
      <w:del w:id="1558" w:author="Jeff Morgan" w:date="2019-07-03T15:08:00Z">
        <w:r w:rsidR="004D1738" w:rsidDel="008E027B">
          <w:delText>to</w:delText>
        </w:r>
        <w:r w:rsidR="004D1738" w:rsidDel="008E027B">
          <w:rPr>
            <w:spacing w:val="-6"/>
          </w:rPr>
          <w:delText xml:space="preserve"> </w:delText>
        </w:r>
        <w:r>
          <w:delText>take</w:delText>
        </w:r>
        <w:r>
          <w:rPr>
            <w:spacing w:val="-5"/>
          </w:rPr>
          <w:delText xml:space="preserve"> </w:delText>
        </w:r>
        <w:r>
          <w:delText>sequence</w:delText>
        </w:r>
        <w:r>
          <w:rPr>
            <w:spacing w:val="-6"/>
          </w:rPr>
          <w:delText xml:space="preserve"> </w:delText>
        </w:r>
      </w:del>
      <w:ins w:id="1559" w:author="Jeff Morgan" w:date="2019-07-09T15:57:00Z">
        <w:r w:rsidR="004D1738">
          <w:t>proces</w:t>
        </w:r>
      </w:ins>
      <w:ins w:id="1560" w:author="Jeff Morgan" w:date="2019-07-03T15:08:00Z">
        <w:r w:rsidR="008E027B">
          <w:t>s</w:t>
        </w:r>
      </w:ins>
      <w:del w:id="1561" w:author="Jeff Morgan" w:date="2019-07-03T15:08:00Z">
        <w:r w:rsidR="004D1738" w:rsidDel="008E027B">
          <w:delText>sing</w:delText>
        </w:r>
      </w:del>
      <w:ins w:id="1562" w:author="Jeff Morgan" w:date="2019-07-09T15:57:00Z">
        <w:r w:rsidR="004D1738">
          <w:rPr>
            <w:spacing w:val="-6"/>
          </w:rPr>
          <w:t xml:space="preserve"> </w:t>
        </w:r>
        <w:r w:rsidR="004D1738">
          <w:t>and</w:t>
        </w:r>
        <w:r w:rsidR="004D1738">
          <w:rPr>
            <w:spacing w:val="-6"/>
          </w:rPr>
          <w:t xml:space="preserve"> </w:t>
        </w:r>
      </w:ins>
      <w:del w:id="1563" w:author="Jeff Morgan" w:date="2019-07-03T15:09:00Z">
        <w:r w:rsidR="004D1738" w:rsidDel="008E027B">
          <w:delText>anal</w:delText>
        </w:r>
      </w:del>
      <w:ins w:id="1564" w:author="Jeff Morgan" w:date="2019-07-03T15:09:00Z">
        <w:r w:rsidR="00807DE1">
          <w:t>analyze</w:t>
        </w:r>
      </w:ins>
      <w:del w:id="1565" w:author="Jeff Morgan" w:date="2019-07-03T15:08:00Z">
        <w:r w:rsidR="004D1738" w:rsidDel="008E027B">
          <w:delText>ysis</w:delText>
        </w:r>
      </w:del>
      <w:ins w:id="1566" w:author="Jeff Morgan" w:date="2019-07-09T15:57:00Z">
        <w:r w:rsidR="004D1738">
          <w:rPr>
            <w:spacing w:val="-6"/>
          </w:rPr>
          <w:t xml:space="preserve"> </w:t>
        </w:r>
      </w:ins>
      <w:ins w:id="1567" w:author="Jeff Morgan" w:date="2019-07-03T15:10:00Z">
        <w:r w:rsidR="00807DE1">
          <w:t>their own data</w:t>
        </w:r>
      </w:ins>
      <w:del w:id="1568" w:author="Jeff Morgan" w:date="2019-07-09T15:57:00Z">
        <w:r>
          <w:delText>processing</w:delText>
        </w:r>
        <w:r>
          <w:rPr>
            <w:spacing w:val="-6"/>
          </w:rPr>
          <w:delText xml:space="preserve"> </w:delText>
        </w:r>
        <w:r>
          <w:delText>and</w:delText>
        </w:r>
        <w:r>
          <w:rPr>
            <w:spacing w:val="-6"/>
          </w:rPr>
          <w:delText xml:space="preserve"> </w:delText>
        </w:r>
        <w:r>
          <w:delText>analysis</w:delText>
        </w:r>
        <w:r>
          <w:rPr>
            <w:spacing w:val="-6"/>
          </w:rPr>
          <w:delText xml:space="preserve"> </w:delText>
        </w:r>
      </w:del>
      <w:del w:id="1569" w:author="Jeff Morgan" w:date="2019-07-03T15:10:00Z">
        <w:r>
          <w:delText>into</w:delText>
        </w:r>
        <w:r>
          <w:rPr>
            <w:spacing w:val="-6"/>
          </w:rPr>
          <w:delText xml:space="preserve"> </w:delText>
        </w:r>
        <w:r>
          <w:delText>their</w:delText>
        </w:r>
        <w:r>
          <w:rPr>
            <w:spacing w:val="-6"/>
          </w:rPr>
          <w:delText xml:space="preserve"> </w:delText>
        </w:r>
        <w:r>
          <w:delText>own</w:delText>
        </w:r>
        <w:r>
          <w:rPr>
            <w:spacing w:val="-5"/>
          </w:rPr>
          <w:delText xml:space="preserve"> </w:delText>
        </w:r>
        <w:r>
          <w:delText>hands</w:delText>
        </w:r>
      </w:del>
      <w:r>
        <w:t>,</w:t>
      </w:r>
      <w:r>
        <w:rPr>
          <w:spacing w:val="-5"/>
        </w:rPr>
        <w:t xml:space="preserve"> </w:t>
      </w:r>
      <w:del w:id="1570" w:author="Jeff Morgan" w:date="2019-07-03T15:11:00Z">
        <w:r>
          <w:delText>help</w:delText>
        </w:r>
        <w:r>
          <w:rPr>
            <w:spacing w:val="-6"/>
          </w:rPr>
          <w:delText xml:space="preserve"> </w:delText>
        </w:r>
        <w:r>
          <w:delText>them</w:delText>
        </w:r>
        <w:r>
          <w:rPr>
            <w:spacing w:val="-5"/>
          </w:rPr>
          <w:delText xml:space="preserve"> </w:delText>
        </w:r>
        <w:r>
          <w:delText>rapidly</w:delText>
        </w:r>
        <w:r>
          <w:rPr>
            <w:spacing w:val="-6"/>
          </w:rPr>
          <w:delText xml:space="preserve"> </w:delText>
        </w:r>
        <w:r>
          <w:delText>process</w:delText>
        </w:r>
        <w:r>
          <w:rPr>
            <w:spacing w:val="-6"/>
          </w:rPr>
          <w:delText xml:space="preserve"> </w:delText>
        </w:r>
        <w:r>
          <w:delText>and</w:delText>
        </w:r>
        <w:r>
          <w:rPr>
            <w:spacing w:val="-6"/>
          </w:rPr>
          <w:delText xml:space="preserve"> </w:delText>
        </w:r>
        <w:r>
          <w:delText xml:space="preserve">analyze their data, and </w:delText>
        </w:r>
        <w:r>
          <w:rPr>
            <w:spacing w:val="-3"/>
          </w:rPr>
          <w:delText xml:space="preserve">save </w:delText>
        </w:r>
        <w:r>
          <w:rPr>
            <w:spacing w:val="-5"/>
          </w:rPr>
          <w:delText>money</w:delText>
        </w:r>
      </w:del>
      <w:ins w:id="1571" w:author="Aaron Quinlan" w:date="2019-07-09T15:58:00Z">
        <w:r w:rsidR="00B6686C">
          <w:rPr>
            <w:spacing w:val="-5"/>
          </w:rPr>
          <w:t>.</w:t>
        </w:r>
      </w:ins>
      <w:ins w:id="1572" w:author="Jeff Morgan" w:date="2019-07-03T15:11:00Z">
        <w:r w:rsidR="00807DE1">
          <w:t>which will often result in quicker turnaround of experiments as well as money savings</w:t>
        </w:r>
      </w:ins>
      <w:del w:id="1573" w:author="Aaron Quinlan" w:date="2019-07-09T15:58:00Z">
        <w:r>
          <w:rPr>
            <w:spacing w:val="-5"/>
          </w:rPr>
          <w:delText>.</w:delText>
        </w:r>
      </w:del>
      <w:r>
        <w:rPr>
          <w:spacing w:val="-5"/>
        </w:rPr>
        <w:t xml:space="preserve"> </w:t>
      </w:r>
      <w:proofErr w:type="spellStart"/>
      <w:r>
        <w:t>XPRESSyourself</w:t>
      </w:r>
      <w:proofErr w:type="spellEnd"/>
      <w:r>
        <w:t xml:space="preserve"> will also put missing or incomplete computational tools required </w:t>
      </w:r>
      <w:r>
        <w:rPr>
          <w:spacing w:val="-3"/>
        </w:rPr>
        <w:t xml:space="preserve">for </w:t>
      </w:r>
      <w:r>
        <w:t xml:space="preserve">ribosome profiling and RNA-seq into the hands of the average </w:t>
      </w:r>
      <w:r>
        <w:rPr>
          <w:spacing w:val="-3"/>
        </w:rPr>
        <w:t xml:space="preserve">user. </w:t>
      </w:r>
      <w:r>
        <w:t xml:space="preserve">Additionally, usage of </w:t>
      </w:r>
      <w:proofErr w:type="spellStart"/>
      <w:r>
        <w:t>XPRESSyourself</w:t>
      </w:r>
      <w:proofErr w:type="spellEnd"/>
      <w:r>
        <w:t xml:space="preserve"> </w:t>
      </w:r>
      <w:commentRangeStart w:id="1574"/>
      <w:r>
        <w:t>containers</w:t>
      </w:r>
      <w:r>
        <w:rPr>
          <w:spacing w:val="-14"/>
        </w:rPr>
        <w:t xml:space="preserve"> </w:t>
      </w:r>
      <w:commentRangeEnd w:id="1574"/>
      <w:r w:rsidR="00D918BA">
        <w:rPr>
          <w:rStyle w:val="CommentReference"/>
        </w:rPr>
        <w:commentReference w:id="1574"/>
      </w:r>
      <w:r>
        <w:t>will</w:t>
      </w:r>
      <w:r>
        <w:rPr>
          <w:spacing w:val="-14"/>
        </w:rPr>
        <w:t xml:space="preserve"> </w:t>
      </w:r>
      <w:r>
        <w:t>aid</w:t>
      </w:r>
      <w:r>
        <w:rPr>
          <w:spacing w:val="-14"/>
        </w:rPr>
        <w:t xml:space="preserve"> </w:t>
      </w:r>
      <w:r>
        <w:t>in</w:t>
      </w:r>
      <w:r>
        <w:rPr>
          <w:spacing w:val="-14"/>
        </w:rPr>
        <w:t xml:space="preserve"> </w:t>
      </w:r>
      <w:r>
        <w:t>reproducibility</w:t>
      </w:r>
      <w:r>
        <w:rPr>
          <w:spacing w:val="-14"/>
        </w:rPr>
        <w:t xml:space="preserve"> </w:t>
      </w:r>
      <w:r>
        <w:t>in</w:t>
      </w:r>
      <w:r>
        <w:rPr>
          <w:spacing w:val="-14"/>
        </w:rPr>
        <w:t xml:space="preserve"> </w:t>
      </w:r>
      <w:r>
        <w:t>science</w:t>
      </w:r>
      <w:r>
        <w:rPr>
          <w:spacing w:val="-14"/>
        </w:rPr>
        <w:t xml:space="preserve"> </w:t>
      </w:r>
      <w:r>
        <w:t>and</w:t>
      </w:r>
      <w:r>
        <w:rPr>
          <w:spacing w:val="-14"/>
        </w:rPr>
        <w:t xml:space="preserve"> </w:t>
      </w:r>
      <w:r>
        <w:t>make</w:t>
      </w:r>
      <w:r>
        <w:rPr>
          <w:spacing w:val="-13"/>
        </w:rPr>
        <w:t xml:space="preserve"> </w:t>
      </w:r>
      <w:r>
        <w:t>transparent</w:t>
      </w:r>
      <w:r>
        <w:rPr>
          <w:spacing w:val="-14"/>
        </w:rPr>
        <w:t xml:space="preserve"> </w:t>
      </w:r>
      <w:r>
        <w:t>methods</w:t>
      </w:r>
      <w:r>
        <w:rPr>
          <w:spacing w:val="-14"/>
        </w:rPr>
        <w:t xml:space="preserve"> </w:t>
      </w:r>
      <w:r>
        <w:t>easy</w:t>
      </w:r>
      <w:r>
        <w:rPr>
          <w:spacing w:val="-14"/>
        </w:rPr>
        <w:t xml:space="preserve"> </w:t>
      </w:r>
      <w:r>
        <w:t>to</w:t>
      </w:r>
      <w:r>
        <w:rPr>
          <w:spacing w:val="-14"/>
        </w:rPr>
        <w:t xml:space="preserve"> </w:t>
      </w:r>
      <w:r>
        <w:t>incorporate</w:t>
      </w:r>
      <w:r>
        <w:rPr>
          <w:spacing w:val="-14"/>
        </w:rPr>
        <w:t xml:space="preserve"> </w:t>
      </w:r>
      <w:r>
        <w:t>into</w:t>
      </w:r>
      <w:r>
        <w:rPr>
          <w:spacing w:val="-14"/>
        </w:rPr>
        <w:t xml:space="preserve"> </w:t>
      </w:r>
      <w:r>
        <w:t xml:space="preserve">associated </w:t>
      </w:r>
      <w:proofErr w:type="spellStart"/>
      <w:r>
        <w:t>publications.</w:t>
      </w:r>
    </w:p>
    <w:p w14:paraId="0BD4C39C" w14:textId="522C4FB7" w:rsidR="009F54E5" w:rsidRDefault="001A290F">
      <w:pPr>
        <w:pStyle w:val="BodyText"/>
        <w:spacing w:before="1" w:line="453" w:lineRule="auto"/>
        <w:ind w:left="120" w:right="199"/>
        <w:jc w:val="both"/>
        <w:rPr>
          <w:del w:id="1575" w:author="JONATHAN ROBERT BELYEU" w:date="2019-07-06T20:58:00Z"/>
        </w:rPr>
        <w:pPrChange w:id="1576" w:author="Yeyun Ouyang" w:date="2019-07-09T16:01:00Z">
          <w:pPr>
            <w:pStyle w:val="BodyText"/>
            <w:spacing w:line="453" w:lineRule="auto"/>
            <w:ind w:left="120" w:right="199"/>
            <w:jc w:val="both"/>
          </w:pPr>
        </w:pPrChange>
      </w:pPr>
      <w:del w:id="1577" w:author="Jeff Morgan" w:date="2019-07-03T15:15:00Z">
        <w:r>
          <w:delText>While</w:delText>
        </w:r>
        <w:r w:rsidR="004D1738" w:rsidDel="00D918BA">
          <w:delText xml:space="preserve"> </w:delText>
        </w:r>
      </w:del>
      <w:ins w:id="1578" w:author="Jeff Morgan" w:date="2019-07-03T15:15:00Z">
        <w:r w:rsidR="00D918BA">
          <w:t>Although</w:t>
        </w:r>
        <w:proofErr w:type="spellEnd"/>
        <w:del w:id="1579" w:author="JONATHAN ROBERT BELYEU" w:date="2019-07-06T20:58:00Z">
          <w:r>
            <w:delText xml:space="preserve"> </w:delText>
          </w:r>
        </w:del>
      </w:ins>
      <w:del w:id="1580" w:author="Jeff Morgan" w:date="2019-07-03T15:15:00Z">
        <w:r>
          <w:delText xml:space="preserve">admittedly </w:delText>
        </w:r>
      </w:del>
      <w:del w:id="1581" w:author="JONATHAN ROBERT BELYEU" w:date="2019-07-06T20:58:00Z">
        <w:r>
          <w:delText xml:space="preserve">the XPRESSyourself pipeline </w:delText>
        </w:r>
        <w:r>
          <w:rPr>
            <w:spacing w:val="-3"/>
          </w:rPr>
          <w:delText xml:space="preserve">may </w:delText>
        </w:r>
        <w:r>
          <w:delText>be somewhat</w:delText>
        </w:r>
        <w:commentRangeStart w:id="1582"/>
        <w:r>
          <w:delText xml:space="preserve"> more time and computationally intensive</w:delText>
        </w:r>
        <w:r>
          <w:rPr>
            <w:spacing w:val="-44"/>
          </w:rPr>
          <w:delText xml:space="preserve"> </w:delText>
        </w:r>
        <w:r>
          <w:delText>than other pipelines</w:delText>
        </w:r>
      </w:del>
      <w:commentRangeEnd w:id="1582"/>
      <w:r w:rsidR="00D918BA">
        <w:rPr>
          <w:rStyle w:val="CommentReference"/>
        </w:rPr>
        <w:commentReference w:id="1582"/>
      </w:r>
      <w:del w:id="1583" w:author="JONATHAN ROBERT BELYEU" w:date="2019-07-06T20:58:00Z">
        <w:r>
          <w:delText xml:space="preserve">, the trade-off is </w:delText>
        </w:r>
        <w:commentRangeStart w:id="1584"/>
        <w:r>
          <w:delText>higher quality alignments and quantification</w:delText>
        </w:r>
      </w:del>
      <w:commentRangeEnd w:id="1584"/>
      <w:r w:rsidR="00D918BA">
        <w:rPr>
          <w:rStyle w:val="CommentReference"/>
        </w:rPr>
        <w:commentReference w:id="1584"/>
      </w:r>
      <w:del w:id="1585" w:author="JONATHAN ROBERT BELYEU" w:date="2019-07-06T20:58:00Z">
        <w:r>
          <w:delText xml:space="preserve">, and unless analyzing thousands </w:delText>
        </w:r>
        <w:r>
          <w:rPr>
            <w:spacing w:val="-7"/>
          </w:rPr>
          <w:delText xml:space="preserve">of </w:delText>
        </w:r>
        <w:r>
          <w:delText>samples, is generally not too expensive or</w:delText>
        </w:r>
        <w:r>
          <w:rPr>
            <w:spacing w:val="-12"/>
          </w:rPr>
          <w:delText xml:space="preserve"> </w:delText>
        </w:r>
        <w:r>
          <w:delText>time-consuming.</w:delText>
        </w:r>
      </w:del>
    </w:p>
    <w:p w14:paraId="7C60FCAD" w14:textId="77777777" w:rsidR="009F54E5" w:rsidRDefault="009F54E5">
      <w:pPr>
        <w:spacing w:line="453" w:lineRule="auto"/>
        <w:jc w:val="both"/>
        <w:sectPr w:rsidR="009F54E5">
          <w:pgSz w:w="12240" w:h="20160"/>
          <w:pgMar w:top="660" w:right="520" w:bottom="360" w:left="600" w:header="0" w:footer="161" w:gutter="0"/>
          <w:cols w:space="720"/>
        </w:sectPr>
        <w:pPrChange w:id="1586" w:author="Yeyun Ouyang" w:date="2019-07-09T16:01:00Z">
          <w:pPr>
            <w:pStyle w:val="BodyText"/>
            <w:spacing w:before="1" w:line="453" w:lineRule="auto"/>
            <w:ind w:left="120" w:right="199"/>
            <w:jc w:val="both"/>
          </w:pPr>
        </w:pPrChange>
      </w:pPr>
    </w:p>
    <w:p w14:paraId="2FCA8437" w14:textId="77777777" w:rsidR="009F54E5" w:rsidRDefault="001A290F">
      <w:pPr>
        <w:pStyle w:val="Heading1"/>
        <w:numPr>
          <w:ilvl w:val="0"/>
          <w:numId w:val="36"/>
        </w:numPr>
        <w:tabs>
          <w:tab w:val="left" w:pos="566"/>
          <w:tab w:val="left" w:pos="567"/>
        </w:tabs>
        <w:spacing w:before="96"/>
        <w:ind w:left="566" w:hanging="446"/>
        <w:pPrChange w:id="1587" w:author="Yeyun Ouyang" w:date="2019-07-09T16:01:00Z">
          <w:pPr>
            <w:pStyle w:val="Heading1"/>
            <w:numPr>
              <w:numId w:val="28"/>
            </w:numPr>
            <w:tabs>
              <w:tab w:val="left" w:pos="566"/>
              <w:tab w:val="left" w:pos="567"/>
            </w:tabs>
            <w:spacing w:before="96"/>
            <w:ind w:left="566" w:hanging="446"/>
          </w:pPr>
        </w:pPrChange>
      </w:pPr>
      <w:r>
        <w:lastRenderedPageBreak/>
        <w:t>Conclusions</w:t>
      </w:r>
    </w:p>
    <w:p w14:paraId="073F0621" w14:textId="77777777" w:rsidR="009F54E5" w:rsidRDefault="009F54E5">
      <w:pPr>
        <w:pStyle w:val="BodyText"/>
        <w:spacing w:before="4"/>
        <w:rPr>
          <w:b/>
          <w:sz w:val="41"/>
        </w:rPr>
      </w:pPr>
    </w:p>
    <w:p w14:paraId="17DAD2CB" w14:textId="5344DC89" w:rsidR="009F54E5" w:rsidRDefault="001A290F">
      <w:pPr>
        <w:pStyle w:val="BodyText"/>
        <w:spacing w:line="453" w:lineRule="auto"/>
        <w:ind w:left="120" w:right="199"/>
        <w:jc w:val="both"/>
      </w:pPr>
      <w:r>
        <w:t>With the adoption of this pipeline, the field of high-throughput sequencing, particularly within ribosome profiling, can</w:t>
      </w:r>
      <w:r>
        <w:rPr>
          <w:spacing w:val="-13"/>
        </w:rPr>
        <w:t xml:space="preserve"> </w:t>
      </w:r>
      <w:r>
        <w:t>continue</w:t>
      </w:r>
      <w:r>
        <w:rPr>
          <w:spacing w:val="-13"/>
        </w:rPr>
        <w:t xml:space="preserve"> </w:t>
      </w:r>
      <w:r>
        <w:t>to</w:t>
      </w:r>
      <w:r>
        <w:rPr>
          <w:spacing w:val="-12"/>
        </w:rPr>
        <w:t xml:space="preserve"> </w:t>
      </w:r>
      <w:r>
        <w:t>standardize</w:t>
      </w:r>
      <w:r>
        <w:rPr>
          <w:spacing w:val="-13"/>
        </w:rPr>
        <w:t xml:space="preserve"> </w:t>
      </w:r>
      <w:r>
        <w:t>the</w:t>
      </w:r>
      <w:r>
        <w:rPr>
          <w:spacing w:val="-13"/>
        </w:rPr>
        <w:t xml:space="preserve"> </w:t>
      </w:r>
      <w:r>
        <w:t>processing</w:t>
      </w:r>
      <w:r>
        <w:rPr>
          <w:spacing w:val="-12"/>
        </w:rPr>
        <w:t xml:space="preserve"> </w:t>
      </w:r>
      <w:r>
        <w:t>protocol</w:t>
      </w:r>
      <w:r>
        <w:rPr>
          <w:spacing w:val="-13"/>
        </w:rPr>
        <w:t xml:space="preserve"> </w:t>
      </w:r>
      <w:r>
        <w:rPr>
          <w:spacing w:val="-3"/>
        </w:rPr>
        <w:t>for</w:t>
      </w:r>
      <w:r>
        <w:rPr>
          <w:spacing w:val="-13"/>
        </w:rPr>
        <w:t xml:space="preserve"> </w:t>
      </w:r>
      <w:r>
        <w:t>sequencing</w:t>
      </w:r>
      <w:r>
        <w:rPr>
          <w:spacing w:val="-12"/>
        </w:rPr>
        <w:t xml:space="preserve"> </w:t>
      </w:r>
      <w:r>
        <w:t>data</w:t>
      </w:r>
      <w:r>
        <w:rPr>
          <w:spacing w:val="-13"/>
        </w:rPr>
        <w:t xml:space="preserve"> </w:t>
      </w:r>
      <w:r>
        <w:t>and</w:t>
      </w:r>
      <w:r>
        <w:rPr>
          <w:spacing w:val="-13"/>
        </w:rPr>
        <w:t xml:space="preserve"> </w:t>
      </w:r>
      <w:r>
        <w:t>eliminate</w:t>
      </w:r>
      <w:r>
        <w:rPr>
          <w:spacing w:val="-12"/>
        </w:rPr>
        <w:t xml:space="preserve"> </w:t>
      </w:r>
      <w:r>
        <w:t>some</w:t>
      </w:r>
      <w:r>
        <w:rPr>
          <w:spacing w:val="-13"/>
        </w:rPr>
        <w:t xml:space="preserve"> </w:t>
      </w:r>
      <w:r>
        <w:t>of</w:t>
      </w:r>
      <w:r>
        <w:rPr>
          <w:spacing w:val="-13"/>
        </w:rPr>
        <w:t xml:space="preserve"> </w:t>
      </w:r>
      <w:r>
        <w:t>the</w:t>
      </w:r>
      <w:r>
        <w:rPr>
          <w:spacing w:val="-12"/>
        </w:rPr>
        <w:t xml:space="preserve"> </w:t>
      </w:r>
      <w:r>
        <w:t>variability</w:t>
      </w:r>
      <w:r>
        <w:rPr>
          <w:spacing w:val="-13"/>
        </w:rPr>
        <w:t xml:space="preserve"> </w:t>
      </w:r>
      <w:r>
        <w:rPr>
          <w:spacing w:val="-3"/>
        </w:rPr>
        <w:t xml:space="preserve">that </w:t>
      </w:r>
      <w:r>
        <w:t xml:space="preserve">comes from using a variety of software packages </w:t>
      </w:r>
      <w:r>
        <w:rPr>
          <w:spacing w:val="-3"/>
        </w:rPr>
        <w:t xml:space="preserve">for </w:t>
      </w:r>
      <w:r>
        <w:t xml:space="preserve">various steps during read processing. </w:t>
      </w:r>
      <w:del w:id="1588" w:author="Jeff Morgan" w:date="2019-07-03T15:17:00Z">
        <w:r>
          <w:delText xml:space="preserve">XPRESSpipe </w:delText>
        </w:r>
        <w:r>
          <w:rPr>
            <w:spacing w:val="-4"/>
          </w:rPr>
          <w:delText xml:space="preserve">will </w:delText>
        </w:r>
        <w:r>
          <w:delText>act as a flexible pipeline that will be updated with the best performing packages as future tools are created and benchmarks</w:delText>
        </w:r>
        <w:r>
          <w:rPr>
            <w:spacing w:val="-21"/>
          </w:rPr>
          <w:delText xml:space="preserve"> </w:delText>
        </w:r>
        <w:r>
          <w:delText>performed.</w:delText>
        </w:r>
        <w:r>
          <w:rPr>
            <w:spacing w:val="-3"/>
          </w:rPr>
          <w:delText xml:space="preserve"> </w:delText>
        </w:r>
      </w:del>
      <w:r>
        <w:t>Additionally,</w:t>
      </w:r>
      <w:r>
        <w:rPr>
          <w:spacing w:val="-18"/>
        </w:rPr>
        <w:t xml:space="preserve"> </w:t>
      </w:r>
      <w:proofErr w:type="spellStart"/>
      <w:ins w:id="1589" w:author="Jeff Morgan" w:date="2019-07-03T15:17:00Z">
        <w:r w:rsidR="00951E2F">
          <w:rPr>
            <w:spacing w:val="-18"/>
          </w:rPr>
          <w:t>XPRESSpipe</w:t>
        </w:r>
        <w:proofErr w:type="spellEnd"/>
        <w:r w:rsidR="00951E2F">
          <w:rPr>
            <w:spacing w:val="-18"/>
          </w:rPr>
          <w:t xml:space="preserve"> consolidates </w:t>
        </w:r>
      </w:ins>
      <w:r>
        <w:t>various</w:t>
      </w:r>
      <w:r>
        <w:rPr>
          <w:spacing w:val="-20"/>
        </w:rPr>
        <w:t xml:space="preserve"> </w:t>
      </w:r>
      <w:r>
        <w:t>tools</w:t>
      </w:r>
      <w:ins w:id="1590" w:author="Jeff Morgan" w:date="2019-07-09T15:57:00Z">
        <w:r w:rsidR="004D1738">
          <w:rPr>
            <w:spacing w:val="-20"/>
          </w:rPr>
          <w:t xml:space="preserve"> </w:t>
        </w:r>
      </w:ins>
      <w:ins w:id="1591" w:author="Jeff Morgan" w:date="2019-07-03T15:17:00Z">
        <w:r w:rsidR="00951E2F">
          <w:rPr>
            <w:spacing w:val="-20"/>
          </w:rPr>
          <w:t>used by</w:t>
        </w:r>
        <w:r>
          <w:rPr>
            <w:spacing w:val="-20"/>
          </w:rPr>
          <w:t xml:space="preserve"> </w:t>
        </w:r>
      </w:ins>
      <w:del w:id="1592" w:author="Jeff Morgan" w:date="2019-07-03T15:17:00Z">
        <w:r>
          <w:delText>missing</w:delText>
        </w:r>
        <w:r>
          <w:rPr>
            <w:spacing w:val="-21"/>
          </w:rPr>
          <w:delText xml:space="preserve"> </w:delText>
        </w:r>
        <w:r>
          <w:delText>from</w:delText>
        </w:r>
        <w:r>
          <w:rPr>
            <w:spacing w:val="-21"/>
          </w:rPr>
          <w:delText xml:space="preserve"> </w:delText>
        </w:r>
      </w:del>
      <w:r>
        <w:t>the</w:t>
      </w:r>
      <w:r>
        <w:rPr>
          <w:spacing w:val="-19"/>
        </w:rPr>
        <w:t xml:space="preserve"> </w:t>
      </w:r>
      <w:r>
        <w:t>ribosome</w:t>
      </w:r>
      <w:r>
        <w:rPr>
          <w:spacing w:val="-21"/>
        </w:rPr>
        <w:t xml:space="preserve"> </w:t>
      </w:r>
      <w:r>
        <w:t>profiling</w:t>
      </w:r>
      <w:r>
        <w:rPr>
          <w:spacing w:val="-21"/>
        </w:rPr>
        <w:t xml:space="preserve"> </w:t>
      </w:r>
      <w:r>
        <w:t>and</w:t>
      </w:r>
      <w:r>
        <w:rPr>
          <w:spacing w:val="-20"/>
        </w:rPr>
        <w:t xml:space="preserve"> </w:t>
      </w:r>
      <w:r>
        <w:t>RNA-seq</w:t>
      </w:r>
      <w:r>
        <w:rPr>
          <w:spacing w:val="-20"/>
        </w:rPr>
        <w:t xml:space="preserve"> </w:t>
      </w:r>
      <w:r>
        <w:t>communities</w:t>
      </w:r>
      <w:del w:id="1593" w:author="Jeff Morgan" w:date="2019-07-03T15:17:00Z">
        <w:r>
          <w:delText xml:space="preserve"> </w:delText>
        </w:r>
        <w:r>
          <w:rPr>
            <w:spacing w:val="-3"/>
          </w:rPr>
          <w:delText xml:space="preserve">have </w:delText>
        </w:r>
        <w:r>
          <w:delText>been added as part of this pipeline</w:delText>
        </w:r>
      </w:del>
      <w:r>
        <w:t xml:space="preserve">. With these tools, such as the GTF modification sub-module, genome reference formatting and curation is automated and accessible to the public. Further, </w:t>
      </w:r>
      <w:r>
        <w:rPr>
          <w:spacing w:val="-3"/>
        </w:rPr>
        <w:t xml:space="preserve">by </w:t>
      </w:r>
      <w:r>
        <w:t xml:space="preserve">using this pipeline on publicly available data, we highlight </w:t>
      </w:r>
      <w:proofErr w:type="spellStart"/>
      <w:r>
        <w:t>XPRESSpipe’s</w:t>
      </w:r>
      <w:proofErr w:type="spellEnd"/>
      <w:r>
        <w:t xml:space="preserve"> utility in being able to re-process publicly available data or personal data to uncover novel biological patterns </w:t>
      </w:r>
      <w:r>
        <w:rPr>
          <w:spacing w:val="-4"/>
        </w:rPr>
        <w:t xml:space="preserve">quickly. </w:t>
      </w:r>
      <w:r>
        <w:t xml:space="preserve">Adoption of this tool will aid </w:t>
      </w:r>
      <w:del w:id="1594" w:author="Jeff Morgan" w:date="2019-07-03T15:18:00Z">
        <w:r>
          <w:delText xml:space="preserve">the average </w:delText>
        </w:r>
      </w:del>
      <w:ins w:id="1595" w:author="Jeff Morgan" w:date="2019-07-09T15:57:00Z">
        <w:r w:rsidR="004D1738">
          <w:t>scientist</w:t>
        </w:r>
      </w:ins>
      <w:ins w:id="1596" w:author="Jeff Morgan" w:date="2019-07-03T15:18:00Z">
        <w:r w:rsidR="00951E2F">
          <w:t>s</w:t>
        </w:r>
      </w:ins>
      <w:ins w:id="1597" w:author="Jeff Morgan" w:date="2019-07-09T15:57:00Z">
        <w:r w:rsidR="004D1738">
          <w:t xml:space="preserve"> </w:t>
        </w:r>
      </w:ins>
      <w:ins w:id="1598" w:author="Jeff Morgan" w:date="2019-07-03T15:18:00Z">
        <w:r w:rsidR="00951E2F">
          <w:t>with</w:t>
        </w:r>
      </w:ins>
      <w:del w:id="1599" w:author="Jeff Morgan" w:date="2019-07-09T15:57:00Z">
        <w:r>
          <w:delText xml:space="preserve">scientist </w:delText>
        </w:r>
      </w:del>
      <w:del w:id="1600" w:author="Jeff Morgan" w:date="2019-07-03T15:18:00Z">
        <w:r>
          <w:delText>is</w:delText>
        </w:r>
      </w:del>
      <w:r>
        <w:t xml:space="preserve"> quickly accessing their data</w:t>
      </w:r>
      <w:del w:id="1601" w:author="Jeff Morgan" w:date="2019-07-03T15:18:00Z">
        <w:r>
          <w:delText>, using the highest-quality</w:delText>
        </w:r>
        <w:r>
          <w:rPr>
            <w:spacing w:val="-12"/>
          </w:rPr>
          <w:delText xml:space="preserve"> </w:delText>
        </w:r>
        <w:r>
          <w:delText>methods.</w:delText>
        </w:r>
      </w:del>
      <w:ins w:id="1602" w:author="Jeff Morgan" w:date="2019-07-03T15:18:00Z">
        <w:r w:rsidR="00951E2F">
          <w:t>.</w:t>
        </w:r>
      </w:ins>
    </w:p>
    <w:p w14:paraId="40D56F11" w14:textId="77777777" w:rsidR="009F54E5" w:rsidRDefault="001A290F">
      <w:pPr>
        <w:pStyle w:val="Heading1"/>
        <w:numPr>
          <w:ilvl w:val="0"/>
          <w:numId w:val="36"/>
        </w:numPr>
        <w:tabs>
          <w:tab w:val="left" w:pos="566"/>
          <w:tab w:val="left" w:pos="567"/>
        </w:tabs>
        <w:spacing w:before="224"/>
        <w:ind w:left="566" w:hanging="446"/>
        <w:pPrChange w:id="1603" w:author="Yeyun Ouyang" w:date="2019-07-09T16:01:00Z">
          <w:pPr>
            <w:pStyle w:val="Heading1"/>
            <w:numPr>
              <w:numId w:val="28"/>
            </w:numPr>
            <w:tabs>
              <w:tab w:val="left" w:pos="566"/>
              <w:tab w:val="left" w:pos="567"/>
            </w:tabs>
            <w:spacing w:before="224"/>
            <w:ind w:left="566" w:hanging="446"/>
          </w:pPr>
        </w:pPrChange>
      </w:pPr>
      <w:r>
        <w:t>Materials and</w:t>
      </w:r>
      <w:r>
        <w:rPr>
          <w:spacing w:val="3"/>
        </w:rPr>
        <w:t xml:space="preserve"> </w:t>
      </w:r>
      <w:r>
        <w:t>Methods</w:t>
      </w:r>
    </w:p>
    <w:p w14:paraId="5712B74A" w14:textId="77777777" w:rsidR="009F54E5" w:rsidRDefault="009F54E5">
      <w:pPr>
        <w:pStyle w:val="BodyText"/>
        <w:spacing w:before="3"/>
        <w:rPr>
          <w:b/>
          <w:sz w:val="41"/>
        </w:rPr>
      </w:pPr>
    </w:p>
    <w:p w14:paraId="040E831A" w14:textId="77777777" w:rsidR="009F54E5" w:rsidRDefault="001A290F">
      <w:pPr>
        <w:pStyle w:val="BodyText"/>
        <w:spacing w:before="1" w:line="453" w:lineRule="auto"/>
        <w:ind w:left="120"/>
      </w:pPr>
      <w:r>
        <w:t>Methods described in this manuscript apply to the software packages at the time of writing. To obtain the most current methods, please refer to the documentation or source code for a given module.</w:t>
      </w:r>
    </w:p>
    <w:p w14:paraId="3BC84188" w14:textId="77777777" w:rsidR="009F54E5" w:rsidRDefault="001A290F">
      <w:pPr>
        <w:pStyle w:val="Heading2"/>
        <w:numPr>
          <w:ilvl w:val="1"/>
          <w:numId w:val="35"/>
        </w:numPr>
        <w:tabs>
          <w:tab w:val="left" w:pos="691"/>
          <w:tab w:val="left" w:pos="692"/>
        </w:tabs>
        <w:spacing w:before="153"/>
        <w:ind w:hanging="571"/>
        <w:pPrChange w:id="1604" w:author="Yeyun Ouyang" w:date="2019-07-09T16:01:00Z">
          <w:pPr>
            <w:pStyle w:val="Heading2"/>
            <w:numPr>
              <w:ilvl w:val="1"/>
              <w:numId w:val="27"/>
            </w:numPr>
            <w:tabs>
              <w:tab w:val="left" w:pos="691"/>
              <w:tab w:val="left" w:pos="692"/>
            </w:tabs>
            <w:spacing w:before="153"/>
          </w:pPr>
        </w:pPrChange>
      </w:pPr>
      <w:r>
        <w:t>Software</w:t>
      </w:r>
      <w:r>
        <w:rPr>
          <w:spacing w:val="-2"/>
        </w:rPr>
        <w:t xml:space="preserve"> </w:t>
      </w:r>
      <w:r>
        <w:t>Dependencies</w:t>
      </w:r>
    </w:p>
    <w:p w14:paraId="0C86C405" w14:textId="77777777" w:rsidR="009F54E5" w:rsidRDefault="009F54E5">
      <w:pPr>
        <w:pStyle w:val="BodyText"/>
        <w:spacing w:before="1"/>
        <w:rPr>
          <w:b/>
          <w:sz w:val="34"/>
        </w:rPr>
      </w:pPr>
    </w:p>
    <w:p w14:paraId="291A9D7A" w14:textId="77777777" w:rsidR="009F54E5" w:rsidRDefault="001A290F">
      <w:pPr>
        <w:pStyle w:val="BodyText"/>
        <w:spacing w:line="453" w:lineRule="auto"/>
        <w:ind w:left="120"/>
      </w:pPr>
      <w:r>
        <w:t xml:space="preserve">A list of dependencies required for </w:t>
      </w:r>
      <w:proofErr w:type="spellStart"/>
      <w:r>
        <w:t>XPRESSpipe</w:t>
      </w:r>
      <w:proofErr w:type="spellEnd"/>
      <w:r>
        <w:t xml:space="preserve"> at the time of writing is listed in Table 4. Dependencies for </w:t>
      </w:r>
      <w:proofErr w:type="spellStart"/>
      <w:r>
        <w:t>XPRESSplot</w:t>
      </w:r>
      <w:proofErr w:type="spellEnd"/>
      <w:r>
        <w:t xml:space="preserve"> at the time of writing are listed in Table 5.</w:t>
      </w:r>
    </w:p>
    <w:p w14:paraId="7D182ADB" w14:textId="77777777" w:rsidR="009F54E5" w:rsidRDefault="001A290F">
      <w:pPr>
        <w:spacing w:after="32" w:line="186" w:lineRule="exact"/>
        <w:ind w:left="826"/>
        <w:rPr>
          <w:sz w:val="20"/>
        </w:rPr>
      </w:pPr>
      <w:r>
        <w:rPr>
          <w:spacing w:val="-6"/>
          <w:sz w:val="20"/>
        </w:rPr>
        <w:t xml:space="preserve">Table </w:t>
      </w:r>
      <w:r>
        <w:rPr>
          <w:sz w:val="20"/>
        </w:rPr>
        <w:t xml:space="preserve">4: Summary of dependency software, accession location, and purpose in the </w:t>
      </w:r>
      <w:proofErr w:type="spellStart"/>
      <w:r>
        <w:rPr>
          <w:sz w:val="20"/>
        </w:rPr>
        <w:t>XPRESSpipe</w:t>
      </w:r>
      <w:proofErr w:type="spellEnd"/>
      <w:r>
        <w:rPr>
          <w:spacing w:val="-29"/>
          <w:sz w:val="20"/>
        </w:rPr>
        <w:t xml:space="preserve"> </w:t>
      </w:r>
      <w:r>
        <w:rPr>
          <w:sz w:val="20"/>
        </w:rPr>
        <w:t>package.</w:t>
      </w:r>
    </w:p>
    <w:tbl>
      <w:tblPr>
        <w:tblW w:w="0" w:type="auto"/>
        <w:tblInd w:w="127" w:type="dxa"/>
        <w:tblLayout w:type="fixed"/>
        <w:tblCellMar>
          <w:left w:w="0" w:type="dxa"/>
          <w:right w:w="0" w:type="dxa"/>
        </w:tblCellMar>
        <w:tblLook w:val="01E0" w:firstRow="1" w:lastRow="1" w:firstColumn="1" w:lastColumn="1" w:noHBand="0" w:noVBand="0"/>
      </w:tblPr>
      <w:tblGrid>
        <w:gridCol w:w="1538"/>
        <w:gridCol w:w="4552"/>
        <w:gridCol w:w="1941"/>
      </w:tblGrid>
      <w:tr w:rsidR="009F54E5" w14:paraId="0E16807B" w14:textId="77777777">
        <w:trPr>
          <w:trHeight w:val="273"/>
        </w:trPr>
        <w:tc>
          <w:tcPr>
            <w:tcW w:w="1538" w:type="dxa"/>
            <w:tcBorders>
              <w:bottom w:val="single" w:sz="4" w:space="0" w:color="000000"/>
            </w:tcBorders>
          </w:tcPr>
          <w:p w14:paraId="23311616" w14:textId="77777777" w:rsidR="009F54E5" w:rsidRDefault="001A290F">
            <w:pPr>
              <w:pStyle w:val="TableParagraph"/>
              <w:spacing w:line="240" w:lineRule="auto"/>
              <w:rPr>
                <w:b/>
              </w:rPr>
            </w:pPr>
            <w:r>
              <w:rPr>
                <w:b/>
              </w:rPr>
              <w:t>Package</w:t>
            </w:r>
          </w:p>
        </w:tc>
        <w:tc>
          <w:tcPr>
            <w:tcW w:w="4552" w:type="dxa"/>
            <w:tcBorders>
              <w:bottom w:val="single" w:sz="4" w:space="0" w:color="000000"/>
            </w:tcBorders>
          </w:tcPr>
          <w:p w14:paraId="2D290DA7" w14:textId="77777777" w:rsidR="009F54E5" w:rsidRDefault="001A290F">
            <w:pPr>
              <w:pStyle w:val="TableParagraph"/>
              <w:spacing w:line="240" w:lineRule="auto"/>
              <w:ind w:left="181"/>
              <w:rPr>
                <w:b/>
              </w:rPr>
            </w:pPr>
            <w:r>
              <w:rPr>
                <w:b/>
              </w:rPr>
              <w:t>Purpose</w:t>
            </w:r>
          </w:p>
        </w:tc>
        <w:tc>
          <w:tcPr>
            <w:tcW w:w="1941" w:type="dxa"/>
            <w:tcBorders>
              <w:bottom w:val="single" w:sz="4" w:space="0" w:color="000000"/>
            </w:tcBorders>
          </w:tcPr>
          <w:p w14:paraId="1AFD9A55" w14:textId="77777777" w:rsidR="009F54E5" w:rsidRDefault="001A290F">
            <w:pPr>
              <w:pStyle w:val="TableParagraph"/>
              <w:spacing w:line="240" w:lineRule="auto"/>
              <w:ind w:left="120"/>
              <w:rPr>
                <w:b/>
              </w:rPr>
            </w:pPr>
            <w:r>
              <w:rPr>
                <w:b/>
              </w:rPr>
              <w:t>Reference</w:t>
            </w:r>
          </w:p>
        </w:tc>
      </w:tr>
      <w:tr w:rsidR="009F54E5" w14:paraId="0B9F6A55" w14:textId="77777777">
        <w:trPr>
          <w:trHeight w:val="268"/>
        </w:trPr>
        <w:tc>
          <w:tcPr>
            <w:tcW w:w="1538" w:type="dxa"/>
            <w:tcBorders>
              <w:top w:val="single" w:sz="4" w:space="0" w:color="000000"/>
              <w:bottom w:val="single" w:sz="4" w:space="0" w:color="000000"/>
            </w:tcBorders>
          </w:tcPr>
          <w:p w14:paraId="104B9ABF" w14:textId="77777777" w:rsidR="009F54E5" w:rsidRDefault="001A290F">
            <w:pPr>
              <w:pStyle w:val="TableParagraph"/>
            </w:pPr>
            <w:r>
              <w:t>Python</w:t>
            </w:r>
          </w:p>
        </w:tc>
        <w:tc>
          <w:tcPr>
            <w:tcW w:w="4552" w:type="dxa"/>
            <w:tcBorders>
              <w:top w:val="single" w:sz="4" w:space="0" w:color="000000"/>
              <w:bottom w:val="single" w:sz="4" w:space="0" w:color="000000"/>
            </w:tcBorders>
          </w:tcPr>
          <w:p w14:paraId="3F7C3D5F" w14:textId="77777777" w:rsidR="009F54E5" w:rsidRDefault="001A290F">
            <w:pPr>
              <w:pStyle w:val="TableParagraph"/>
              <w:ind w:left="181"/>
            </w:pPr>
            <w:r>
              <w:t>Primary language</w:t>
            </w:r>
          </w:p>
        </w:tc>
        <w:tc>
          <w:tcPr>
            <w:tcW w:w="1941" w:type="dxa"/>
            <w:tcBorders>
              <w:top w:val="single" w:sz="4" w:space="0" w:color="000000"/>
              <w:bottom w:val="single" w:sz="4" w:space="0" w:color="000000"/>
            </w:tcBorders>
          </w:tcPr>
          <w:p w14:paraId="1C4B30E4" w14:textId="77777777" w:rsidR="009F54E5" w:rsidRDefault="009F54E5">
            <w:pPr>
              <w:pStyle w:val="TableParagraph"/>
              <w:spacing w:line="240" w:lineRule="auto"/>
              <w:ind w:left="0"/>
              <w:rPr>
                <w:rFonts w:ascii="Times New Roman"/>
                <w:sz w:val="18"/>
              </w:rPr>
            </w:pPr>
          </w:p>
        </w:tc>
      </w:tr>
      <w:tr w:rsidR="009F54E5" w14:paraId="25A22241" w14:textId="77777777">
        <w:trPr>
          <w:trHeight w:val="268"/>
        </w:trPr>
        <w:tc>
          <w:tcPr>
            <w:tcW w:w="1538" w:type="dxa"/>
            <w:tcBorders>
              <w:top w:val="single" w:sz="4" w:space="0" w:color="000000"/>
              <w:bottom w:val="single" w:sz="4" w:space="0" w:color="000000"/>
            </w:tcBorders>
          </w:tcPr>
          <w:p w14:paraId="7DBEE7A3" w14:textId="77777777" w:rsidR="009F54E5" w:rsidRDefault="001A290F">
            <w:pPr>
              <w:pStyle w:val="TableParagraph"/>
            </w:pPr>
            <w:r>
              <w:rPr>
                <w:w w:val="99"/>
              </w:rPr>
              <w:t>R</w:t>
            </w:r>
          </w:p>
        </w:tc>
        <w:tc>
          <w:tcPr>
            <w:tcW w:w="4552" w:type="dxa"/>
            <w:tcBorders>
              <w:top w:val="single" w:sz="4" w:space="0" w:color="000000"/>
              <w:bottom w:val="single" w:sz="4" w:space="0" w:color="000000"/>
            </w:tcBorders>
          </w:tcPr>
          <w:p w14:paraId="1FC9513A" w14:textId="77777777" w:rsidR="009F54E5" w:rsidRDefault="001A290F">
            <w:pPr>
              <w:pStyle w:val="TableParagraph"/>
              <w:ind w:left="181"/>
            </w:pPr>
            <w:r>
              <w:t>Language used for some statistical modules</w:t>
            </w:r>
          </w:p>
        </w:tc>
        <w:tc>
          <w:tcPr>
            <w:tcW w:w="1941" w:type="dxa"/>
            <w:tcBorders>
              <w:top w:val="single" w:sz="4" w:space="0" w:color="000000"/>
              <w:bottom w:val="single" w:sz="4" w:space="0" w:color="000000"/>
            </w:tcBorders>
          </w:tcPr>
          <w:p w14:paraId="093DDF09" w14:textId="77777777" w:rsidR="009F54E5" w:rsidRDefault="009F54E5">
            <w:pPr>
              <w:pStyle w:val="TableParagraph"/>
              <w:spacing w:line="240" w:lineRule="auto"/>
              <w:ind w:left="0"/>
              <w:rPr>
                <w:rFonts w:ascii="Times New Roman"/>
                <w:sz w:val="18"/>
              </w:rPr>
            </w:pPr>
          </w:p>
        </w:tc>
      </w:tr>
      <w:tr w:rsidR="009F54E5" w14:paraId="3288CEC6" w14:textId="77777777">
        <w:trPr>
          <w:trHeight w:val="268"/>
        </w:trPr>
        <w:tc>
          <w:tcPr>
            <w:tcW w:w="1538" w:type="dxa"/>
            <w:tcBorders>
              <w:top w:val="single" w:sz="4" w:space="0" w:color="000000"/>
              <w:bottom w:val="single" w:sz="4" w:space="0" w:color="000000"/>
            </w:tcBorders>
          </w:tcPr>
          <w:p w14:paraId="5808E41D" w14:textId="77777777" w:rsidR="009F54E5" w:rsidRDefault="001A290F">
            <w:pPr>
              <w:pStyle w:val="TableParagraph"/>
            </w:pPr>
            <w:proofErr w:type="spellStart"/>
            <w:r>
              <w:t>fastp</w:t>
            </w:r>
            <w:proofErr w:type="spellEnd"/>
          </w:p>
        </w:tc>
        <w:tc>
          <w:tcPr>
            <w:tcW w:w="4552" w:type="dxa"/>
            <w:tcBorders>
              <w:top w:val="single" w:sz="4" w:space="0" w:color="000000"/>
              <w:bottom w:val="single" w:sz="4" w:space="0" w:color="000000"/>
            </w:tcBorders>
          </w:tcPr>
          <w:p w14:paraId="682417D5" w14:textId="77777777" w:rsidR="009F54E5" w:rsidRDefault="001A290F">
            <w:pPr>
              <w:pStyle w:val="TableParagraph"/>
              <w:ind w:left="181"/>
            </w:pPr>
            <w:r>
              <w:t>Read pre-processing</w:t>
            </w:r>
          </w:p>
        </w:tc>
        <w:tc>
          <w:tcPr>
            <w:tcW w:w="1941" w:type="dxa"/>
            <w:tcBorders>
              <w:top w:val="single" w:sz="4" w:space="0" w:color="000000"/>
              <w:bottom w:val="single" w:sz="4" w:space="0" w:color="000000"/>
            </w:tcBorders>
          </w:tcPr>
          <w:p w14:paraId="4BB3246A" w14:textId="77777777" w:rsidR="009F54E5" w:rsidRDefault="001A290F">
            <w:pPr>
              <w:pStyle w:val="TableParagraph"/>
              <w:ind w:left="180"/>
            </w:pPr>
            <w:r>
              <w:t>(</w:t>
            </w:r>
            <w:r>
              <w:rPr>
                <w:i/>
              </w:rPr>
              <w:t>21</w:t>
            </w:r>
            <w:r>
              <w:t>)</w:t>
            </w:r>
          </w:p>
        </w:tc>
      </w:tr>
      <w:tr w:rsidR="009F54E5" w14:paraId="72488B9B" w14:textId="77777777">
        <w:trPr>
          <w:trHeight w:val="268"/>
        </w:trPr>
        <w:tc>
          <w:tcPr>
            <w:tcW w:w="1538" w:type="dxa"/>
            <w:tcBorders>
              <w:top w:val="single" w:sz="4" w:space="0" w:color="000000"/>
              <w:bottom w:val="single" w:sz="4" w:space="0" w:color="000000"/>
            </w:tcBorders>
          </w:tcPr>
          <w:p w14:paraId="45715AB8" w14:textId="77777777" w:rsidR="009F54E5" w:rsidRDefault="001A290F">
            <w:pPr>
              <w:pStyle w:val="TableParagraph"/>
            </w:pPr>
            <w:r>
              <w:t>STAR</w:t>
            </w:r>
          </w:p>
        </w:tc>
        <w:tc>
          <w:tcPr>
            <w:tcW w:w="4552" w:type="dxa"/>
            <w:tcBorders>
              <w:top w:val="single" w:sz="4" w:space="0" w:color="000000"/>
              <w:bottom w:val="single" w:sz="4" w:space="0" w:color="000000"/>
            </w:tcBorders>
          </w:tcPr>
          <w:p w14:paraId="28B2280D" w14:textId="77777777" w:rsidR="009F54E5" w:rsidRDefault="001A290F">
            <w:pPr>
              <w:pStyle w:val="TableParagraph"/>
              <w:ind w:left="181"/>
            </w:pPr>
            <w:r>
              <w:t>Reference curation and read alignment</w:t>
            </w:r>
          </w:p>
        </w:tc>
        <w:tc>
          <w:tcPr>
            <w:tcW w:w="1941" w:type="dxa"/>
            <w:tcBorders>
              <w:top w:val="single" w:sz="4" w:space="0" w:color="000000"/>
              <w:bottom w:val="single" w:sz="4" w:space="0" w:color="000000"/>
            </w:tcBorders>
          </w:tcPr>
          <w:p w14:paraId="55B74114" w14:textId="77777777" w:rsidR="009F54E5" w:rsidRDefault="001A290F">
            <w:pPr>
              <w:pStyle w:val="TableParagraph"/>
              <w:ind w:left="180"/>
            </w:pPr>
            <w:r>
              <w:t>(</w:t>
            </w:r>
            <w:r>
              <w:rPr>
                <w:i/>
              </w:rPr>
              <w:t>19</w:t>
            </w:r>
            <w:r>
              <w:t>)</w:t>
            </w:r>
          </w:p>
        </w:tc>
      </w:tr>
      <w:tr w:rsidR="009F54E5" w14:paraId="4A797488" w14:textId="77777777">
        <w:trPr>
          <w:trHeight w:val="268"/>
        </w:trPr>
        <w:tc>
          <w:tcPr>
            <w:tcW w:w="1538" w:type="dxa"/>
            <w:tcBorders>
              <w:top w:val="single" w:sz="4" w:space="0" w:color="000000"/>
              <w:bottom w:val="single" w:sz="4" w:space="0" w:color="000000"/>
            </w:tcBorders>
          </w:tcPr>
          <w:p w14:paraId="6420B65D" w14:textId="77777777" w:rsidR="009F54E5" w:rsidRDefault="001A290F">
            <w:pPr>
              <w:pStyle w:val="TableParagraph"/>
            </w:pPr>
            <w:proofErr w:type="spellStart"/>
            <w:r>
              <w:t>samtools</w:t>
            </w:r>
            <w:proofErr w:type="spellEnd"/>
          </w:p>
        </w:tc>
        <w:tc>
          <w:tcPr>
            <w:tcW w:w="4552" w:type="dxa"/>
            <w:tcBorders>
              <w:top w:val="single" w:sz="4" w:space="0" w:color="000000"/>
              <w:bottom w:val="single" w:sz="4" w:space="0" w:color="000000"/>
            </w:tcBorders>
          </w:tcPr>
          <w:p w14:paraId="5600EDC4" w14:textId="77777777" w:rsidR="009F54E5" w:rsidRDefault="001A290F">
            <w:pPr>
              <w:pStyle w:val="TableParagraph"/>
              <w:ind w:left="181"/>
            </w:pPr>
            <w:r>
              <w:t>Alignment file manipulation</w:t>
            </w:r>
          </w:p>
        </w:tc>
        <w:tc>
          <w:tcPr>
            <w:tcW w:w="1941" w:type="dxa"/>
            <w:tcBorders>
              <w:top w:val="single" w:sz="4" w:space="0" w:color="000000"/>
              <w:bottom w:val="single" w:sz="4" w:space="0" w:color="000000"/>
            </w:tcBorders>
          </w:tcPr>
          <w:p w14:paraId="7CAE6C30" w14:textId="77777777" w:rsidR="009F54E5" w:rsidRDefault="001A290F">
            <w:pPr>
              <w:pStyle w:val="TableParagraph"/>
              <w:ind w:left="180"/>
            </w:pPr>
            <w:r>
              <w:t>(</w:t>
            </w:r>
            <w:r>
              <w:rPr>
                <w:i/>
              </w:rPr>
              <w:t>24</w:t>
            </w:r>
            <w:r>
              <w:t>)</w:t>
            </w:r>
          </w:p>
        </w:tc>
      </w:tr>
      <w:tr w:rsidR="009F54E5" w14:paraId="142D83BE" w14:textId="77777777">
        <w:trPr>
          <w:trHeight w:val="268"/>
        </w:trPr>
        <w:tc>
          <w:tcPr>
            <w:tcW w:w="1538" w:type="dxa"/>
            <w:tcBorders>
              <w:top w:val="single" w:sz="4" w:space="0" w:color="000000"/>
              <w:bottom w:val="single" w:sz="4" w:space="0" w:color="000000"/>
            </w:tcBorders>
          </w:tcPr>
          <w:p w14:paraId="3078726E" w14:textId="77777777" w:rsidR="009F54E5" w:rsidRDefault="001A290F">
            <w:pPr>
              <w:pStyle w:val="TableParagraph"/>
            </w:pPr>
            <w:proofErr w:type="spellStart"/>
            <w:r>
              <w:t>bedtools</w:t>
            </w:r>
            <w:proofErr w:type="spellEnd"/>
          </w:p>
        </w:tc>
        <w:tc>
          <w:tcPr>
            <w:tcW w:w="4552" w:type="dxa"/>
            <w:tcBorders>
              <w:top w:val="single" w:sz="4" w:space="0" w:color="000000"/>
              <w:bottom w:val="single" w:sz="4" w:space="0" w:color="000000"/>
            </w:tcBorders>
          </w:tcPr>
          <w:p w14:paraId="17CAA474" w14:textId="77777777" w:rsidR="009F54E5" w:rsidRDefault="001A290F">
            <w:pPr>
              <w:pStyle w:val="TableParagraph"/>
              <w:ind w:left="181"/>
            </w:pPr>
            <w:r>
              <w:t>Alignment file manipulation</w:t>
            </w:r>
          </w:p>
        </w:tc>
        <w:tc>
          <w:tcPr>
            <w:tcW w:w="1941" w:type="dxa"/>
            <w:tcBorders>
              <w:top w:val="single" w:sz="4" w:space="0" w:color="000000"/>
              <w:bottom w:val="single" w:sz="4" w:space="0" w:color="000000"/>
            </w:tcBorders>
          </w:tcPr>
          <w:p w14:paraId="5413BC59" w14:textId="77777777" w:rsidR="009F54E5" w:rsidRDefault="001A290F">
            <w:pPr>
              <w:pStyle w:val="TableParagraph"/>
              <w:ind w:left="180"/>
            </w:pPr>
            <w:r>
              <w:t>(</w:t>
            </w:r>
            <w:r>
              <w:rPr>
                <w:i/>
              </w:rPr>
              <w:t>25</w:t>
            </w:r>
            <w:r>
              <w:t>)</w:t>
            </w:r>
          </w:p>
        </w:tc>
      </w:tr>
      <w:tr w:rsidR="009F54E5" w14:paraId="3F615AE3" w14:textId="77777777">
        <w:trPr>
          <w:trHeight w:val="268"/>
        </w:trPr>
        <w:tc>
          <w:tcPr>
            <w:tcW w:w="1538" w:type="dxa"/>
            <w:tcBorders>
              <w:top w:val="single" w:sz="4" w:space="0" w:color="000000"/>
              <w:bottom w:val="single" w:sz="4" w:space="0" w:color="000000"/>
            </w:tcBorders>
          </w:tcPr>
          <w:p w14:paraId="3123C898" w14:textId="77777777" w:rsidR="009F54E5" w:rsidRDefault="001A290F">
            <w:pPr>
              <w:pStyle w:val="TableParagraph"/>
            </w:pPr>
            <w:r>
              <w:t>Cufflinks</w:t>
            </w:r>
          </w:p>
        </w:tc>
        <w:tc>
          <w:tcPr>
            <w:tcW w:w="4552" w:type="dxa"/>
            <w:tcBorders>
              <w:top w:val="single" w:sz="4" w:space="0" w:color="000000"/>
              <w:bottom w:val="single" w:sz="4" w:space="0" w:color="000000"/>
            </w:tcBorders>
          </w:tcPr>
          <w:p w14:paraId="44D34E61" w14:textId="77777777" w:rsidR="009F54E5" w:rsidRDefault="001A290F">
            <w:pPr>
              <w:pStyle w:val="TableParagraph"/>
              <w:ind w:left="181"/>
            </w:pPr>
            <w:r>
              <w:t>Read quantification (primary)</w:t>
            </w:r>
          </w:p>
        </w:tc>
        <w:tc>
          <w:tcPr>
            <w:tcW w:w="1941" w:type="dxa"/>
            <w:tcBorders>
              <w:top w:val="single" w:sz="4" w:space="0" w:color="000000"/>
              <w:bottom w:val="single" w:sz="4" w:space="0" w:color="000000"/>
            </w:tcBorders>
          </w:tcPr>
          <w:p w14:paraId="7972ACF0" w14:textId="77777777" w:rsidR="009F54E5" w:rsidRDefault="001A290F">
            <w:pPr>
              <w:pStyle w:val="TableParagraph"/>
              <w:ind w:left="180"/>
            </w:pPr>
            <w:r>
              <w:t>(</w:t>
            </w:r>
            <w:r>
              <w:rPr>
                <w:i/>
              </w:rPr>
              <w:t>18</w:t>
            </w:r>
            <w:r>
              <w:t>)</w:t>
            </w:r>
          </w:p>
        </w:tc>
      </w:tr>
      <w:tr w:rsidR="009F54E5" w14:paraId="1B5DA5AE" w14:textId="77777777">
        <w:trPr>
          <w:trHeight w:val="268"/>
        </w:trPr>
        <w:tc>
          <w:tcPr>
            <w:tcW w:w="1538" w:type="dxa"/>
            <w:tcBorders>
              <w:top w:val="single" w:sz="4" w:space="0" w:color="000000"/>
              <w:bottom w:val="single" w:sz="4" w:space="0" w:color="000000"/>
            </w:tcBorders>
          </w:tcPr>
          <w:p w14:paraId="14E89F4B" w14:textId="77777777" w:rsidR="009F54E5" w:rsidRDefault="001A290F">
            <w:pPr>
              <w:pStyle w:val="TableParagraph"/>
            </w:pPr>
            <w:proofErr w:type="spellStart"/>
            <w:r>
              <w:t>HTSeq</w:t>
            </w:r>
            <w:proofErr w:type="spellEnd"/>
          </w:p>
        </w:tc>
        <w:tc>
          <w:tcPr>
            <w:tcW w:w="4552" w:type="dxa"/>
            <w:tcBorders>
              <w:top w:val="single" w:sz="4" w:space="0" w:color="000000"/>
              <w:bottom w:val="single" w:sz="4" w:space="0" w:color="000000"/>
            </w:tcBorders>
          </w:tcPr>
          <w:p w14:paraId="3B33B825" w14:textId="77777777" w:rsidR="009F54E5" w:rsidRDefault="001A290F">
            <w:pPr>
              <w:pStyle w:val="TableParagraph"/>
              <w:ind w:left="181"/>
            </w:pPr>
            <w:r>
              <w:t>Read quantification</w:t>
            </w:r>
          </w:p>
        </w:tc>
        <w:tc>
          <w:tcPr>
            <w:tcW w:w="1941" w:type="dxa"/>
            <w:tcBorders>
              <w:top w:val="single" w:sz="4" w:space="0" w:color="000000"/>
              <w:bottom w:val="single" w:sz="4" w:space="0" w:color="000000"/>
            </w:tcBorders>
          </w:tcPr>
          <w:p w14:paraId="4A2C2A40" w14:textId="77777777" w:rsidR="009F54E5" w:rsidRDefault="001A290F">
            <w:pPr>
              <w:pStyle w:val="TableParagraph"/>
              <w:ind w:left="180"/>
            </w:pPr>
            <w:r>
              <w:t>(</w:t>
            </w:r>
            <w:r>
              <w:rPr>
                <w:i/>
              </w:rPr>
              <w:t>27</w:t>
            </w:r>
            <w:r>
              <w:t>)</w:t>
            </w:r>
          </w:p>
        </w:tc>
      </w:tr>
      <w:tr w:rsidR="009F54E5" w14:paraId="1ED0EE3E" w14:textId="77777777">
        <w:trPr>
          <w:trHeight w:val="268"/>
        </w:trPr>
        <w:tc>
          <w:tcPr>
            <w:tcW w:w="1538" w:type="dxa"/>
            <w:tcBorders>
              <w:top w:val="single" w:sz="4" w:space="0" w:color="000000"/>
              <w:bottom w:val="single" w:sz="4" w:space="0" w:color="000000"/>
            </w:tcBorders>
          </w:tcPr>
          <w:p w14:paraId="72A9C22D" w14:textId="77777777" w:rsidR="009F54E5" w:rsidRDefault="001A290F">
            <w:pPr>
              <w:pStyle w:val="TableParagraph"/>
            </w:pPr>
            <w:proofErr w:type="spellStart"/>
            <w:r>
              <w:t>FastQC</w:t>
            </w:r>
            <w:proofErr w:type="spellEnd"/>
          </w:p>
        </w:tc>
        <w:tc>
          <w:tcPr>
            <w:tcW w:w="4552" w:type="dxa"/>
            <w:tcBorders>
              <w:top w:val="single" w:sz="4" w:space="0" w:color="000000"/>
              <w:bottom w:val="single" w:sz="4" w:space="0" w:color="000000"/>
            </w:tcBorders>
          </w:tcPr>
          <w:p w14:paraId="758B1A80" w14:textId="77777777" w:rsidR="009F54E5" w:rsidRDefault="001A290F">
            <w:pPr>
              <w:pStyle w:val="TableParagraph"/>
              <w:ind w:left="181"/>
            </w:pPr>
            <w:r>
              <w:t>Quality Control</w:t>
            </w:r>
          </w:p>
        </w:tc>
        <w:tc>
          <w:tcPr>
            <w:tcW w:w="1941" w:type="dxa"/>
            <w:tcBorders>
              <w:top w:val="single" w:sz="4" w:space="0" w:color="000000"/>
              <w:bottom w:val="single" w:sz="4" w:space="0" w:color="000000"/>
            </w:tcBorders>
          </w:tcPr>
          <w:p w14:paraId="74849EE7" w14:textId="77777777" w:rsidR="009F54E5" w:rsidRDefault="001A290F">
            <w:pPr>
              <w:pStyle w:val="TableParagraph"/>
              <w:ind w:left="180"/>
            </w:pPr>
            <w:r>
              <w:t>(</w:t>
            </w:r>
            <w:r>
              <w:rPr>
                <w:i/>
              </w:rPr>
              <w:t>30</w:t>
            </w:r>
            <w:r>
              <w:t>)</w:t>
            </w:r>
          </w:p>
        </w:tc>
      </w:tr>
      <w:tr w:rsidR="009F54E5" w14:paraId="50D7CD76" w14:textId="77777777">
        <w:trPr>
          <w:trHeight w:val="268"/>
        </w:trPr>
        <w:tc>
          <w:tcPr>
            <w:tcW w:w="1538" w:type="dxa"/>
            <w:tcBorders>
              <w:top w:val="single" w:sz="4" w:space="0" w:color="000000"/>
              <w:bottom w:val="single" w:sz="4" w:space="0" w:color="000000"/>
            </w:tcBorders>
          </w:tcPr>
          <w:p w14:paraId="505090C5" w14:textId="77777777" w:rsidR="009F54E5" w:rsidRDefault="001A290F">
            <w:pPr>
              <w:pStyle w:val="TableParagraph"/>
            </w:pPr>
            <w:proofErr w:type="spellStart"/>
            <w:r>
              <w:t>MultiQC</w:t>
            </w:r>
            <w:proofErr w:type="spellEnd"/>
          </w:p>
        </w:tc>
        <w:tc>
          <w:tcPr>
            <w:tcW w:w="4552" w:type="dxa"/>
            <w:tcBorders>
              <w:top w:val="single" w:sz="4" w:space="0" w:color="000000"/>
              <w:bottom w:val="single" w:sz="4" w:space="0" w:color="000000"/>
            </w:tcBorders>
          </w:tcPr>
          <w:p w14:paraId="3DCEC403" w14:textId="77777777" w:rsidR="009F54E5" w:rsidRDefault="001A290F">
            <w:pPr>
              <w:pStyle w:val="TableParagraph"/>
              <w:ind w:left="181"/>
            </w:pPr>
            <w:r>
              <w:t>Quality Control</w:t>
            </w:r>
          </w:p>
        </w:tc>
        <w:tc>
          <w:tcPr>
            <w:tcW w:w="1941" w:type="dxa"/>
            <w:tcBorders>
              <w:top w:val="single" w:sz="4" w:space="0" w:color="000000"/>
              <w:bottom w:val="single" w:sz="4" w:space="0" w:color="000000"/>
            </w:tcBorders>
          </w:tcPr>
          <w:p w14:paraId="404276E4" w14:textId="77777777" w:rsidR="009F54E5" w:rsidRDefault="001A290F">
            <w:pPr>
              <w:pStyle w:val="TableParagraph"/>
              <w:ind w:left="180"/>
            </w:pPr>
            <w:r>
              <w:t>(</w:t>
            </w:r>
            <w:r>
              <w:rPr>
                <w:i/>
              </w:rPr>
              <w:t>54</w:t>
            </w:r>
            <w:r>
              <w:t>)</w:t>
            </w:r>
          </w:p>
        </w:tc>
      </w:tr>
      <w:tr w:rsidR="009F54E5" w14:paraId="5BD92AE1" w14:textId="77777777">
        <w:trPr>
          <w:trHeight w:val="268"/>
        </w:trPr>
        <w:tc>
          <w:tcPr>
            <w:tcW w:w="1538" w:type="dxa"/>
            <w:tcBorders>
              <w:top w:val="single" w:sz="4" w:space="0" w:color="000000"/>
              <w:bottom w:val="single" w:sz="4" w:space="0" w:color="000000"/>
            </w:tcBorders>
          </w:tcPr>
          <w:p w14:paraId="01F21065" w14:textId="77777777" w:rsidR="009F54E5" w:rsidRDefault="001A290F">
            <w:pPr>
              <w:pStyle w:val="TableParagraph"/>
            </w:pPr>
            <w:r>
              <w:t>pandas</w:t>
            </w:r>
          </w:p>
        </w:tc>
        <w:tc>
          <w:tcPr>
            <w:tcW w:w="4552" w:type="dxa"/>
            <w:tcBorders>
              <w:top w:val="single" w:sz="4" w:space="0" w:color="000000"/>
              <w:bottom w:val="single" w:sz="4" w:space="0" w:color="000000"/>
            </w:tcBorders>
          </w:tcPr>
          <w:p w14:paraId="3E6BB514" w14:textId="77777777" w:rsidR="009F54E5" w:rsidRDefault="001A290F">
            <w:pPr>
              <w:pStyle w:val="TableParagraph"/>
              <w:ind w:left="181"/>
            </w:pPr>
            <w:r>
              <w:t>Data manipulation</w:t>
            </w:r>
          </w:p>
        </w:tc>
        <w:tc>
          <w:tcPr>
            <w:tcW w:w="1941" w:type="dxa"/>
            <w:tcBorders>
              <w:top w:val="single" w:sz="4" w:space="0" w:color="000000"/>
              <w:bottom w:val="single" w:sz="4" w:space="0" w:color="000000"/>
            </w:tcBorders>
          </w:tcPr>
          <w:p w14:paraId="450E978F" w14:textId="77777777" w:rsidR="009F54E5" w:rsidRDefault="001A290F">
            <w:pPr>
              <w:pStyle w:val="TableParagraph"/>
              <w:ind w:left="180"/>
            </w:pPr>
            <w:r>
              <w:t>(</w:t>
            </w:r>
            <w:r>
              <w:rPr>
                <w:i/>
              </w:rPr>
              <w:t>55</w:t>
            </w:r>
            <w:r>
              <w:t>)</w:t>
            </w:r>
          </w:p>
        </w:tc>
      </w:tr>
      <w:tr w:rsidR="009F54E5" w14:paraId="73B3D776" w14:textId="77777777">
        <w:trPr>
          <w:trHeight w:val="268"/>
        </w:trPr>
        <w:tc>
          <w:tcPr>
            <w:tcW w:w="1538" w:type="dxa"/>
            <w:tcBorders>
              <w:top w:val="single" w:sz="4" w:space="0" w:color="000000"/>
              <w:bottom w:val="single" w:sz="4" w:space="0" w:color="000000"/>
            </w:tcBorders>
          </w:tcPr>
          <w:p w14:paraId="354EE317" w14:textId="77777777" w:rsidR="009F54E5" w:rsidRDefault="001A290F">
            <w:pPr>
              <w:pStyle w:val="TableParagraph"/>
            </w:pPr>
            <w:proofErr w:type="spellStart"/>
            <w:r>
              <w:t>numpy</w:t>
            </w:r>
            <w:proofErr w:type="spellEnd"/>
          </w:p>
        </w:tc>
        <w:tc>
          <w:tcPr>
            <w:tcW w:w="4552" w:type="dxa"/>
            <w:tcBorders>
              <w:top w:val="single" w:sz="4" w:space="0" w:color="000000"/>
              <w:bottom w:val="single" w:sz="4" w:space="0" w:color="000000"/>
            </w:tcBorders>
          </w:tcPr>
          <w:p w14:paraId="2E6AABAB" w14:textId="77777777" w:rsidR="009F54E5" w:rsidRDefault="001A290F">
            <w:pPr>
              <w:pStyle w:val="TableParagraph"/>
              <w:ind w:left="181"/>
            </w:pPr>
            <w:r>
              <w:t>Data manipulation</w:t>
            </w:r>
          </w:p>
        </w:tc>
        <w:tc>
          <w:tcPr>
            <w:tcW w:w="1941" w:type="dxa"/>
            <w:tcBorders>
              <w:top w:val="single" w:sz="4" w:space="0" w:color="000000"/>
              <w:bottom w:val="single" w:sz="4" w:space="0" w:color="000000"/>
            </w:tcBorders>
          </w:tcPr>
          <w:p w14:paraId="4D488F72" w14:textId="77777777" w:rsidR="009F54E5" w:rsidRDefault="001A290F">
            <w:pPr>
              <w:pStyle w:val="TableParagraph"/>
              <w:ind w:left="180"/>
            </w:pPr>
            <w:r>
              <w:t>(</w:t>
            </w:r>
            <w:r>
              <w:rPr>
                <w:i/>
              </w:rPr>
              <w:t>37, 38</w:t>
            </w:r>
            <w:r>
              <w:t>)</w:t>
            </w:r>
          </w:p>
        </w:tc>
      </w:tr>
      <w:tr w:rsidR="009F54E5" w14:paraId="18EBDB6A" w14:textId="77777777">
        <w:trPr>
          <w:trHeight w:val="268"/>
        </w:trPr>
        <w:tc>
          <w:tcPr>
            <w:tcW w:w="1538" w:type="dxa"/>
            <w:tcBorders>
              <w:top w:val="single" w:sz="4" w:space="0" w:color="000000"/>
              <w:bottom w:val="single" w:sz="4" w:space="0" w:color="000000"/>
            </w:tcBorders>
          </w:tcPr>
          <w:p w14:paraId="555DBBE8" w14:textId="77777777" w:rsidR="009F54E5" w:rsidRDefault="001A290F">
            <w:pPr>
              <w:pStyle w:val="TableParagraph"/>
            </w:pPr>
            <w:proofErr w:type="spellStart"/>
            <w:r>
              <w:t>scipy</w:t>
            </w:r>
            <w:proofErr w:type="spellEnd"/>
          </w:p>
        </w:tc>
        <w:tc>
          <w:tcPr>
            <w:tcW w:w="4552" w:type="dxa"/>
            <w:tcBorders>
              <w:top w:val="single" w:sz="4" w:space="0" w:color="000000"/>
              <w:bottom w:val="single" w:sz="4" w:space="0" w:color="000000"/>
            </w:tcBorders>
          </w:tcPr>
          <w:p w14:paraId="07FE9ECF" w14:textId="77777777" w:rsidR="009F54E5" w:rsidRDefault="001A290F">
            <w:pPr>
              <w:pStyle w:val="TableParagraph"/>
              <w:ind w:left="181"/>
            </w:pPr>
            <w:r>
              <w:t>Data manipulation</w:t>
            </w:r>
          </w:p>
        </w:tc>
        <w:tc>
          <w:tcPr>
            <w:tcW w:w="1941" w:type="dxa"/>
            <w:tcBorders>
              <w:top w:val="single" w:sz="4" w:space="0" w:color="000000"/>
              <w:bottom w:val="single" w:sz="4" w:space="0" w:color="000000"/>
            </w:tcBorders>
          </w:tcPr>
          <w:p w14:paraId="4E1F116A" w14:textId="77777777" w:rsidR="009F54E5" w:rsidRDefault="001A290F">
            <w:pPr>
              <w:pStyle w:val="TableParagraph"/>
              <w:ind w:left="180"/>
            </w:pPr>
            <w:r>
              <w:t>(</w:t>
            </w:r>
            <w:r>
              <w:rPr>
                <w:i/>
              </w:rPr>
              <w:t>39</w:t>
            </w:r>
            <w:r>
              <w:t>)</w:t>
            </w:r>
          </w:p>
        </w:tc>
      </w:tr>
      <w:tr w:rsidR="009F54E5" w14:paraId="429424BA" w14:textId="77777777">
        <w:trPr>
          <w:trHeight w:val="268"/>
        </w:trPr>
        <w:tc>
          <w:tcPr>
            <w:tcW w:w="1538" w:type="dxa"/>
            <w:tcBorders>
              <w:top w:val="single" w:sz="4" w:space="0" w:color="000000"/>
              <w:bottom w:val="single" w:sz="4" w:space="0" w:color="000000"/>
            </w:tcBorders>
          </w:tcPr>
          <w:p w14:paraId="2B4D250F" w14:textId="77777777" w:rsidR="009F54E5" w:rsidRDefault="001A290F">
            <w:pPr>
              <w:pStyle w:val="TableParagraph"/>
            </w:pPr>
            <w:proofErr w:type="spellStart"/>
            <w:r>
              <w:t>sklearn</w:t>
            </w:r>
            <w:proofErr w:type="spellEnd"/>
          </w:p>
        </w:tc>
        <w:tc>
          <w:tcPr>
            <w:tcW w:w="4552" w:type="dxa"/>
            <w:tcBorders>
              <w:top w:val="single" w:sz="4" w:space="0" w:color="000000"/>
              <w:bottom w:val="single" w:sz="4" w:space="0" w:color="000000"/>
            </w:tcBorders>
          </w:tcPr>
          <w:p w14:paraId="49938917" w14:textId="77777777" w:rsidR="009F54E5" w:rsidRDefault="001A290F">
            <w:pPr>
              <w:pStyle w:val="TableParagraph"/>
              <w:ind w:left="181"/>
            </w:pPr>
            <w:r>
              <w:t>Data manipulation</w:t>
            </w:r>
          </w:p>
        </w:tc>
        <w:tc>
          <w:tcPr>
            <w:tcW w:w="1941" w:type="dxa"/>
            <w:tcBorders>
              <w:top w:val="single" w:sz="4" w:space="0" w:color="000000"/>
              <w:bottom w:val="single" w:sz="4" w:space="0" w:color="000000"/>
            </w:tcBorders>
          </w:tcPr>
          <w:p w14:paraId="3BFF0CA0" w14:textId="77777777" w:rsidR="009F54E5" w:rsidRDefault="001A290F">
            <w:pPr>
              <w:pStyle w:val="TableParagraph"/>
              <w:ind w:left="180"/>
            </w:pPr>
            <w:r>
              <w:t>(</w:t>
            </w:r>
            <w:r>
              <w:rPr>
                <w:i/>
              </w:rPr>
              <w:t>56</w:t>
            </w:r>
            <w:r>
              <w:t>)</w:t>
            </w:r>
          </w:p>
        </w:tc>
      </w:tr>
      <w:tr w:rsidR="009F54E5" w14:paraId="5ABDA700" w14:textId="77777777">
        <w:trPr>
          <w:trHeight w:val="268"/>
        </w:trPr>
        <w:tc>
          <w:tcPr>
            <w:tcW w:w="1538" w:type="dxa"/>
            <w:tcBorders>
              <w:top w:val="single" w:sz="4" w:space="0" w:color="000000"/>
              <w:bottom w:val="single" w:sz="4" w:space="0" w:color="000000"/>
            </w:tcBorders>
          </w:tcPr>
          <w:p w14:paraId="4851BBCD" w14:textId="77777777" w:rsidR="009F54E5" w:rsidRDefault="001A290F">
            <w:pPr>
              <w:pStyle w:val="TableParagraph"/>
            </w:pPr>
            <w:r>
              <w:t>matplotlib</w:t>
            </w:r>
          </w:p>
        </w:tc>
        <w:tc>
          <w:tcPr>
            <w:tcW w:w="4552" w:type="dxa"/>
            <w:tcBorders>
              <w:top w:val="single" w:sz="4" w:space="0" w:color="000000"/>
              <w:bottom w:val="single" w:sz="4" w:space="0" w:color="000000"/>
            </w:tcBorders>
          </w:tcPr>
          <w:p w14:paraId="029E8536" w14:textId="77777777" w:rsidR="009F54E5" w:rsidRDefault="001A290F">
            <w:pPr>
              <w:pStyle w:val="TableParagraph"/>
              <w:ind w:left="181"/>
            </w:pPr>
            <w:r>
              <w:t>Plotting</w:t>
            </w:r>
          </w:p>
        </w:tc>
        <w:tc>
          <w:tcPr>
            <w:tcW w:w="1941" w:type="dxa"/>
            <w:tcBorders>
              <w:top w:val="single" w:sz="4" w:space="0" w:color="000000"/>
              <w:bottom w:val="single" w:sz="4" w:space="0" w:color="000000"/>
            </w:tcBorders>
          </w:tcPr>
          <w:p w14:paraId="16692503" w14:textId="77777777" w:rsidR="009F54E5" w:rsidRDefault="001A290F">
            <w:pPr>
              <w:pStyle w:val="TableParagraph"/>
              <w:ind w:left="180"/>
            </w:pPr>
            <w:r>
              <w:t>(</w:t>
            </w:r>
            <w:r>
              <w:rPr>
                <w:i/>
              </w:rPr>
              <w:t>34</w:t>
            </w:r>
            <w:r>
              <w:t>)</w:t>
            </w:r>
          </w:p>
        </w:tc>
      </w:tr>
      <w:tr w:rsidR="009F54E5" w14:paraId="19A9DF57" w14:textId="77777777">
        <w:trPr>
          <w:trHeight w:val="268"/>
        </w:trPr>
        <w:tc>
          <w:tcPr>
            <w:tcW w:w="1538" w:type="dxa"/>
            <w:tcBorders>
              <w:top w:val="single" w:sz="4" w:space="0" w:color="000000"/>
              <w:bottom w:val="single" w:sz="4" w:space="0" w:color="000000"/>
            </w:tcBorders>
          </w:tcPr>
          <w:p w14:paraId="38BCA3B6" w14:textId="77777777" w:rsidR="009F54E5" w:rsidRDefault="001A290F">
            <w:pPr>
              <w:pStyle w:val="TableParagraph"/>
            </w:pPr>
            <w:proofErr w:type="spellStart"/>
            <w:r>
              <w:t>XPRESSplot</w:t>
            </w:r>
            <w:proofErr w:type="spellEnd"/>
          </w:p>
        </w:tc>
        <w:tc>
          <w:tcPr>
            <w:tcW w:w="4552" w:type="dxa"/>
            <w:tcBorders>
              <w:top w:val="single" w:sz="4" w:space="0" w:color="000000"/>
              <w:bottom w:val="single" w:sz="4" w:space="0" w:color="000000"/>
            </w:tcBorders>
          </w:tcPr>
          <w:p w14:paraId="37E1487F" w14:textId="77777777" w:rsidR="009F54E5" w:rsidRDefault="001A290F">
            <w:pPr>
              <w:pStyle w:val="TableParagraph"/>
              <w:ind w:left="181"/>
            </w:pPr>
            <w:r>
              <w:t>Normalization and matrix manipulation</w:t>
            </w:r>
          </w:p>
        </w:tc>
        <w:tc>
          <w:tcPr>
            <w:tcW w:w="1941" w:type="dxa"/>
            <w:tcBorders>
              <w:top w:val="single" w:sz="4" w:space="0" w:color="000000"/>
              <w:bottom w:val="single" w:sz="4" w:space="0" w:color="000000"/>
            </w:tcBorders>
          </w:tcPr>
          <w:p w14:paraId="58A6FFA2" w14:textId="77777777" w:rsidR="009F54E5" w:rsidRDefault="001A290F">
            <w:pPr>
              <w:pStyle w:val="TableParagraph"/>
              <w:ind w:left="120"/>
            </w:pPr>
            <w:r>
              <w:t>This paper</w:t>
            </w:r>
          </w:p>
        </w:tc>
      </w:tr>
      <w:tr w:rsidR="009F54E5" w14:paraId="561FB85C" w14:textId="77777777">
        <w:trPr>
          <w:trHeight w:val="268"/>
        </w:trPr>
        <w:tc>
          <w:tcPr>
            <w:tcW w:w="1538" w:type="dxa"/>
            <w:tcBorders>
              <w:top w:val="single" w:sz="4" w:space="0" w:color="000000"/>
              <w:bottom w:val="single" w:sz="4" w:space="0" w:color="000000"/>
            </w:tcBorders>
          </w:tcPr>
          <w:p w14:paraId="24E9DF41" w14:textId="77777777" w:rsidR="009F54E5" w:rsidRDefault="001A290F">
            <w:pPr>
              <w:pStyle w:val="TableParagraph"/>
            </w:pPr>
            <w:proofErr w:type="spellStart"/>
            <w:r>
              <w:t>dupRadar</w:t>
            </w:r>
            <w:proofErr w:type="spellEnd"/>
          </w:p>
        </w:tc>
        <w:tc>
          <w:tcPr>
            <w:tcW w:w="4552" w:type="dxa"/>
            <w:tcBorders>
              <w:top w:val="single" w:sz="4" w:space="0" w:color="000000"/>
              <w:bottom w:val="single" w:sz="4" w:space="0" w:color="000000"/>
            </w:tcBorders>
          </w:tcPr>
          <w:p w14:paraId="3B268180" w14:textId="77777777" w:rsidR="009F54E5" w:rsidRDefault="001A290F">
            <w:pPr>
              <w:pStyle w:val="TableParagraph"/>
              <w:ind w:left="181"/>
            </w:pPr>
            <w:r>
              <w:t>Perform library complexity calculations</w:t>
            </w:r>
          </w:p>
        </w:tc>
        <w:tc>
          <w:tcPr>
            <w:tcW w:w="1941" w:type="dxa"/>
            <w:tcBorders>
              <w:top w:val="single" w:sz="4" w:space="0" w:color="000000"/>
              <w:bottom w:val="single" w:sz="4" w:space="0" w:color="000000"/>
            </w:tcBorders>
          </w:tcPr>
          <w:p w14:paraId="4F42F0E1" w14:textId="77777777" w:rsidR="009F54E5" w:rsidRDefault="001A290F">
            <w:pPr>
              <w:pStyle w:val="TableParagraph"/>
              <w:ind w:left="180"/>
            </w:pPr>
            <w:r>
              <w:t>(</w:t>
            </w:r>
            <w:r>
              <w:rPr>
                <w:i/>
              </w:rPr>
              <w:t>31</w:t>
            </w:r>
            <w:r>
              <w:t>)</w:t>
            </w:r>
          </w:p>
        </w:tc>
      </w:tr>
      <w:tr w:rsidR="009F54E5" w14:paraId="645C6A23" w14:textId="77777777">
        <w:trPr>
          <w:trHeight w:val="265"/>
        </w:trPr>
        <w:tc>
          <w:tcPr>
            <w:tcW w:w="1538" w:type="dxa"/>
            <w:tcBorders>
              <w:top w:val="single" w:sz="4" w:space="0" w:color="000000"/>
            </w:tcBorders>
          </w:tcPr>
          <w:p w14:paraId="19F08C59" w14:textId="77777777" w:rsidR="009F54E5" w:rsidRDefault="001A290F">
            <w:pPr>
              <w:pStyle w:val="TableParagraph"/>
              <w:spacing w:line="231" w:lineRule="exact"/>
            </w:pPr>
            <w:r>
              <w:t>DESeq2</w:t>
            </w:r>
          </w:p>
        </w:tc>
        <w:tc>
          <w:tcPr>
            <w:tcW w:w="4552" w:type="dxa"/>
            <w:tcBorders>
              <w:top w:val="single" w:sz="4" w:space="0" w:color="000000"/>
            </w:tcBorders>
          </w:tcPr>
          <w:p w14:paraId="3C44ED87" w14:textId="77777777" w:rsidR="009F54E5" w:rsidRDefault="001A290F">
            <w:pPr>
              <w:pStyle w:val="TableParagraph"/>
              <w:spacing w:line="231" w:lineRule="exact"/>
              <w:ind w:left="181"/>
            </w:pPr>
            <w:r>
              <w:t>Perform differential expression analysis</w:t>
            </w:r>
          </w:p>
        </w:tc>
        <w:tc>
          <w:tcPr>
            <w:tcW w:w="1941" w:type="dxa"/>
            <w:tcBorders>
              <w:top w:val="single" w:sz="4" w:space="0" w:color="000000"/>
            </w:tcBorders>
          </w:tcPr>
          <w:p w14:paraId="3B591A8D" w14:textId="77777777" w:rsidR="009F54E5" w:rsidRDefault="001A290F">
            <w:pPr>
              <w:pStyle w:val="TableParagraph"/>
              <w:spacing w:line="231" w:lineRule="exact"/>
              <w:ind w:left="180"/>
            </w:pPr>
            <w:r>
              <w:t>(</w:t>
            </w:r>
            <w:r>
              <w:rPr>
                <w:i/>
              </w:rPr>
              <w:t>40</w:t>
            </w:r>
            <w:r>
              <w:t>)</w:t>
            </w:r>
          </w:p>
        </w:tc>
      </w:tr>
    </w:tbl>
    <w:p w14:paraId="4860B587" w14:textId="77777777" w:rsidR="009F54E5" w:rsidRDefault="009F54E5">
      <w:pPr>
        <w:pStyle w:val="BodyText"/>
        <w:rPr>
          <w:sz w:val="24"/>
        </w:rPr>
      </w:pPr>
    </w:p>
    <w:p w14:paraId="4120DCB3" w14:textId="77777777" w:rsidR="009F54E5" w:rsidRDefault="001A290F">
      <w:pPr>
        <w:spacing w:before="213"/>
        <w:ind w:left="854"/>
        <w:rPr>
          <w:sz w:val="20"/>
        </w:rPr>
      </w:pPr>
      <w:r>
        <w:rPr>
          <w:spacing w:val="-6"/>
          <w:sz w:val="20"/>
        </w:rPr>
        <w:t xml:space="preserve">Table </w:t>
      </w:r>
      <w:r>
        <w:rPr>
          <w:sz w:val="20"/>
        </w:rPr>
        <w:t xml:space="preserve">5: Summary of dependency software, accession location, and purpose in the </w:t>
      </w:r>
      <w:proofErr w:type="spellStart"/>
      <w:r>
        <w:rPr>
          <w:sz w:val="20"/>
        </w:rPr>
        <w:t>XPRESSplot</w:t>
      </w:r>
      <w:proofErr w:type="spellEnd"/>
      <w:r>
        <w:rPr>
          <w:spacing w:val="-29"/>
          <w:sz w:val="20"/>
        </w:rPr>
        <w:t xml:space="preserve"> </w:t>
      </w:r>
      <w:r>
        <w:rPr>
          <w:sz w:val="20"/>
        </w:rPr>
        <w:t>package.</w:t>
      </w:r>
    </w:p>
    <w:p w14:paraId="24BFA502" w14:textId="77777777" w:rsidR="009F54E5" w:rsidRDefault="009F54E5">
      <w:pPr>
        <w:rPr>
          <w:sz w:val="20"/>
        </w:rPr>
        <w:sectPr w:rsidR="009F54E5">
          <w:pgSz w:w="12240" w:h="20160"/>
          <w:pgMar w:top="580" w:right="520" w:bottom="360" w:left="600" w:header="0" w:footer="161" w:gutter="0"/>
          <w:cols w:space="720"/>
        </w:sectPr>
      </w:pPr>
    </w:p>
    <w:tbl>
      <w:tblPr>
        <w:tblW w:w="0" w:type="auto"/>
        <w:tblInd w:w="127" w:type="dxa"/>
        <w:tblLayout w:type="fixed"/>
        <w:tblCellMar>
          <w:left w:w="0" w:type="dxa"/>
          <w:right w:w="0" w:type="dxa"/>
        </w:tblCellMar>
        <w:tblLook w:val="01E0" w:firstRow="1" w:lastRow="1" w:firstColumn="1" w:lastColumn="1" w:noHBand="0" w:noVBand="0"/>
      </w:tblPr>
      <w:tblGrid>
        <w:gridCol w:w="1386"/>
        <w:gridCol w:w="4704"/>
        <w:gridCol w:w="1939"/>
      </w:tblGrid>
      <w:tr w:rsidR="009F54E5" w14:paraId="43C9B7B8" w14:textId="77777777">
        <w:trPr>
          <w:trHeight w:val="273"/>
        </w:trPr>
        <w:tc>
          <w:tcPr>
            <w:tcW w:w="1386" w:type="dxa"/>
            <w:tcBorders>
              <w:bottom w:val="single" w:sz="4" w:space="0" w:color="000000"/>
            </w:tcBorders>
          </w:tcPr>
          <w:p w14:paraId="6729F95E" w14:textId="2DFED48A" w:rsidR="009F54E5" w:rsidRDefault="001A290F">
            <w:pPr>
              <w:pStyle w:val="TableParagraph"/>
              <w:spacing w:line="240" w:lineRule="auto"/>
              <w:rPr>
                <w:b/>
              </w:rPr>
            </w:pPr>
            <w:commentRangeStart w:id="1605"/>
            <w:r>
              <w:rPr>
                <w:b/>
              </w:rPr>
              <w:lastRenderedPageBreak/>
              <w:t>Package</w:t>
            </w:r>
            <w:commentRangeEnd w:id="1605"/>
            <w:r w:rsidR="00FA42F6">
              <w:rPr>
                <w:rStyle w:val="CommentReference"/>
              </w:rPr>
              <w:commentReference w:id="1605"/>
            </w:r>
          </w:p>
        </w:tc>
        <w:tc>
          <w:tcPr>
            <w:tcW w:w="4704" w:type="dxa"/>
            <w:tcBorders>
              <w:bottom w:val="single" w:sz="4" w:space="0" w:color="000000"/>
            </w:tcBorders>
          </w:tcPr>
          <w:p w14:paraId="50507B77" w14:textId="77777777" w:rsidR="009F54E5" w:rsidRDefault="001A290F">
            <w:pPr>
              <w:pStyle w:val="TableParagraph"/>
              <w:spacing w:line="240" w:lineRule="auto"/>
              <w:ind w:left="333"/>
              <w:rPr>
                <w:b/>
              </w:rPr>
            </w:pPr>
            <w:r>
              <w:rPr>
                <w:b/>
              </w:rPr>
              <w:t>Purpose</w:t>
            </w:r>
          </w:p>
        </w:tc>
        <w:tc>
          <w:tcPr>
            <w:tcW w:w="1939" w:type="dxa"/>
            <w:tcBorders>
              <w:bottom w:val="single" w:sz="4" w:space="0" w:color="000000"/>
            </w:tcBorders>
          </w:tcPr>
          <w:p w14:paraId="3A9D68C9" w14:textId="77777777" w:rsidR="009F54E5" w:rsidRDefault="001A290F">
            <w:pPr>
              <w:pStyle w:val="TableParagraph"/>
              <w:spacing w:line="240" w:lineRule="auto"/>
              <w:ind w:left="120"/>
              <w:rPr>
                <w:b/>
              </w:rPr>
            </w:pPr>
            <w:r>
              <w:rPr>
                <w:b/>
              </w:rPr>
              <w:t>Reference</w:t>
            </w:r>
          </w:p>
        </w:tc>
      </w:tr>
      <w:tr w:rsidR="009F54E5" w14:paraId="257CA34B" w14:textId="77777777">
        <w:trPr>
          <w:trHeight w:val="268"/>
        </w:trPr>
        <w:tc>
          <w:tcPr>
            <w:tcW w:w="1386" w:type="dxa"/>
            <w:tcBorders>
              <w:top w:val="single" w:sz="4" w:space="0" w:color="000000"/>
              <w:bottom w:val="single" w:sz="4" w:space="0" w:color="000000"/>
            </w:tcBorders>
          </w:tcPr>
          <w:p w14:paraId="2C99D95F" w14:textId="77777777" w:rsidR="009F54E5" w:rsidRDefault="001A290F">
            <w:pPr>
              <w:pStyle w:val="TableParagraph"/>
            </w:pPr>
            <w:r>
              <w:t>Python</w:t>
            </w:r>
          </w:p>
        </w:tc>
        <w:tc>
          <w:tcPr>
            <w:tcW w:w="4704" w:type="dxa"/>
            <w:tcBorders>
              <w:top w:val="single" w:sz="4" w:space="0" w:color="000000"/>
              <w:bottom w:val="single" w:sz="4" w:space="0" w:color="000000"/>
            </w:tcBorders>
          </w:tcPr>
          <w:p w14:paraId="2534EEF3" w14:textId="77777777" w:rsidR="009F54E5" w:rsidRDefault="001A290F">
            <w:pPr>
              <w:pStyle w:val="TableParagraph"/>
              <w:ind w:left="333"/>
            </w:pPr>
            <w:r>
              <w:t>Primary language</w:t>
            </w:r>
          </w:p>
        </w:tc>
        <w:tc>
          <w:tcPr>
            <w:tcW w:w="1939" w:type="dxa"/>
            <w:tcBorders>
              <w:top w:val="single" w:sz="4" w:space="0" w:color="000000"/>
              <w:bottom w:val="single" w:sz="4" w:space="0" w:color="000000"/>
            </w:tcBorders>
          </w:tcPr>
          <w:p w14:paraId="7ABFA728" w14:textId="77777777" w:rsidR="009F54E5" w:rsidRDefault="009F54E5">
            <w:pPr>
              <w:pStyle w:val="TableParagraph"/>
              <w:spacing w:line="240" w:lineRule="auto"/>
              <w:ind w:left="0"/>
              <w:rPr>
                <w:rFonts w:ascii="Times New Roman"/>
                <w:sz w:val="18"/>
              </w:rPr>
            </w:pPr>
          </w:p>
        </w:tc>
      </w:tr>
      <w:tr w:rsidR="009F54E5" w14:paraId="62297BA6" w14:textId="77777777">
        <w:trPr>
          <w:trHeight w:val="268"/>
        </w:trPr>
        <w:tc>
          <w:tcPr>
            <w:tcW w:w="1386" w:type="dxa"/>
            <w:tcBorders>
              <w:top w:val="single" w:sz="4" w:space="0" w:color="000000"/>
              <w:bottom w:val="single" w:sz="4" w:space="0" w:color="000000"/>
            </w:tcBorders>
          </w:tcPr>
          <w:p w14:paraId="39912E2B" w14:textId="77777777" w:rsidR="009F54E5" w:rsidRDefault="001A290F">
            <w:pPr>
              <w:pStyle w:val="TableParagraph"/>
            </w:pPr>
            <w:r>
              <w:rPr>
                <w:w w:val="99"/>
              </w:rPr>
              <w:t>R</w:t>
            </w:r>
          </w:p>
        </w:tc>
        <w:tc>
          <w:tcPr>
            <w:tcW w:w="4704" w:type="dxa"/>
            <w:tcBorders>
              <w:top w:val="single" w:sz="4" w:space="0" w:color="000000"/>
              <w:bottom w:val="single" w:sz="4" w:space="0" w:color="000000"/>
            </w:tcBorders>
          </w:tcPr>
          <w:p w14:paraId="11A4EAC3" w14:textId="77777777" w:rsidR="009F54E5" w:rsidRDefault="001A290F">
            <w:pPr>
              <w:pStyle w:val="TableParagraph"/>
              <w:ind w:left="333"/>
            </w:pPr>
            <w:r>
              <w:t>Language used for some statistical modules</w:t>
            </w:r>
          </w:p>
        </w:tc>
        <w:tc>
          <w:tcPr>
            <w:tcW w:w="1939" w:type="dxa"/>
            <w:tcBorders>
              <w:top w:val="single" w:sz="4" w:space="0" w:color="000000"/>
              <w:bottom w:val="single" w:sz="4" w:space="0" w:color="000000"/>
            </w:tcBorders>
          </w:tcPr>
          <w:p w14:paraId="7ECEE4B9" w14:textId="77777777" w:rsidR="009F54E5" w:rsidRDefault="009F54E5">
            <w:pPr>
              <w:pStyle w:val="TableParagraph"/>
              <w:spacing w:line="240" w:lineRule="auto"/>
              <w:ind w:left="0"/>
              <w:rPr>
                <w:rFonts w:ascii="Times New Roman"/>
                <w:sz w:val="18"/>
              </w:rPr>
            </w:pPr>
          </w:p>
        </w:tc>
      </w:tr>
      <w:tr w:rsidR="009F54E5" w14:paraId="197CFE1E" w14:textId="77777777">
        <w:trPr>
          <w:trHeight w:val="268"/>
        </w:trPr>
        <w:tc>
          <w:tcPr>
            <w:tcW w:w="1386" w:type="dxa"/>
            <w:tcBorders>
              <w:top w:val="single" w:sz="4" w:space="0" w:color="000000"/>
              <w:bottom w:val="single" w:sz="4" w:space="0" w:color="000000"/>
            </w:tcBorders>
          </w:tcPr>
          <w:p w14:paraId="6C79859D" w14:textId="77777777" w:rsidR="009F54E5" w:rsidRDefault="001A290F">
            <w:pPr>
              <w:pStyle w:val="TableParagraph"/>
            </w:pPr>
            <w:r>
              <w:t>pandas</w:t>
            </w:r>
          </w:p>
        </w:tc>
        <w:tc>
          <w:tcPr>
            <w:tcW w:w="4704" w:type="dxa"/>
            <w:tcBorders>
              <w:top w:val="single" w:sz="4" w:space="0" w:color="000000"/>
              <w:bottom w:val="single" w:sz="4" w:space="0" w:color="000000"/>
            </w:tcBorders>
          </w:tcPr>
          <w:p w14:paraId="0D07D0F9" w14:textId="77777777" w:rsidR="009F54E5" w:rsidRDefault="001A290F">
            <w:pPr>
              <w:pStyle w:val="TableParagraph"/>
              <w:ind w:left="333"/>
            </w:pPr>
            <w:r>
              <w:t>Data manipulation</w:t>
            </w:r>
          </w:p>
        </w:tc>
        <w:tc>
          <w:tcPr>
            <w:tcW w:w="1939" w:type="dxa"/>
            <w:tcBorders>
              <w:top w:val="single" w:sz="4" w:space="0" w:color="000000"/>
              <w:bottom w:val="single" w:sz="4" w:space="0" w:color="000000"/>
            </w:tcBorders>
          </w:tcPr>
          <w:p w14:paraId="7FE89A86" w14:textId="77777777" w:rsidR="009F54E5" w:rsidRDefault="001A290F">
            <w:pPr>
              <w:pStyle w:val="TableParagraph"/>
              <w:ind w:left="180"/>
            </w:pPr>
            <w:r>
              <w:t>(</w:t>
            </w:r>
            <w:r>
              <w:rPr>
                <w:i/>
              </w:rPr>
              <w:t>55</w:t>
            </w:r>
            <w:r>
              <w:t>)</w:t>
            </w:r>
          </w:p>
        </w:tc>
      </w:tr>
      <w:tr w:rsidR="009F54E5" w14:paraId="3987CD2E" w14:textId="77777777">
        <w:trPr>
          <w:trHeight w:val="268"/>
        </w:trPr>
        <w:tc>
          <w:tcPr>
            <w:tcW w:w="1386" w:type="dxa"/>
            <w:tcBorders>
              <w:top w:val="single" w:sz="4" w:space="0" w:color="000000"/>
              <w:bottom w:val="single" w:sz="4" w:space="0" w:color="000000"/>
            </w:tcBorders>
          </w:tcPr>
          <w:p w14:paraId="6B2D8D0D" w14:textId="77777777" w:rsidR="009F54E5" w:rsidRDefault="001A290F">
            <w:pPr>
              <w:pStyle w:val="TableParagraph"/>
            </w:pPr>
            <w:proofErr w:type="spellStart"/>
            <w:r>
              <w:t>numpy</w:t>
            </w:r>
            <w:proofErr w:type="spellEnd"/>
          </w:p>
        </w:tc>
        <w:tc>
          <w:tcPr>
            <w:tcW w:w="4704" w:type="dxa"/>
            <w:tcBorders>
              <w:top w:val="single" w:sz="4" w:space="0" w:color="000000"/>
              <w:bottom w:val="single" w:sz="4" w:space="0" w:color="000000"/>
            </w:tcBorders>
          </w:tcPr>
          <w:p w14:paraId="4D8928DA" w14:textId="77777777" w:rsidR="009F54E5" w:rsidRDefault="001A290F">
            <w:pPr>
              <w:pStyle w:val="TableParagraph"/>
              <w:ind w:left="333"/>
            </w:pPr>
            <w:r>
              <w:t>Data manipulation</w:t>
            </w:r>
          </w:p>
        </w:tc>
        <w:tc>
          <w:tcPr>
            <w:tcW w:w="1939" w:type="dxa"/>
            <w:tcBorders>
              <w:top w:val="single" w:sz="4" w:space="0" w:color="000000"/>
              <w:bottom w:val="single" w:sz="4" w:space="0" w:color="000000"/>
            </w:tcBorders>
          </w:tcPr>
          <w:p w14:paraId="21F11A39" w14:textId="77777777" w:rsidR="009F54E5" w:rsidRDefault="001A290F">
            <w:pPr>
              <w:pStyle w:val="TableParagraph"/>
              <w:ind w:left="180"/>
            </w:pPr>
            <w:r>
              <w:t>(</w:t>
            </w:r>
            <w:r>
              <w:rPr>
                <w:i/>
              </w:rPr>
              <w:t>37, 38</w:t>
            </w:r>
            <w:r>
              <w:t>)</w:t>
            </w:r>
          </w:p>
        </w:tc>
      </w:tr>
      <w:tr w:rsidR="009F54E5" w14:paraId="3A83A1DF" w14:textId="77777777">
        <w:trPr>
          <w:trHeight w:val="268"/>
        </w:trPr>
        <w:tc>
          <w:tcPr>
            <w:tcW w:w="1386" w:type="dxa"/>
            <w:tcBorders>
              <w:top w:val="single" w:sz="4" w:space="0" w:color="000000"/>
              <w:bottom w:val="single" w:sz="4" w:space="0" w:color="000000"/>
            </w:tcBorders>
          </w:tcPr>
          <w:p w14:paraId="29D73AB3" w14:textId="77777777" w:rsidR="009F54E5" w:rsidRDefault="001A290F">
            <w:pPr>
              <w:pStyle w:val="TableParagraph"/>
            </w:pPr>
            <w:proofErr w:type="spellStart"/>
            <w:r>
              <w:t>scipy</w:t>
            </w:r>
            <w:proofErr w:type="spellEnd"/>
          </w:p>
        </w:tc>
        <w:tc>
          <w:tcPr>
            <w:tcW w:w="4704" w:type="dxa"/>
            <w:tcBorders>
              <w:top w:val="single" w:sz="4" w:space="0" w:color="000000"/>
              <w:bottom w:val="single" w:sz="4" w:space="0" w:color="000000"/>
            </w:tcBorders>
          </w:tcPr>
          <w:p w14:paraId="40F3A877" w14:textId="77777777" w:rsidR="009F54E5" w:rsidRDefault="001A290F">
            <w:pPr>
              <w:pStyle w:val="TableParagraph"/>
              <w:ind w:left="333"/>
            </w:pPr>
            <w:r>
              <w:t>Data manipulation</w:t>
            </w:r>
          </w:p>
        </w:tc>
        <w:tc>
          <w:tcPr>
            <w:tcW w:w="1939" w:type="dxa"/>
            <w:tcBorders>
              <w:top w:val="single" w:sz="4" w:space="0" w:color="000000"/>
              <w:bottom w:val="single" w:sz="4" w:space="0" w:color="000000"/>
            </w:tcBorders>
          </w:tcPr>
          <w:p w14:paraId="5E92A2FD" w14:textId="77777777" w:rsidR="009F54E5" w:rsidRDefault="001A290F">
            <w:pPr>
              <w:pStyle w:val="TableParagraph"/>
              <w:ind w:left="180"/>
            </w:pPr>
            <w:r>
              <w:t>(</w:t>
            </w:r>
            <w:r>
              <w:rPr>
                <w:i/>
              </w:rPr>
              <w:t>39</w:t>
            </w:r>
            <w:r>
              <w:t>)</w:t>
            </w:r>
          </w:p>
        </w:tc>
      </w:tr>
      <w:tr w:rsidR="009F54E5" w14:paraId="5ECE9DBE" w14:textId="77777777">
        <w:trPr>
          <w:trHeight w:val="268"/>
        </w:trPr>
        <w:tc>
          <w:tcPr>
            <w:tcW w:w="1386" w:type="dxa"/>
            <w:tcBorders>
              <w:top w:val="single" w:sz="4" w:space="0" w:color="000000"/>
              <w:bottom w:val="single" w:sz="4" w:space="0" w:color="000000"/>
            </w:tcBorders>
          </w:tcPr>
          <w:p w14:paraId="66E5B94F" w14:textId="77777777" w:rsidR="009F54E5" w:rsidRDefault="001A290F">
            <w:pPr>
              <w:pStyle w:val="TableParagraph"/>
            </w:pPr>
            <w:r>
              <w:t>matplotlib</w:t>
            </w:r>
          </w:p>
        </w:tc>
        <w:tc>
          <w:tcPr>
            <w:tcW w:w="4704" w:type="dxa"/>
            <w:tcBorders>
              <w:top w:val="single" w:sz="4" w:space="0" w:color="000000"/>
              <w:bottom w:val="single" w:sz="4" w:space="0" w:color="000000"/>
            </w:tcBorders>
          </w:tcPr>
          <w:p w14:paraId="1602E89D" w14:textId="77777777" w:rsidR="009F54E5" w:rsidRDefault="001A290F">
            <w:pPr>
              <w:pStyle w:val="TableParagraph"/>
              <w:ind w:left="333"/>
            </w:pPr>
            <w:r>
              <w:t>Plotting</w:t>
            </w:r>
          </w:p>
        </w:tc>
        <w:tc>
          <w:tcPr>
            <w:tcW w:w="1939" w:type="dxa"/>
            <w:tcBorders>
              <w:top w:val="single" w:sz="4" w:space="0" w:color="000000"/>
              <w:bottom w:val="single" w:sz="4" w:space="0" w:color="000000"/>
            </w:tcBorders>
          </w:tcPr>
          <w:p w14:paraId="08A28B82" w14:textId="77777777" w:rsidR="009F54E5" w:rsidRDefault="001A290F">
            <w:pPr>
              <w:pStyle w:val="TableParagraph"/>
              <w:ind w:left="180"/>
            </w:pPr>
            <w:r>
              <w:t>(</w:t>
            </w:r>
            <w:r>
              <w:rPr>
                <w:i/>
              </w:rPr>
              <w:t>34</w:t>
            </w:r>
            <w:r>
              <w:t>)</w:t>
            </w:r>
          </w:p>
        </w:tc>
      </w:tr>
      <w:tr w:rsidR="009F54E5" w14:paraId="1BA0590F" w14:textId="77777777">
        <w:trPr>
          <w:trHeight w:val="268"/>
        </w:trPr>
        <w:tc>
          <w:tcPr>
            <w:tcW w:w="1386" w:type="dxa"/>
            <w:tcBorders>
              <w:top w:val="single" w:sz="4" w:space="0" w:color="000000"/>
              <w:bottom w:val="single" w:sz="4" w:space="0" w:color="000000"/>
            </w:tcBorders>
          </w:tcPr>
          <w:p w14:paraId="37865F9C" w14:textId="77777777" w:rsidR="009F54E5" w:rsidRDefault="001A290F">
            <w:pPr>
              <w:pStyle w:val="TableParagraph"/>
            </w:pPr>
            <w:r>
              <w:t>seaborn</w:t>
            </w:r>
          </w:p>
        </w:tc>
        <w:tc>
          <w:tcPr>
            <w:tcW w:w="4704" w:type="dxa"/>
            <w:tcBorders>
              <w:top w:val="single" w:sz="4" w:space="0" w:color="000000"/>
              <w:bottom w:val="single" w:sz="4" w:space="0" w:color="000000"/>
            </w:tcBorders>
          </w:tcPr>
          <w:p w14:paraId="390EB87E" w14:textId="77777777" w:rsidR="009F54E5" w:rsidRDefault="001A290F">
            <w:pPr>
              <w:pStyle w:val="TableParagraph"/>
              <w:ind w:left="333"/>
            </w:pPr>
            <w:r>
              <w:t>Plotting</w:t>
            </w:r>
          </w:p>
        </w:tc>
        <w:tc>
          <w:tcPr>
            <w:tcW w:w="1939" w:type="dxa"/>
            <w:tcBorders>
              <w:top w:val="single" w:sz="4" w:space="0" w:color="000000"/>
              <w:bottom w:val="single" w:sz="4" w:space="0" w:color="000000"/>
            </w:tcBorders>
          </w:tcPr>
          <w:p w14:paraId="04C884EE" w14:textId="77777777" w:rsidR="009F54E5" w:rsidRDefault="001A290F">
            <w:pPr>
              <w:pStyle w:val="TableParagraph"/>
              <w:ind w:left="180"/>
            </w:pPr>
            <w:r>
              <w:t>(</w:t>
            </w:r>
            <w:r>
              <w:rPr>
                <w:i/>
              </w:rPr>
              <w:t>35</w:t>
            </w:r>
            <w:r>
              <w:t>)</w:t>
            </w:r>
          </w:p>
        </w:tc>
      </w:tr>
      <w:tr w:rsidR="009F54E5" w14:paraId="5ADEAFB0" w14:textId="77777777">
        <w:trPr>
          <w:trHeight w:val="268"/>
        </w:trPr>
        <w:tc>
          <w:tcPr>
            <w:tcW w:w="1386" w:type="dxa"/>
            <w:tcBorders>
              <w:top w:val="single" w:sz="4" w:space="0" w:color="000000"/>
              <w:bottom w:val="single" w:sz="4" w:space="0" w:color="000000"/>
            </w:tcBorders>
          </w:tcPr>
          <w:p w14:paraId="71854992" w14:textId="77777777" w:rsidR="009F54E5" w:rsidRDefault="001A290F">
            <w:pPr>
              <w:pStyle w:val="TableParagraph"/>
            </w:pPr>
            <w:proofErr w:type="spellStart"/>
            <w:r>
              <w:t>plotly</w:t>
            </w:r>
            <w:proofErr w:type="spellEnd"/>
          </w:p>
        </w:tc>
        <w:tc>
          <w:tcPr>
            <w:tcW w:w="4704" w:type="dxa"/>
            <w:tcBorders>
              <w:top w:val="single" w:sz="4" w:space="0" w:color="000000"/>
              <w:bottom w:val="single" w:sz="4" w:space="0" w:color="000000"/>
            </w:tcBorders>
          </w:tcPr>
          <w:p w14:paraId="21645DED" w14:textId="77777777" w:rsidR="009F54E5" w:rsidRDefault="001A290F">
            <w:pPr>
              <w:pStyle w:val="TableParagraph"/>
              <w:ind w:left="333"/>
            </w:pPr>
            <w:r>
              <w:t>Plotting</w:t>
            </w:r>
          </w:p>
        </w:tc>
        <w:tc>
          <w:tcPr>
            <w:tcW w:w="1939" w:type="dxa"/>
            <w:tcBorders>
              <w:top w:val="single" w:sz="4" w:space="0" w:color="000000"/>
              <w:bottom w:val="single" w:sz="4" w:space="0" w:color="000000"/>
            </w:tcBorders>
          </w:tcPr>
          <w:p w14:paraId="2274188D" w14:textId="77777777" w:rsidR="009F54E5" w:rsidRDefault="001A290F">
            <w:pPr>
              <w:pStyle w:val="TableParagraph"/>
              <w:ind w:left="180"/>
            </w:pPr>
            <w:r>
              <w:t>(</w:t>
            </w:r>
            <w:r>
              <w:rPr>
                <w:i/>
              </w:rPr>
              <w:t>57</w:t>
            </w:r>
            <w:r>
              <w:t>)</w:t>
            </w:r>
          </w:p>
        </w:tc>
      </w:tr>
      <w:tr w:rsidR="009F54E5" w14:paraId="29EA1328" w14:textId="77777777">
        <w:trPr>
          <w:trHeight w:val="268"/>
        </w:trPr>
        <w:tc>
          <w:tcPr>
            <w:tcW w:w="1386" w:type="dxa"/>
            <w:tcBorders>
              <w:top w:val="single" w:sz="4" w:space="0" w:color="000000"/>
              <w:bottom w:val="single" w:sz="4" w:space="0" w:color="000000"/>
            </w:tcBorders>
          </w:tcPr>
          <w:p w14:paraId="2C06E44E" w14:textId="77777777" w:rsidR="009F54E5" w:rsidRDefault="001A290F">
            <w:pPr>
              <w:pStyle w:val="TableParagraph"/>
            </w:pPr>
            <w:proofErr w:type="spellStart"/>
            <w:r>
              <w:t>sklearn</w:t>
            </w:r>
            <w:proofErr w:type="spellEnd"/>
          </w:p>
        </w:tc>
        <w:tc>
          <w:tcPr>
            <w:tcW w:w="4704" w:type="dxa"/>
            <w:tcBorders>
              <w:top w:val="single" w:sz="4" w:space="0" w:color="000000"/>
              <w:bottom w:val="single" w:sz="4" w:space="0" w:color="000000"/>
            </w:tcBorders>
          </w:tcPr>
          <w:p w14:paraId="1F71575C" w14:textId="77777777" w:rsidR="009F54E5" w:rsidRDefault="001A290F">
            <w:pPr>
              <w:pStyle w:val="TableParagraph"/>
              <w:ind w:left="333"/>
            </w:pPr>
            <w:r>
              <w:t>Data manipulation</w:t>
            </w:r>
          </w:p>
        </w:tc>
        <w:tc>
          <w:tcPr>
            <w:tcW w:w="1939" w:type="dxa"/>
            <w:tcBorders>
              <w:top w:val="single" w:sz="4" w:space="0" w:color="000000"/>
              <w:bottom w:val="single" w:sz="4" w:space="0" w:color="000000"/>
            </w:tcBorders>
          </w:tcPr>
          <w:p w14:paraId="5A3121C9" w14:textId="77777777" w:rsidR="009F54E5" w:rsidRDefault="001A290F">
            <w:pPr>
              <w:pStyle w:val="TableParagraph"/>
              <w:ind w:left="180"/>
            </w:pPr>
            <w:r>
              <w:t>(</w:t>
            </w:r>
            <w:r>
              <w:rPr>
                <w:i/>
              </w:rPr>
              <w:t>56</w:t>
            </w:r>
            <w:r>
              <w:t>)</w:t>
            </w:r>
          </w:p>
        </w:tc>
      </w:tr>
      <w:tr w:rsidR="009F54E5" w14:paraId="073A5240" w14:textId="77777777">
        <w:trPr>
          <w:trHeight w:val="536"/>
        </w:trPr>
        <w:tc>
          <w:tcPr>
            <w:tcW w:w="1386" w:type="dxa"/>
            <w:tcBorders>
              <w:top w:val="single" w:sz="4" w:space="0" w:color="000000"/>
            </w:tcBorders>
          </w:tcPr>
          <w:p w14:paraId="13EDB808" w14:textId="77777777" w:rsidR="009F54E5" w:rsidRDefault="001A290F">
            <w:pPr>
              <w:pStyle w:val="TableParagraph"/>
            </w:pPr>
            <w:proofErr w:type="spellStart"/>
            <w:r>
              <w:t>sva</w:t>
            </w:r>
            <w:proofErr w:type="spellEnd"/>
          </w:p>
        </w:tc>
        <w:tc>
          <w:tcPr>
            <w:tcW w:w="4704" w:type="dxa"/>
            <w:tcBorders>
              <w:top w:val="single" w:sz="4" w:space="0" w:color="000000"/>
            </w:tcBorders>
          </w:tcPr>
          <w:p w14:paraId="21B9BDDC" w14:textId="77777777" w:rsidR="009F54E5" w:rsidRDefault="001A290F">
            <w:pPr>
              <w:pStyle w:val="TableParagraph"/>
              <w:ind w:left="333"/>
            </w:pPr>
            <w:r>
              <w:t>Perform batch correction for known effects</w:t>
            </w:r>
          </w:p>
          <w:p w14:paraId="6DB5682D" w14:textId="77777777" w:rsidR="009F54E5" w:rsidRDefault="001A290F">
            <w:pPr>
              <w:pStyle w:val="TableParagraph"/>
              <w:spacing w:before="18" w:line="249" w:lineRule="exact"/>
              <w:ind w:left="333"/>
            </w:pPr>
            <w:r>
              <w:t xml:space="preserve">with the </w:t>
            </w:r>
            <w:proofErr w:type="spellStart"/>
            <w:r>
              <w:t>ComBat</w:t>
            </w:r>
            <w:proofErr w:type="spellEnd"/>
            <w:r>
              <w:t xml:space="preserve"> function</w:t>
            </w:r>
          </w:p>
        </w:tc>
        <w:tc>
          <w:tcPr>
            <w:tcW w:w="1939" w:type="dxa"/>
            <w:tcBorders>
              <w:top w:val="single" w:sz="4" w:space="0" w:color="000000"/>
            </w:tcBorders>
          </w:tcPr>
          <w:p w14:paraId="636A7C95" w14:textId="77777777" w:rsidR="009F54E5" w:rsidRDefault="001A290F">
            <w:pPr>
              <w:pStyle w:val="TableParagraph"/>
              <w:ind w:left="181"/>
            </w:pPr>
            <w:r>
              <w:t>(</w:t>
            </w:r>
            <w:r>
              <w:rPr>
                <w:i/>
              </w:rPr>
              <w:t>29</w:t>
            </w:r>
            <w:r>
              <w:t>)</w:t>
            </w:r>
          </w:p>
        </w:tc>
      </w:tr>
    </w:tbl>
    <w:p w14:paraId="637206DD" w14:textId="77777777" w:rsidR="009F54E5" w:rsidRDefault="009F54E5">
      <w:pPr>
        <w:pStyle w:val="BodyText"/>
        <w:rPr>
          <w:sz w:val="20"/>
        </w:rPr>
      </w:pPr>
    </w:p>
    <w:p w14:paraId="287E2D2B" w14:textId="77777777" w:rsidR="009F54E5" w:rsidRDefault="009F54E5">
      <w:pPr>
        <w:pStyle w:val="BodyText"/>
        <w:rPr>
          <w:sz w:val="20"/>
        </w:rPr>
      </w:pPr>
    </w:p>
    <w:p w14:paraId="0B979F25" w14:textId="77777777" w:rsidR="009F54E5" w:rsidRDefault="001A290F">
      <w:pPr>
        <w:pStyle w:val="Heading2"/>
        <w:numPr>
          <w:ilvl w:val="1"/>
          <w:numId w:val="35"/>
        </w:numPr>
        <w:tabs>
          <w:tab w:val="left" w:pos="692"/>
        </w:tabs>
        <w:spacing w:before="263"/>
        <w:ind w:hanging="571"/>
        <w:jc w:val="both"/>
        <w:pPrChange w:id="1606" w:author="Yeyun Ouyang" w:date="2019-07-09T16:01:00Z">
          <w:pPr>
            <w:pStyle w:val="Heading2"/>
            <w:numPr>
              <w:ilvl w:val="1"/>
              <w:numId w:val="27"/>
            </w:numPr>
            <w:tabs>
              <w:tab w:val="left" w:pos="692"/>
            </w:tabs>
            <w:spacing w:before="263"/>
            <w:jc w:val="both"/>
          </w:pPr>
        </w:pPrChange>
      </w:pPr>
      <w:r>
        <w:t>GTF</w:t>
      </w:r>
      <w:r>
        <w:rPr>
          <w:spacing w:val="-2"/>
        </w:rPr>
        <w:t xml:space="preserve"> </w:t>
      </w:r>
      <w:r>
        <w:t>Modification</w:t>
      </w:r>
    </w:p>
    <w:p w14:paraId="52C0FDB8" w14:textId="77777777" w:rsidR="009F54E5" w:rsidRDefault="009F54E5">
      <w:pPr>
        <w:pStyle w:val="BodyText"/>
        <w:spacing w:before="1"/>
        <w:rPr>
          <w:b/>
          <w:sz w:val="34"/>
        </w:rPr>
      </w:pPr>
    </w:p>
    <w:p w14:paraId="50D26D49" w14:textId="77777777" w:rsidR="009F54E5" w:rsidRDefault="001A290F">
      <w:pPr>
        <w:pStyle w:val="BodyText"/>
        <w:spacing w:line="453" w:lineRule="auto"/>
        <w:ind w:left="119" w:right="199"/>
        <w:jc w:val="both"/>
      </w:pPr>
      <w:r>
        <w:t>In</w:t>
      </w:r>
      <w:r>
        <w:rPr>
          <w:spacing w:val="-7"/>
        </w:rPr>
        <w:t xml:space="preserve"> </w:t>
      </w:r>
      <w:r>
        <w:t>order</w:t>
      </w:r>
      <w:r>
        <w:rPr>
          <w:spacing w:val="-6"/>
        </w:rPr>
        <w:t xml:space="preserve"> </w:t>
      </w:r>
      <w:r>
        <w:t>to</w:t>
      </w:r>
      <w:r>
        <w:rPr>
          <w:spacing w:val="-6"/>
        </w:rPr>
        <w:t xml:space="preserve"> </w:t>
      </w:r>
      <w:r>
        <w:t>parallelize</w:t>
      </w:r>
      <w:r>
        <w:rPr>
          <w:spacing w:val="-7"/>
        </w:rPr>
        <w:t xml:space="preserve"> </w:t>
      </w:r>
      <w:r>
        <w:t>GTF</w:t>
      </w:r>
      <w:r>
        <w:rPr>
          <w:spacing w:val="-6"/>
        </w:rPr>
        <w:t xml:space="preserve"> </w:t>
      </w:r>
      <w:r>
        <w:t>modification,</w:t>
      </w:r>
      <w:r>
        <w:rPr>
          <w:spacing w:val="-6"/>
        </w:rPr>
        <w:t xml:space="preserve"> </w:t>
      </w:r>
      <w:r>
        <w:t>a</w:t>
      </w:r>
      <w:r>
        <w:rPr>
          <w:spacing w:val="-6"/>
        </w:rPr>
        <w:t xml:space="preserve"> </w:t>
      </w:r>
      <w:r>
        <w:t>GTF</w:t>
      </w:r>
      <w:r>
        <w:rPr>
          <w:spacing w:val="-7"/>
        </w:rPr>
        <w:t xml:space="preserve"> </w:t>
      </w:r>
      <w:r>
        <w:t>file</w:t>
      </w:r>
      <w:r>
        <w:rPr>
          <w:spacing w:val="-6"/>
        </w:rPr>
        <w:t xml:space="preserve"> </w:t>
      </w:r>
      <w:r>
        <w:t>is</w:t>
      </w:r>
      <w:r>
        <w:rPr>
          <w:spacing w:val="-6"/>
        </w:rPr>
        <w:t xml:space="preserve"> </w:t>
      </w:r>
      <w:r>
        <w:t>split</w:t>
      </w:r>
      <w:r>
        <w:rPr>
          <w:spacing w:val="-6"/>
        </w:rPr>
        <w:t xml:space="preserve"> </w:t>
      </w:r>
      <w:r>
        <w:t>into</w:t>
      </w:r>
      <w:r>
        <w:rPr>
          <w:spacing w:val="-7"/>
        </w:rPr>
        <w:t xml:space="preserve"> </w:t>
      </w:r>
      <w:r>
        <w:t>approximately</w:t>
      </w:r>
      <w:r>
        <w:rPr>
          <w:spacing w:val="-6"/>
        </w:rPr>
        <w:t xml:space="preserve"> </w:t>
      </w:r>
      <w:r>
        <w:t>equal</w:t>
      </w:r>
      <w:r>
        <w:rPr>
          <w:spacing w:val="-6"/>
        </w:rPr>
        <w:t xml:space="preserve"> </w:t>
      </w:r>
      <w:r>
        <w:t>chunks</w:t>
      </w:r>
      <w:r>
        <w:rPr>
          <w:spacing w:val="-6"/>
        </w:rPr>
        <w:t xml:space="preserve"> </w:t>
      </w:r>
      <w:r>
        <w:t>equal</w:t>
      </w:r>
      <w:r>
        <w:rPr>
          <w:spacing w:val="-7"/>
        </w:rPr>
        <w:t xml:space="preserve"> </w:t>
      </w:r>
      <w:r>
        <w:t>to</w:t>
      </w:r>
      <w:r>
        <w:rPr>
          <w:spacing w:val="-6"/>
        </w:rPr>
        <w:t xml:space="preserve"> </w:t>
      </w:r>
      <w:r>
        <w:t>the</w:t>
      </w:r>
      <w:r>
        <w:rPr>
          <w:spacing w:val="-6"/>
        </w:rPr>
        <w:t xml:space="preserve"> </w:t>
      </w:r>
      <w:r>
        <w:t xml:space="preserve">specified number of threads. </w:t>
      </w:r>
      <w:r>
        <w:rPr>
          <w:spacing w:val="-14"/>
        </w:rPr>
        <w:t xml:space="preserve">To </w:t>
      </w:r>
      <w:r>
        <w:rPr>
          <w:spacing w:val="-3"/>
        </w:rPr>
        <w:t xml:space="preserve">avoid </w:t>
      </w:r>
      <w:r>
        <w:t xml:space="preserve">an incomplete gene record being included in a chunk, a given chunk end point is determined </w:t>
      </w:r>
      <w:r>
        <w:rPr>
          <w:spacing w:val="-3"/>
        </w:rPr>
        <w:t xml:space="preserve">by </w:t>
      </w:r>
      <w:r>
        <w:t xml:space="preserve">calculating the size of the </w:t>
      </w:r>
      <w:r>
        <w:rPr>
          <w:spacing w:val="-9"/>
        </w:rPr>
        <w:t xml:space="preserve">GTF, </w:t>
      </w:r>
      <w:r>
        <w:t xml:space="preserve">dividing </w:t>
      </w:r>
      <w:r>
        <w:rPr>
          <w:spacing w:val="-3"/>
        </w:rPr>
        <w:t xml:space="preserve">by </w:t>
      </w:r>
      <w:r>
        <w:t>the number of threads, and advancing one chunk</w:t>
      </w:r>
      <w:r>
        <w:rPr>
          <w:spacing w:val="-38"/>
        </w:rPr>
        <w:t xml:space="preserve"> </w:t>
      </w:r>
      <w:r>
        <w:t>size forward</w:t>
      </w:r>
      <w:r>
        <w:rPr>
          <w:spacing w:val="-10"/>
        </w:rPr>
        <w:t xml:space="preserve"> </w:t>
      </w:r>
      <w:r>
        <w:t>in</w:t>
      </w:r>
      <w:r>
        <w:rPr>
          <w:spacing w:val="-10"/>
        </w:rPr>
        <w:t xml:space="preserve"> </w:t>
      </w:r>
      <w:r>
        <w:t>line</w:t>
      </w:r>
      <w:r>
        <w:rPr>
          <w:spacing w:val="-9"/>
        </w:rPr>
        <w:t xml:space="preserve"> </w:t>
      </w:r>
      <w:r>
        <w:t>number,</w:t>
      </w:r>
      <w:r>
        <w:rPr>
          <w:spacing w:val="-9"/>
        </w:rPr>
        <w:t xml:space="preserve"> </w:t>
      </w:r>
      <w:r>
        <w:t>then</w:t>
      </w:r>
      <w:r>
        <w:rPr>
          <w:spacing w:val="-10"/>
        </w:rPr>
        <w:t xml:space="preserve"> </w:t>
      </w:r>
      <w:r>
        <w:t>advancing</w:t>
      </w:r>
      <w:r>
        <w:rPr>
          <w:spacing w:val="-10"/>
        </w:rPr>
        <w:t xml:space="preserve"> </w:t>
      </w:r>
      <w:r>
        <w:t>line</w:t>
      </w:r>
      <w:r>
        <w:rPr>
          <w:spacing w:val="-9"/>
        </w:rPr>
        <w:t xml:space="preserve"> </w:t>
      </w:r>
      <w:r>
        <w:rPr>
          <w:spacing w:val="-3"/>
        </w:rPr>
        <w:t>by</w:t>
      </w:r>
      <w:r>
        <w:rPr>
          <w:spacing w:val="-9"/>
        </w:rPr>
        <w:t xml:space="preserve"> </w:t>
      </w:r>
      <w:r>
        <w:t>line</w:t>
      </w:r>
      <w:r>
        <w:rPr>
          <w:spacing w:val="-10"/>
        </w:rPr>
        <w:t xml:space="preserve"> </w:t>
      </w:r>
      <w:r>
        <w:t>until</w:t>
      </w:r>
      <w:r>
        <w:rPr>
          <w:spacing w:val="-10"/>
        </w:rPr>
        <w:t xml:space="preserve"> </w:t>
      </w:r>
      <w:r>
        <w:t>the</w:t>
      </w:r>
      <w:r>
        <w:rPr>
          <w:spacing w:val="-9"/>
        </w:rPr>
        <w:t xml:space="preserve"> </w:t>
      </w:r>
      <w:r>
        <w:t>last</w:t>
      </w:r>
      <w:r>
        <w:rPr>
          <w:spacing w:val="-10"/>
        </w:rPr>
        <w:t xml:space="preserve"> </w:t>
      </w:r>
      <w:r>
        <w:t>line</w:t>
      </w:r>
      <w:r>
        <w:rPr>
          <w:spacing w:val="-9"/>
        </w:rPr>
        <w:t xml:space="preserve"> </w:t>
      </w:r>
      <w:r>
        <w:t>of</w:t>
      </w:r>
      <w:r>
        <w:rPr>
          <w:spacing w:val="-9"/>
        </w:rPr>
        <w:t xml:space="preserve"> </w:t>
      </w:r>
      <w:r>
        <w:t>the</w:t>
      </w:r>
      <w:r>
        <w:rPr>
          <w:spacing w:val="-10"/>
        </w:rPr>
        <w:t xml:space="preserve"> </w:t>
      </w:r>
      <w:r>
        <w:t>current</w:t>
      </w:r>
      <w:r>
        <w:rPr>
          <w:spacing w:val="-10"/>
        </w:rPr>
        <w:t xml:space="preserve"> </w:t>
      </w:r>
      <w:r>
        <w:t>gene</w:t>
      </w:r>
      <w:r>
        <w:rPr>
          <w:spacing w:val="-9"/>
        </w:rPr>
        <w:t xml:space="preserve"> </w:t>
      </w:r>
      <w:r>
        <w:t>record.</w:t>
      </w:r>
      <w:r>
        <w:rPr>
          <w:spacing w:val="5"/>
        </w:rPr>
        <w:t xml:space="preserve"> </w:t>
      </w:r>
      <w:r>
        <w:t>If</w:t>
      </w:r>
      <w:r>
        <w:rPr>
          <w:spacing w:val="-9"/>
        </w:rPr>
        <w:t xml:space="preserve"> </w:t>
      </w:r>
      <w:r>
        <w:t>creating</w:t>
      </w:r>
      <w:r>
        <w:rPr>
          <w:spacing w:val="-10"/>
        </w:rPr>
        <w:t xml:space="preserve"> </w:t>
      </w:r>
      <w:r>
        <w:t>the</w:t>
      </w:r>
      <w:r>
        <w:rPr>
          <w:spacing w:val="-9"/>
        </w:rPr>
        <w:t xml:space="preserve"> </w:t>
      </w:r>
      <w:r>
        <w:t>last chunk, the end of the chunk is automatically the last line of the GTF</w:t>
      </w:r>
      <w:r>
        <w:rPr>
          <w:spacing w:val="-25"/>
        </w:rPr>
        <w:t xml:space="preserve"> </w:t>
      </w:r>
      <w:r>
        <w:t>record.</w:t>
      </w:r>
    </w:p>
    <w:p w14:paraId="33B76382" w14:textId="13CD4F56" w:rsidR="009F54E5" w:rsidRDefault="001A290F">
      <w:pPr>
        <w:pStyle w:val="BodyText"/>
        <w:spacing w:line="453" w:lineRule="auto"/>
        <w:ind w:left="119" w:right="199"/>
        <w:jc w:val="both"/>
      </w:pPr>
      <w:proofErr w:type="spellStart"/>
      <w:r>
        <w:t>Ensembl</w:t>
      </w:r>
      <w:proofErr w:type="spellEnd"/>
      <w:r>
        <w:t xml:space="preserve"> canonical transcripts are determined according to the </w:t>
      </w:r>
      <w:proofErr w:type="spellStart"/>
      <w:r>
        <w:t>Ensembl</w:t>
      </w:r>
      <w:proofErr w:type="spellEnd"/>
      <w:r>
        <w:t xml:space="preserve"> glossary definition of </w:t>
      </w:r>
      <w:ins w:id="1607" w:author="Jeff Morgan" w:date="2019-07-03T15:19:00Z">
        <w:r w:rsidR="000E0E60">
          <w:t xml:space="preserve">a </w:t>
        </w:r>
      </w:ins>
      <w:r>
        <w:t>canonical tran</w:t>
      </w:r>
      <w:del w:id="1608" w:author="JONATHAN ROBERT BELYEU" w:date="2019-07-06T21:01:00Z">
        <w:r>
          <w:delText xml:space="preserve">- </w:delText>
        </w:r>
      </w:del>
      <w:r>
        <w:t>script.</w:t>
      </w:r>
      <w:r>
        <w:rPr>
          <w:spacing w:val="7"/>
        </w:rPr>
        <w:t xml:space="preserve"> </w:t>
      </w:r>
      <w:r>
        <w:rPr>
          <w:spacing w:val="-3"/>
        </w:rPr>
        <w:t>For</w:t>
      </w:r>
      <w:r>
        <w:rPr>
          <w:spacing w:val="-6"/>
        </w:rPr>
        <w:t xml:space="preserve"> </w:t>
      </w:r>
      <w:r>
        <w:t>cases</w:t>
      </w:r>
      <w:r>
        <w:rPr>
          <w:spacing w:val="-6"/>
        </w:rPr>
        <w:t xml:space="preserve"> </w:t>
      </w:r>
      <w:r>
        <w:t>where</w:t>
      </w:r>
      <w:r>
        <w:rPr>
          <w:spacing w:val="-6"/>
        </w:rPr>
        <w:t xml:space="preserve"> </w:t>
      </w:r>
      <w:r>
        <w:t>a</w:t>
      </w:r>
      <w:r>
        <w:rPr>
          <w:spacing w:val="-6"/>
        </w:rPr>
        <w:t xml:space="preserve"> </w:t>
      </w:r>
      <w:r>
        <w:t>tie-breaker</w:t>
      </w:r>
      <w:r>
        <w:rPr>
          <w:spacing w:val="-6"/>
        </w:rPr>
        <w:t xml:space="preserve"> </w:t>
      </w:r>
      <w:r>
        <w:t>exists</w:t>
      </w:r>
      <w:r>
        <w:rPr>
          <w:spacing w:val="-6"/>
        </w:rPr>
        <w:t xml:space="preserve"> </w:t>
      </w:r>
      <w:r>
        <w:t>with</w:t>
      </w:r>
      <w:r>
        <w:rPr>
          <w:spacing w:val="-6"/>
        </w:rPr>
        <w:t xml:space="preserve"> </w:t>
      </w:r>
      <w:r>
        <w:t>equal</w:t>
      </w:r>
      <w:r>
        <w:rPr>
          <w:spacing w:val="-6"/>
        </w:rPr>
        <w:t xml:space="preserve"> </w:t>
      </w:r>
      <w:r>
        <w:t>priority</w:t>
      </w:r>
      <w:r>
        <w:rPr>
          <w:spacing w:val="-6"/>
        </w:rPr>
        <w:t xml:space="preserve"> </w:t>
      </w:r>
      <w:r>
        <w:t>transcripts,</w:t>
      </w:r>
      <w:r>
        <w:rPr>
          <w:spacing w:val="-6"/>
        </w:rPr>
        <w:t xml:space="preserve"> </w:t>
      </w:r>
      <w:r>
        <w:t>the</w:t>
      </w:r>
      <w:r>
        <w:rPr>
          <w:spacing w:val="-6"/>
        </w:rPr>
        <w:t xml:space="preserve"> </w:t>
      </w:r>
      <w:r>
        <w:t>longest</w:t>
      </w:r>
      <w:r>
        <w:rPr>
          <w:spacing w:val="-6"/>
        </w:rPr>
        <w:t xml:space="preserve"> </w:t>
      </w:r>
      <w:r>
        <w:t>is</w:t>
      </w:r>
      <w:r>
        <w:rPr>
          <w:spacing w:val="-5"/>
        </w:rPr>
        <w:t xml:space="preserve"> </w:t>
      </w:r>
      <w:r>
        <w:t>chosen.</w:t>
      </w:r>
      <w:r>
        <w:rPr>
          <w:spacing w:val="7"/>
        </w:rPr>
        <w:t xml:space="preserve"> </w:t>
      </w:r>
      <w:r>
        <w:t>When</w:t>
      </w:r>
      <w:r>
        <w:rPr>
          <w:spacing w:val="-6"/>
        </w:rPr>
        <w:t xml:space="preserve"> </w:t>
      </w:r>
      <w:r>
        <w:t>there</w:t>
      </w:r>
      <w:r>
        <w:rPr>
          <w:spacing w:val="-6"/>
        </w:rPr>
        <w:t xml:space="preserve"> </w:t>
      </w:r>
      <w:r>
        <w:t>are more</w:t>
      </w:r>
      <w:r>
        <w:rPr>
          <w:spacing w:val="-5"/>
        </w:rPr>
        <w:t xml:space="preserve"> </w:t>
      </w:r>
      <w:r>
        <w:t>than</w:t>
      </w:r>
      <w:r>
        <w:rPr>
          <w:spacing w:val="-4"/>
        </w:rPr>
        <w:t xml:space="preserve"> </w:t>
      </w:r>
      <w:r>
        <w:t>one</w:t>
      </w:r>
      <w:r>
        <w:rPr>
          <w:spacing w:val="-4"/>
        </w:rPr>
        <w:t xml:space="preserve"> </w:t>
      </w:r>
      <w:r>
        <w:t>of</w:t>
      </w:r>
      <w:r>
        <w:rPr>
          <w:spacing w:val="-4"/>
        </w:rPr>
        <w:t xml:space="preserve"> </w:t>
      </w:r>
      <w:r>
        <w:t>these</w:t>
      </w:r>
      <w:r>
        <w:rPr>
          <w:spacing w:val="-5"/>
        </w:rPr>
        <w:t xml:space="preserve"> </w:t>
      </w:r>
      <w:r>
        <w:t>equal</w:t>
      </w:r>
      <w:r>
        <w:rPr>
          <w:spacing w:val="-4"/>
        </w:rPr>
        <w:t xml:space="preserve"> </w:t>
      </w:r>
      <w:r>
        <w:t>priority</w:t>
      </w:r>
      <w:r>
        <w:rPr>
          <w:spacing w:val="-4"/>
        </w:rPr>
        <w:t xml:space="preserve"> </w:t>
      </w:r>
      <w:r>
        <w:t>transcripts</w:t>
      </w:r>
      <w:r>
        <w:rPr>
          <w:spacing w:val="-4"/>
        </w:rPr>
        <w:t xml:space="preserve"> </w:t>
      </w:r>
      <w:r>
        <w:t>of</w:t>
      </w:r>
      <w:r>
        <w:rPr>
          <w:spacing w:val="-4"/>
        </w:rPr>
        <w:t xml:space="preserve"> </w:t>
      </w:r>
      <w:r>
        <w:t>the</w:t>
      </w:r>
      <w:r>
        <w:rPr>
          <w:spacing w:val="-4"/>
        </w:rPr>
        <w:t xml:space="preserve"> </w:t>
      </w:r>
      <w:r>
        <w:t>same</w:t>
      </w:r>
      <w:r>
        <w:rPr>
          <w:spacing w:val="-4"/>
        </w:rPr>
        <w:t xml:space="preserve"> </w:t>
      </w:r>
      <w:r>
        <w:t>length</w:t>
      </w:r>
      <w:r>
        <w:rPr>
          <w:spacing w:val="-5"/>
        </w:rPr>
        <w:t xml:space="preserve"> </w:t>
      </w:r>
      <w:r>
        <w:t>exist,</w:t>
      </w:r>
      <w:r>
        <w:rPr>
          <w:spacing w:val="-3"/>
        </w:rPr>
        <w:t xml:space="preserve"> </w:t>
      </w:r>
      <w:r>
        <w:t>the</w:t>
      </w:r>
      <w:r>
        <w:rPr>
          <w:spacing w:val="-3"/>
        </w:rPr>
        <w:t xml:space="preserve"> </w:t>
      </w:r>
      <w:r>
        <w:t>first</w:t>
      </w:r>
      <w:r>
        <w:rPr>
          <w:spacing w:val="-3"/>
        </w:rPr>
        <w:t xml:space="preserve"> </w:t>
      </w:r>
      <w:r>
        <w:t>listed</w:t>
      </w:r>
      <w:r>
        <w:rPr>
          <w:spacing w:val="-5"/>
        </w:rPr>
        <w:t xml:space="preserve"> </w:t>
      </w:r>
      <w:r>
        <w:t>record</w:t>
      </w:r>
      <w:r>
        <w:rPr>
          <w:spacing w:val="-4"/>
        </w:rPr>
        <w:t xml:space="preserve"> </w:t>
      </w:r>
      <w:r>
        <w:t>is</w:t>
      </w:r>
      <w:r>
        <w:rPr>
          <w:spacing w:val="-4"/>
        </w:rPr>
        <w:t xml:space="preserve"> </w:t>
      </w:r>
      <w:r>
        <w:t>retained.</w:t>
      </w:r>
      <w:r>
        <w:rPr>
          <w:spacing w:val="11"/>
        </w:rPr>
        <w:t xml:space="preserve"> </w:t>
      </w:r>
      <w:r>
        <w:t xml:space="preserve">Exon or CDS lengths are calculated </w:t>
      </w:r>
      <w:r>
        <w:rPr>
          <w:spacing w:val="-3"/>
        </w:rPr>
        <w:t xml:space="preserve">by </w:t>
      </w:r>
      <w:r>
        <w:t xml:space="preserve">taking the sum of each exon or CDS, not </w:t>
      </w:r>
      <w:del w:id="1609" w:author="JONATHAN ROBERT BELYEU" w:date="2019-07-06T21:01:00Z">
        <w:r>
          <w:rPr>
            <w:spacing w:val="-3"/>
          </w:rPr>
          <w:delText xml:space="preserve">by </w:delText>
        </w:r>
      </w:del>
      <w:r>
        <w:t>including intron or other space in the</w:t>
      </w:r>
      <w:r>
        <w:rPr>
          <w:spacing w:val="-2"/>
        </w:rPr>
        <w:t xml:space="preserve"> </w:t>
      </w:r>
      <w:r>
        <w:t>calculation.</w:t>
      </w:r>
    </w:p>
    <w:p w14:paraId="1D7151D6" w14:textId="53A4D79F" w:rsidR="009F54E5" w:rsidRDefault="007A02DF">
      <w:pPr>
        <w:pStyle w:val="BodyText"/>
        <w:spacing w:before="1" w:line="453" w:lineRule="auto"/>
        <w:ind w:left="119" w:right="199"/>
        <w:jc w:val="both"/>
      </w:pPr>
      <w:ins w:id="1610" w:author="Yeyun Ouyang" w:date="2019-07-09T16:01:00Z">
        <w:r>
          <w:rPr>
            <w:noProof/>
          </w:rPr>
          <mc:AlternateContent>
            <mc:Choice Requires="wps">
              <w:drawing>
                <wp:anchor distT="0" distB="0" distL="114300" distR="114300" simplePos="0" relativeHeight="252039168" behindDoc="1" locked="0" layoutInCell="1" allowOverlap="1" wp14:anchorId="75F0E31F" wp14:editId="35461FD6">
                  <wp:simplePos x="0" y="0"/>
                  <wp:positionH relativeFrom="page">
                    <wp:posOffset>1130935</wp:posOffset>
                  </wp:positionH>
                  <wp:positionV relativeFrom="paragraph">
                    <wp:posOffset>433070</wp:posOffset>
                  </wp:positionV>
                  <wp:extent cx="41910" cy="0"/>
                  <wp:effectExtent l="0" t="0" r="0" b="0"/>
                  <wp:wrapNone/>
                  <wp:docPr id="565" name="Lin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4CB29F" id="Line 149"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9.05pt,34.1pt" to="92.35pt,3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ecYEAIAAC0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" strokeweight=".14042mm">
                  <o:lock v:ext="edit" shapetype="f"/>
                  <w10:wrap anchorx="page"/>
                </v:line>
              </w:pict>
            </mc:Fallback>
          </mc:AlternateContent>
        </w:r>
      </w:ins>
      <w:ins w:id="1611" w:author="Jon Belyeu" w:date="2019-07-09T16:00:00Z">
        <w:r w:rsidR="007E195B">
          <w:rPr>
            <w:noProof/>
          </w:rPr>
          <mc:AlternateContent>
            <mc:Choice Requires="wps">
              <w:drawing>
                <wp:anchor distT="0" distB="0" distL="114300" distR="114300" simplePos="0" relativeHeight="251938816" behindDoc="1" locked="0" layoutInCell="1" allowOverlap="1" wp14:anchorId="7686C2A8" wp14:editId="2AE69D58">
                  <wp:simplePos x="0" y="0"/>
                  <wp:positionH relativeFrom="page">
                    <wp:posOffset>1130935</wp:posOffset>
                  </wp:positionH>
                  <wp:positionV relativeFrom="paragraph">
                    <wp:posOffset>433070</wp:posOffset>
                  </wp:positionV>
                  <wp:extent cx="41910" cy="0"/>
                  <wp:effectExtent l="0" t="0" r="0" b="0"/>
                  <wp:wrapNone/>
                  <wp:docPr id="448"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82B44C" id="Line 32"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9.05pt,34.1pt" to="92.35pt,3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qwsEAIAACs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" strokeweight=".14042mm">
                  <o:lock v:ext="edit" shapetype="f"/>
                  <w10:wrap anchorx="page"/>
                </v:line>
              </w:pict>
            </mc:Fallback>
          </mc:AlternateContent>
        </w:r>
      </w:ins>
      <w:ins w:id="1612" w:author="Aaron Quinlan" w:date="2019-07-09T15:58:00Z">
        <w:r w:rsidR="00195A70">
          <w:rPr>
            <w:noProof/>
          </w:rPr>
          <mc:AlternateContent>
            <mc:Choice Requires="wps">
              <w:drawing>
                <wp:anchor distT="0" distB="0" distL="114300" distR="114300" simplePos="0" relativeHeight="251838464" behindDoc="1" locked="0" layoutInCell="1" allowOverlap="1" wp14:anchorId="77EE03F7" wp14:editId="011B13F8">
                  <wp:simplePos x="0" y="0"/>
                  <wp:positionH relativeFrom="page">
                    <wp:posOffset>1130935</wp:posOffset>
                  </wp:positionH>
                  <wp:positionV relativeFrom="paragraph">
                    <wp:posOffset>433070</wp:posOffset>
                  </wp:positionV>
                  <wp:extent cx="41910" cy="0"/>
                  <wp:effectExtent l="0" t="0" r="0" b="0"/>
                  <wp:wrapNone/>
                  <wp:docPr id="331"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DDD03" id="Line 32"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9.05pt,34.1pt" to="92.35pt,3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qwsEAIAACs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" strokeweight=".14042mm">
                  <o:lock v:ext="edit" shapetype="f"/>
                  <w10:wrap anchorx="page"/>
                </v:line>
              </w:pict>
            </mc:Fallback>
          </mc:AlternateContent>
        </w:r>
      </w:ins>
      <w:ins w:id="1613" w:author="Jeff Morgan" w:date="2019-07-09T15:57:00Z">
        <w:r w:rsidR="00A61948">
          <w:rPr>
            <w:noProof/>
          </w:rPr>
          <mc:AlternateContent>
            <mc:Choice Requires="wps">
              <w:drawing>
                <wp:anchor distT="0" distB="0" distL="114300" distR="114300" simplePos="0" relativeHeight="251738112" behindDoc="1" locked="0" layoutInCell="1" allowOverlap="1" wp14:anchorId="500A2BD8" wp14:editId="3140D450">
                  <wp:simplePos x="0" y="0"/>
                  <wp:positionH relativeFrom="page">
                    <wp:posOffset>1130935</wp:posOffset>
                  </wp:positionH>
                  <wp:positionV relativeFrom="paragraph">
                    <wp:posOffset>432435</wp:posOffset>
                  </wp:positionV>
                  <wp:extent cx="41275" cy="0"/>
                  <wp:effectExtent l="13335" t="13335" r="21590" b="24765"/>
                  <wp:wrapNone/>
                  <wp:docPr id="212"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2"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9.05pt,34.05pt" to="92.3pt,3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" strokeweight="5054emu">
                  <w10:wrap anchorx="page"/>
                </v:line>
              </w:pict>
            </mc:Fallback>
          </mc:AlternateContent>
        </w:r>
      </w:ins>
      <w:del w:id="1614" w:author="Jeff Morgan" w:date="2019-07-09T15:57:00Z">
        <w:r w:rsidR="00240831">
          <w:rPr>
            <w:noProof/>
          </w:rPr>
          <mc:AlternateContent>
            <mc:Choice Requires="wps">
              <w:drawing>
                <wp:anchor distT="0" distB="0" distL="114300" distR="114300" simplePos="0" relativeHeight="251634688" behindDoc="1" locked="0" layoutInCell="1" allowOverlap="1" wp14:anchorId="64CED886" wp14:editId="7E2ADEF1">
                  <wp:simplePos x="0" y="0"/>
                  <wp:positionH relativeFrom="page">
                    <wp:posOffset>1130935</wp:posOffset>
                  </wp:positionH>
                  <wp:positionV relativeFrom="paragraph">
                    <wp:posOffset>433070</wp:posOffset>
                  </wp:positionV>
                  <wp:extent cx="41910" cy="0"/>
                  <wp:effectExtent l="6985" t="5715" r="8255" b="13335"/>
                  <wp:wrapNone/>
                  <wp:docPr id="39"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0AA929" id="Line 32"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9.05pt,34.1pt" to="92.3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aSBHAIAAEE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" strokeweight=".14042mm">
                  <w10:wrap anchorx="page"/>
                </v:line>
              </w:pict>
            </mc:Fallback>
          </mc:AlternateContent>
        </w:r>
      </w:del>
      <w:r w:rsidR="001A290F">
        <w:t xml:space="preserve">Protein-coding records are retained </w:t>
      </w:r>
      <w:r w:rsidR="001A290F">
        <w:rPr>
          <w:spacing w:val="-3"/>
        </w:rPr>
        <w:t xml:space="preserve">by </w:t>
      </w:r>
      <w:r w:rsidR="001A290F">
        <w:t xml:space="preserve">performing a simple string search on the attribute column of the GTF file </w:t>
      </w:r>
      <w:r w:rsidR="001A290F">
        <w:rPr>
          <w:spacing w:val="-3"/>
        </w:rPr>
        <w:t xml:space="preserve">for </w:t>
      </w:r>
      <w:r w:rsidR="001A290F">
        <w:t>“protein coding”.</w:t>
      </w:r>
    </w:p>
    <w:p w14:paraId="1F5D4FE4" w14:textId="174546E5" w:rsidR="009F54E5" w:rsidRDefault="001A290F">
      <w:pPr>
        <w:pStyle w:val="BodyText"/>
        <w:spacing w:line="453" w:lineRule="auto"/>
        <w:ind w:left="120" w:right="199"/>
        <w:jc w:val="both"/>
      </w:pPr>
      <w:r>
        <w:rPr>
          <w:spacing w:val="-3"/>
        </w:rPr>
        <w:t xml:space="preserve">Truncation </w:t>
      </w:r>
      <w:r>
        <w:t xml:space="preserve">of records is performed </w:t>
      </w:r>
      <w:r>
        <w:rPr>
          <w:spacing w:val="-3"/>
        </w:rPr>
        <w:t xml:space="preserve">by </w:t>
      </w:r>
      <w:r>
        <w:t xml:space="preserve">identifying the </w:t>
      </w:r>
      <w:ins w:id="1615" w:author="Yeyun Ouyang" w:date="2019-07-09T16:01:00Z">
        <w:r w:rsidR="007A02DF">
          <w:t>5’</w:t>
        </w:r>
      </w:ins>
      <w:ins w:id="1616" w:author="Jon Belyeu" w:date="2019-07-09T16:00:00Z">
        <w:r w:rsidR="00E43377">
          <w:t>5’</w:t>
        </w:r>
      </w:ins>
      <w:ins w:id="1617" w:author="Aaron Quinlan" w:date="2019-07-09T15:58:00Z">
        <w:r w:rsidR="00B6686C">
          <w:t>5’</w:t>
        </w:r>
      </w:ins>
      <w:ins w:id="1618" w:author="Jeff Morgan" w:date="2019-07-09T15:57:00Z">
        <w:r w:rsidR="004D1738">
          <w:t>5</w:t>
        </w:r>
      </w:ins>
      <w:ins w:id="1619" w:author="Jeff Morgan" w:date="2019-07-02T21:12:00Z">
        <w:r w:rsidR="0047579E" w:rsidRPr="0047579E">
          <w:t>′</w:t>
        </w:r>
      </w:ins>
      <w:del w:id="1620" w:author="Jeff Morgan" w:date="2019-07-02T21:12:00Z">
        <w:r w:rsidR="004D1738" w:rsidDel="0047579E">
          <w:delText>’</w:delText>
        </w:r>
      </w:del>
      <w:del w:id="1621" w:author="Jeff Morgan" w:date="2019-07-09T15:57:00Z">
        <w:r>
          <w:delText>5’</w:delText>
        </w:r>
      </w:del>
      <w:r>
        <w:t xml:space="preserve"> and </w:t>
      </w:r>
      <w:ins w:id="1622" w:author="Yeyun Ouyang" w:date="2019-07-09T16:01:00Z">
        <w:r w:rsidR="007A02DF">
          <w:t>3’</w:t>
        </w:r>
      </w:ins>
      <w:ins w:id="1623" w:author="Jon Belyeu" w:date="2019-07-09T16:00:00Z">
        <w:r w:rsidR="00E43377">
          <w:t>3’</w:t>
        </w:r>
      </w:ins>
      <w:ins w:id="1624" w:author="Aaron Quinlan" w:date="2019-07-09T15:58:00Z">
        <w:r w:rsidR="00B6686C">
          <w:t>3’</w:t>
        </w:r>
      </w:ins>
      <w:ins w:id="1625" w:author="Jeff Morgan" w:date="2019-07-09T15:57:00Z">
        <w:r w:rsidR="004D1738">
          <w:t>3</w:t>
        </w:r>
      </w:ins>
      <w:ins w:id="1626" w:author="Jeff Morgan" w:date="2019-07-02T21:12:00Z">
        <w:r w:rsidR="0047579E" w:rsidRPr="0047579E">
          <w:t>′</w:t>
        </w:r>
      </w:ins>
      <w:del w:id="1627" w:author="Jeff Morgan" w:date="2019-07-02T21:12:00Z">
        <w:r w:rsidR="004D1738" w:rsidDel="0047579E">
          <w:delText>’</w:delText>
        </w:r>
      </w:del>
      <w:del w:id="1628" w:author="Jeff Morgan" w:date="2019-07-09T15:57:00Z">
        <w:r>
          <w:delText>3’</w:delText>
        </w:r>
      </w:del>
      <w:r>
        <w:t xml:space="preserve"> end of each transcript and modifying the </w:t>
      </w:r>
      <w:del w:id="1629" w:author="Jeff Morgan" w:date="2019-07-03T15:20:00Z">
        <w:r>
          <w:delText xml:space="preserve">given </w:delText>
        </w:r>
      </w:del>
      <w:r>
        <w:t>coordinates</w:t>
      </w:r>
      <w:r>
        <w:rPr>
          <w:spacing w:val="-6"/>
        </w:rPr>
        <w:t xml:space="preserve"> </w:t>
      </w:r>
      <w:r>
        <w:t>to</w:t>
      </w:r>
      <w:r>
        <w:rPr>
          <w:spacing w:val="-7"/>
        </w:rPr>
        <w:t xml:space="preserve"> </w:t>
      </w:r>
      <w:r>
        <w:t>reflect</w:t>
      </w:r>
      <w:r>
        <w:rPr>
          <w:spacing w:val="-5"/>
        </w:rPr>
        <w:t xml:space="preserve"> </w:t>
      </w:r>
      <w:r>
        <w:t>the</w:t>
      </w:r>
      <w:r>
        <w:rPr>
          <w:spacing w:val="-6"/>
        </w:rPr>
        <w:t xml:space="preserve"> </w:t>
      </w:r>
      <w:r>
        <w:t>given</w:t>
      </w:r>
      <w:r>
        <w:rPr>
          <w:spacing w:val="-5"/>
        </w:rPr>
        <w:t xml:space="preserve"> </w:t>
      </w:r>
      <w:r>
        <w:t>truncation</w:t>
      </w:r>
      <w:r>
        <w:rPr>
          <w:spacing w:val="-7"/>
        </w:rPr>
        <w:t xml:space="preserve"> </w:t>
      </w:r>
      <w:r>
        <w:t>amounts.</w:t>
      </w:r>
      <w:r>
        <w:rPr>
          <w:spacing w:val="7"/>
        </w:rPr>
        <w:t xml:space="preserve"> </w:t>
      </w:r>
      <w:r>
        <w:t>The</w:t>
      </w:r>
      <w:r>
        <w:rPr>
          <w:spacing w:val="-6"/>
        </w:rPr>
        <w:t xml:space="preserve"> </w:t>
      </w:r>
      <w:r>
        <w:t>amounts</w:t>
      </w:r>
      <w:r>
        <w:rPr>
          <w:spacing w:val="-6"/>
        </w:rPr>
        <w:t xml:space="preserve"> </w:t>
      </w:r>
      <w:r>
        <w:t>to</w:t>
      </w:r>
      <w:r>
        <w:rPr>
          <w:spacing w:val="-5"/>
        </w:rPr>
        <w:t xml:space="preserve"> </w:t>
      </w:r>
      <w:r>
        <w:t>be</w:t>
      </w:r>
      <w:r>
        <w:rPr>
          <w:spacing w:val="-6"/>
        </w:rPr>
        <w:t xml:space="preserve"> </w:t>
      </w:r>
      <w:r>
        <w:t>truncated</w:t>
      </w:r>
      <w:r>
        <w:rPr>
          <w:spacing w:val="-6"/>
        </w:rPr>
        <w:t xml:space="preserve"> </w:t>
      </w:r>
      <w:r>
        <w:t>can</w:t>
      </w:r>
      <w:r>
        <w:rPr>
          <w:spacing w:val="-6"/>
        </w:rPr>
        <w:t xml:space="preserve"> </w:t>
      </w:r>
      <w:r>
        <w:t>be</w:t>
      </w:r>
      <w:r>
        <w:rPr>
          <w:spacing w:val="-6"/>
        </w:rPr>
        <w:t xml:space="preserve"> </w:t>
      </w:r>
      <w:del w:id="1630" w:author="Jeff Morgan" w:date="2019-07-03T15:20:00Z">
        <w:r>
          <w:delText>modulated</w:delText>
        </w:r>
        <w:r>
          <w:rPr>
            <w:spacing w:val="-5"/>
          </w:rPr>
          <w:delText xml:space="preserve"> </w:delText>
        </w:r>
      </w:del>
      <w:ins w:id="1631" w:author="Jeff Morgan" w:date="2019-07-03T15:20:00Z">
        <w:r w:rsidR="000E0E60">
          <w:t>modified</w:t>
        </w:r>
        <w:r w:rsidR="000E0E60">
          <w:rPr>
            <w:spacing w:val="-5"/>
          </w:rPr>
          <w:t xml:space="preserve"> </w:t>
        </w:r>
      </w:ins>
      <w:r>
        <w:rPr>
          <w:spacing w:val="-3"/>
        </w:rPr>
        <w:t>by</w:t>
      </w:r>
      <w:r>
        <w:rPr>
          <w:spacing w:val="-7"/>
        </w:rPr>
        <w:t xml:space="preserve"> </w:t>
      </w:r>
      <w:r>
        <w:t>the</w:t>
      </w:r>
      <w:r>
        <w:rPr>
          <w:spacing w:val="-5"/>
        </w:rPr>
        <w:t xml:space="preserve"> </w:t>
      </w:r>
      <w:r>
        <w:t xml:space="preserve">user; </w:t>
      </w:r>
      <w:r>
        <w:rPr>
          <w:spacing w:val="-4"/>
        </w:rPr>
        <w:t xml:space="preserve">however, </w:t>
      </w:r>
      <w:r>
        <w:t xml:space="preserve">suggested </w:t>
      </w:r>
      <w:del w:id="1632" w:author="Jeff Morgan" w:date="2019-07-03T15:20:00Z">
        <w:r>
          <w:delText xml:space="preserve">ranges </w:delText>
        </w:r>
      </w:del>
      <w:ins w:id="1633" w:author="Jeff Morgan" w:date="2019-07-03T15:20:00Z">
        <w:r w:rsidR="000E0E60">
          <w:t xml:space="preserve">truncations </w:t>
        </w:r>
      </w:ins>
      <w:r>
        <w:t xml:space="preserve">are 45 </w:t>
      </w:r>
      <w:proofErr w:type="spellStart"/>
      <w:r>
        <w:t>nt</w:t>
      </w:r>
      <w:proofErr w:type="spellEnd"/>
      <w:r>
        <w:t xml:space="preserve"> from the </w:t>
      </w:r>
      <w:ins w:id="1634" w:author="Yeyun Ouyang" w:date="2019-07-09T16:01:00Z">
        <w:r w:rsidR="007A02DF">
          <w:t>5’</w:t>
        </w:r>
      </w:ins>
      <w:ins w:id="1635" w:author="Jon Belyeu" w:date="2019-07-09T16:00:00Z">
        <w:r w:rsidR="00E43377">
          <w:t>5’</w:t>
        </w:r>
      </w:ins>
      <w:ins w:id="1636" w:author="Aaron Quinlan" w:date="2019-07-09T15:58:00Z">
        <w:r w:rsidR="00B6686C">
          <w:t>5’</w:t>
        </w:r>
      </w:ins>
      <w:ins w:id="1637" w:author="Jeff Morgan" w:date="2019-07-09T15:57:00Z">
        <w:r w:rsidR="004D1738">
          <w:t>5</w:t>
        </w:r>
      </w:ins>
      <w:ins w:id="1638" w:author="Jeff Morgan" w:date="2019-07-02T21:12:00Z">
        <w:r w:rsidR="0047579E" w:rsidRPr="0047579E">
          <w:t>′</w:t>
        </w:r>
      </w:ins>
      <w:del w:id="1639" w:author="Jeff Morgan" w:date="2019-07-02T21:12:00Z">
        <w:r w:rsidR="004D1738" w:rsidDel="0047579E">
          <w:delText>’</w:delText>
        </w:r>
      </w:del>
      <w:del w:id="1640" w:author="Jeff Morgan" w:date="2019-07-09T15:57:00Z">
        <w:r>
          <w:delText>5’</w:delText>
        </w:r>
      </w:del>
      <w:r>
        <w:t xml:space="preserve"> end and 15 </w:t>
      </w:r>
      <w:proofErr w:type="spellStart"/>
      <w:r>
        <w:t>nt</w:t>
      </w:r>
      <w:proofErr w:type="spellEnd"/>
      <w:r>
        <w:t xml:space="preserve"> from the </w:t>
      </w:r>
      <w:ins w:id="1641" w:author="Yeyun Ouyang" w:date="2019-07-09T16:01:00Z">
        <w:r w:rsidR="007A02DF">
          <w:t>3’</w:t>
        </w:r>
      </w:ins>
      <w:ins w:id="1642" w:author="Jon Belyeu" w:date="2019-07-09T16:00:00Z">
        <w:r w:rsidR="00E43377">
          <w:t>3’</w:t>
        </w:r>
      </w:ins>
      <w:ins w:id="1643" w:author="Aaron Quinlan" w:date="2019-07-09T15:58:00Z">
        <w:r w:rsidR="00B6686C">
          <w:t>3’</w:t>
        </w:r>
      </w:ins>
      <w:ins w:id="1644" w:author="Jeff Morgan" w:date="2019-07-09T15:57:00Z">
        <w:r w:rsidR="004D1738">
          <w:t>3</w:t>
        </w:r>
      </w:ins>
      <w:ins w:id="1645" w:author="Jeff Morgan" w:date="2019-07-02T21:12:00Z">
        <w:r w:rsidR="0047579E" w:rsidRPr="0047579E">
          <w:t>′</w:t>
        </w:r>
      </w:ins>
      <w:del w:id="1646" w:author="Jeff Morgan" w:date="2019-07-02T21:12:00Z">
        <w:r w:rsidR="004D1738" w:rsidDel="0047579E">
          <w:delText>’</w:delText>
        </w:r>
      </w:del>
      <w:del w:id="1647" w:author="Jeff Morgan" w:date="2019-07-09T15:57:00Z">
        <w:r>
          <w:delText>3’</w:delText>
        </w:r>
      </w:del>
      <w:r>
        <w:t xml:space="preserve"> end, set as the default parameters </w:t>
      </w:r>
      <w:r>
        <w:rPr>
          <w:spacing w:val="-3"/>
        </w:rPr>
        <w:t xml:space="preserve">for </w:t>
      </w:r>
      <w:r>
        <w:t>the function (</w:t>
      </w:r>
      <w:r>
        <w:rPr>
          <w:i/>
        </w:rPr>
        <w:t>8</w:t>
      </w:r>
      <w:r>
        <w:t>). As</w:t>
      </w:r>
      <w:ins w:id="1648" w:author="Jeff Morgan" w:date="2019-07-09T15:57:00Z">
        <w:r w:rsidR="004D1738">
          <w:t xml:space="preserve"> </w:t>
        </w:r>
      </w:ins>
      <w:ins w:id="1649" w:author="Jeff Morgan" w:date="2019-07-03T15:22:00Z">
        <w:r w:rsidR="00CB43A1">
          <w:t>the CDS piece of</w:t>
        </w:r>
        <w:r>
          <w:t xml:space="preserve"> a given </w:t>
        </w:r>
        <w:r w:rsidR="00CB43A1">
          <w:t>exon</w:t>
        </w:r>
      </w:ins>
      <w:del w:id="1650" w:author="Jeff Morgan" w:date="2019-07-03T15:22:00Z">
        <w:r w:rsidR="004D1738" w:rsidDel="00CB43A1">
          <w:delText>a given</w:delText>
        </w:r>
        <w:r w:rsidR="004D1738" w:rsidDel="000E0E60">
          <w:delText xml:space="preserve"> </w:delText>
        </w:r>
      </w:del>
      <w:ins w:id="1651" w:author="Jeff Morgan" w:date="2019-07-03T15:21:00Z">
        <w:r w:rsidR="000E0E60">
          <w:t xml:space="preserve"> </w:t>
        </w:r>
      </w:ins>
      <w:del w:id="1652" w:author="Jeff Morgan" w:date="2019-07-03T15:21:00Z">
        <w:r>
          <w:delText xml:space="preserve">CDS </w:delText>
        </w:r>
      </w:del>
      <w:r>
        <w:rPr>
          <w:spacing w:val="-3"/>
        </w:rPr>
        <w:t xml:space="preserve">may </w:t>
      </w:r>
      <w:r>
        <w:t xml:space="preserve">be </w:t>
      </w:r>
      <w:del w:id="1653" w:author="Jeff Morgan" w:date="2019-07-03T15:21:00Z">
        <w:r>
          <w:delText>less</w:delText>
        </w:r>
        <w:r w:rsidR="004D1738" w:rsidDel="000E0E60">
          <w:delText xml:space="preserve"> </w:delText>
        </w:r>
      </w:del>
      <w:ins w:id="1654" w:author="Jeff Morgan" w:date="2019-07-03T15:21:00Z">
        <w:r w:rsidR="000E0E60">
          <w:t>shorter</w:t>
        </w:r>
        <w:r>
          <w:t xml:space="preserve"> </w:t>
        </w:r>
      </w:ins>
      <w:r>
        <w:t>than the specified amounts, the function will recursively</w:t>
      </w:r>
      <w:r>
        <w:rPr>
          <w:spacing w:val="-32"/>
        </w:rPr>
        <w:t xml:space="preserve"> </w:t>
      </w:r>
      <w:r>
        <w:t xml:space="preserve">search CDS </w:t>
      </w:r>
      <w:r>
        <w:rPr>
          <w:spacing w:val="-3"/>
        </w:rPr>
        <w:t xml:space="preserve">by </w:t>
      </w:r>
      <w:r>
        <w:t xml:space="preserve">CDS per transcript until the full truncation amount is fully trimmed. Any record smaller than the sum of the </w:t>
      </w:r>
      <w:ins w:id="1655" w:author="Yeyun Ouyang" w:date="2019-07-09T16:01:00Z">
        <w:r w:rsidR="007A02DF">
          <w:t>5’</w:t>
        </w:r>
      </w:ins>
      <w:ins w:id="1656" w:author="Jon Belyeu" w:date="2019-07-09T16:00:00Z">
        <w:r w:rsidR="00E43377">
          <w:t>5’</w:t>
        </w:r>
      </w:ins>
      <w:ins w:id="1657" w:author="Aaron Quinlan" w:date="2019-07-09T15:58:00Z">
        <w:r w:rsidR="00B6686C">
          <w:t>5’</w:t>
        </w:r>
      </w:ins>
      <w:ins w:id="1658" w:author="Jeff Morgan" w:date="2019-07-09T15:57:00Z">
        <w:r w:rsidR="004D1738">
          <w:t>5</w:t>
        </w:r>
      </w:ins>
      <w:ins w:id="1659" w:author="Jeff Morgan" w:date="2019-07-02T21:12:00Z">
        <w:r w:rsidR="0047579E" w:rsidRPr="0047579E">
          <w:t>′</w:t>
        </w:r>
      </w:ins>
      <w:del w:id="1660" w:author="Jeff Morgan" w:date="2019-07-02T21:12:00Z">
        <w:r w:rsidR="004D1738" w:rsidDel="0047579E">
          <w:delText>’</w:delText>
        </w:r>
      </w:del>
      <w:del w:id="1661" w:author="Jeff Morgan" w:date="2019-07-09T15:57:00Z">
        <w:r>
          <w:delText>5’</w:delText>
        </w:r>
      </w:del>
      <w:r>
        <w:t xml:space="preserve"> and </w:t>
      </w:r>
      <w:ins w:id="1662" w:author="Yeyun Ouyang" w:date="2019-07-09T16:01:00Z">
        <w:r w:rsidR="007A02DF">
          <w:t>3’</w:t>
        </w:r>
      </w:ins>
      <w:ins w:id="1663" w:author="Jon Belyeu" w:date="2019-07-09T16:00:00Z">
        <w:r w:rsidR="00E43377">
          <w:t>3’</w:t>
        </w:r>
      </w:ins>
      <w:ins w:id="1664" w:author="Aaron Quinlan" w:date="2019-07-09T15:58:00Z">
        <w:r w:rsidR="00B6686C">
          <w:t>3’</w:t>
        </w:r>
      </w:ins>
      <w:ins w:id="1665" w:author="Jeff Morgan" w:date="2019-07-09T15:57:00Z">
        <w:r w:rsidR="004D1738">
          <w:t>3</w:t>
        </w:r>
      </w:ins>
      <w:ins w:id="1666" w:author="Jeff Morgan" w:date="2019-07-02T21:12:00Z">
        <w:r w:rsidR="0047579E" w:rsidRPr="0047579E">
          <w:t>′</w:t>
        </w:r>
      </w:ins>
      <w:del w:id="1667" w:author="Jeff Morgan" w:date="2019-07-02T21:12:00Z">
        <w:r w:rsidR="004D1738" w:rsidDel="0047579E">
          <w:delText>’</w:delText>
        </w:r>
      </w:del>
      <w:del w:id="1668" w:author="Jeff Morgan" w:date="2019-07-09T15:57:00Z">
        <w:r>
          <w:delText>3’</w:delText>
        </w:r>
      </w:del>
      <w:r>
        <w:t xml:space="preserve"> truncation amounts is removed from the output</w:t>
      </w:r>
      <w:r>
        <w:rPr>
          <w:spacing w:val="-19"/>
        </w:rPr>
        <w:t xml:space="preserve"> </w:t>
      </w:r>
      <w:r>
        <w:t>file.</w:t>
      </w:r>
    </w:p>
    <w:p w14:paraId="59CEACCD" w14:textId="77777777" w:rsidR="009F54E5" w:rsidRDefault="001A290F">
      <w:pPr>
        <w:pStyle w:val="Heading2"/>
        <w:numPr>
          <w:ilvl w:val="1"/>
          <w:numId w:val="35"/>
        </w:numPr>
        <w:tabs>
          <w:tab w:val="left" w:pos="692"/>
        </w:tabs>
        <w:spacing w:before="139"/>
        <w:ind w:hanging="571"/>
        <w:jc w:val="both"/>
        <w:pPrChange w:id="1669" w:author="Yeyun Ouyang" w:date="2019-07-09T16:01:00Z">
          <w:pPr>
            <w:pStyle w:val="Heading2"/>
            <w:numPr>
              <w:ilvl w:val="1"/>
              <w:numId w:val="27"/>
            </w:numPr>
            <w:tabs>
              <w:tab w:val="left" w:pos="692"/>
            </w:tabs>
            <w:spacing w:before="139"/>
            <w:jc w:val="both"/>
          </w:pPr>
        </w:pPrChange>
      </w:pPr>
      <w:r>
        <w:t>GTF Flattened</w:t>
      </w:r>
      <w:r>
        <w:rPr>
          <w:spacing w:val="-3"/>
        </w:rPr>
        <w:t xml:space="preserve"> </w:t>
      </w:r>
      <w:r>
        <w:t>Record</w:t>
      </w:r>
    </w:p>
    <w:p w14:paraId="68C81F8B" w14:textId="77777777" w:rsidR="009F54E5" w:rsidRDefault="009F54E5">
      <w:pPr>
        <w:pStyle w:val="BodyText"/>
        <w:spacing w:before="1"/>
        <w:rPr>
          <w:b/>
          <w:sz w:val="34"/>
        </w:rPr>
      </w:pPr>
    </w:p>
    <w:p w14:paraId="606F06FD" w14:textId="77777777" w:rsidR="009F54E5" w:rsidRDefault="001A290F">
      <w:pPr>
        <w:pStyle w:val="BodyText"/>
        <w:spacing w:line="453" w:lineRule="auto"/>
        <w:ind w:left="120" w:right="199"/>
        <w:jc w:val="both"/>
      </w:pPr>
      <w:r>
        <w:t xml:space="preserve">Flattened transcriptome references are created </w:t>
      </w:r>
      <w:r>
        <w:rPr>
          <w:spacing w:val="-3"/>
        </w:rPr>
        <w:t xml:space="preserve">for </w:t>
      </w:r>
      <w:r>
        <w:t xml:space="preserve">meta-analysis modules </w:t>
      </w:r>
      <w:r>
        <w:rPr>
          <w:spacing w:val="-3"/>
        </w:rPr>
        <w:t xml:space="preserve">by </w:t>
      </w:r>
      <w:r>
        <w:t xml:space="preserve">providing a </w:t>
      </w:r>
      <w:r>
        <w:rPr>
          <w:spacing w:val="-9"/>
        </w:rPr>
        <w:t xml:space="preserve">GTF. </w:t>
      </w:r>
      <w:r>
        <w:t xml:space="preserve">This </w:t>
      </w:r>
      <w:r>
        <w:rPr>
          <w:spacing w:val="-3"/>
        </w:rPr>
        <w:t xml:space="preserve">curation </w:t>
      </w:r>
      <w:r>
        <w:t>operates</w:t>
      </w:r>
      <w:r>
        <w:rPr>
          <w:spacing w:val="-7"/>
        </w:rPr>
        <w:t xml:space="preserve"> </w:t>
      </w:r>
      <w:r>
        <w:t>in</w:t>
      </w:r>
      <w:r>
        <w:rPr>
          <w:spacing w:val="-6"/>
        </w:rPr>
        <w:t xml:space="preserve"> </w:t>
      </w:r>
      <w:r>
        <w:t>a</w:t>
      </w:r>
      <w:r>
        <w:rPr>
          <w:spacing w:val="-6"/>
        </w:rPr>
        <w:t xml:space="preserve"> </w:t>
      </w:r>
      <w:r>
        <w:t>similar</w:t>
      </w:r>
      <w:r>
        <w:rPr>
          <w:spacing w:val="-6"/>
        </w:rPr>
        <w:t xml:space="preserve"> </w:t>
      </w:r>
      <w:r>
        <w:t>manner</w:t>
      </w:r>
      <w:r>
        <w:rPr>
          <w:spacing w:val="-6"/>
        </w:rPr>
        <w:t xml:space="preserve"> </w:t>
      </w:r>
      <w:r>
        <w:t>to</w:t>
      </w:r>
      <w:r>
        <w:rPr>
          <w:spacing w:val="-7"/>
        </w:rPr>
        <w:t xml:space="preserve"> </w:t>
      </w:r>
      <w:r>
        <w:t>the</w:t>
      </w:r>
      <w:r>
        <w:rPr>
          <w:spacing w:val="-6"/>
        </w:rPr>
        <w:t xml:space="preserve"> </w:t>
      </w:r>
      <w:r>
        <w:t>methods</w:t>
      </w:r>
      <w:r>
        <w:rPr>
          <w:spacing w:val="-6"/>
        </w:rPr>
        <w:t xml:space="preserve"> </w:t>
      </w:r>
      <w:r>
        <w:t>employed</w:t>
      </w:r>
      <w:r>
        <w:rPr>
          <w:spacing w:val="-6"/>
        </w:rPr>
        <w:t xml:space="preserve"> </w:t>
      </w:r>
      <w:r>
        <w:rPr>
          <w:spacing w:val="-3"/>
        </w:rPr>
        <w:t>by</w:t>
      </w:r>
      <w:r>
        <w:rPr>
          <w:spacing w:val="-6"/>
        </w:rPr>
        <w:t xml:space="preserve"> </w:t>
      </w:r>
      <w:r>
        <w:t>general</w:t>
      </w:r>
      <w:r>
        <w:rPr>
          <w:spacing w:val="-6"/>
        </w:rPr>
        <w:t xml:space="preserve"> </w:t>
      </w:r>
      <w:r>
        <w:t>GTF</w:t>
      </w:r>
      <w:r>
        <w:rPr>
          <w:spacing w:val="-7"/>
        </w:rPr>
        <w:t xml:space="preserve"> </w:t>
      </w:r>
      <w:r>
        <w:t>modification;</w:t>
      </w:r>
      <w:r>
        <w:rPr>
          <w:spacing w:val="-6"/>
        </w:rPr>
        <w:t xml:space="preserve"> </w:t>
      </w:r>
      <w:r>
        <w:rPr>
          <w:spacing w:val="-4"/>
        </w:rPr>
        <w:t>however,</w:t>
      </w:r>
      <w:r>
        <w:rPr>
          <w:spacing w:val="-6"/>
        </w:rPr>
        <w:t xml:space="preserve"> </w:t>
      </w:r>
      <w:r>
        <w:t>only</w:t>
      </w:r>
      <w:r>
        <w:rPr>
          <w:spacing w:val="-6"/>
        </w:rPr>
        <w:t xml:space="preserve"> </w:t>
      </w:r>
      <w:r>
        <w:t>exon</w:t>
      </w:r>
      <w:r>
        <w:rPr>
          <w:spacing w:val="-6"/>
        </w:rPr>
        <w:t xml:space="preserve"> </w:t>
      </w:r>
      <w:r>
        <w:t>or</w:t>
      </w:r>
      <w:r>
        <w:rPr>
          <w:spacing w:val="-7"/>
        </w:rPr>
        <w:t xml:space="preserve"> </w:t>
      </w:r>
      <w:r>
        <w:t xml:space="preserve">CDS records are retained with other minimal </w:t>
      </w:r>
      <w:r>
        <w:rPr>
          <w:spacing w:val="-4"/>
        </w:rPr>
        <w:t xml:space="preserve">key </w:t>
      </w:r>
      <w:r>
        <w:t xml:space="preserve">information (i.e. </w:t>
      </w:r>
      <w:proofErr w:type="spellStart"/>
      <w:r>
        <w:t>strandedness</w:t>
      </w:r>
      <w:proofErr w:type="spellEnd"/>
      <w:r>
        <w:t xml:space="preserve">). These records are then divided </w:t>
      </w:r>
      <w:r>
        <w:rPr>
          <w:spacing w:val="-4"/>
        </w:rPr>
        <w:t xml:space="preserve">into </w:t>
      </w:r>
      <w:r>
        <w:t xml:space="preserve">a multidimensional </w:t>
      </w:r>
      <w:r>
        <w:rPr>
          <w:spacing w:val="-6"/>
        </w:rPr>
        <w:t xml:space="preserve">array, </w:t>
      </w:r>
      <w:r>
        <w:t>where each parent is a</w:t>
      </w:r>
      <w:r>
        <w:rPr>
          <w:spacing w:val="-7"/>
        </w:rPr>
        <w:t xml:space="preserve"> </w:t>
      </w:r>
      <w:r>
        <w:t>chromosome.</w:t>
      </w:r>
    </w:p>
    <w:p w14:paraId="1E6BFC8B" w14:textId="77777777" w:rsidR="009F54E5" w:rsidRDefault="001A290F">
      <w:pPr>
        <w:pStyle w:val="Heading2"/>
        <w:numPr>
          <w:ilvl w:val="1"/>
          <w:numId w:val="35"/>
        </w:numPr>
        <w:tabs>
          <w:tab w:val="left" w:pos="692"/>
        </w:tabs>
        <w:spacing w:before="139"/>
        <w:ind w:hanging="571"/>
        <w:jc w:val="both"/>
        <w:pPrChange w:id="1670" w:author="Yeyun Ouyang" w:date="2019-07-09T16:01:00Z">
          <w:pPr>
            <w:pStyle w:val="Heading2"/>
            <w:numPr>
              <w:ilvl w:val="1"/>
              <w:numId w:val="27"/>
            </w:numPr>
            <w:tabs>
              <w:tab w:val="left" w:pos="692"/>
            </w:tabs>
            <w:spacing w:before="139"/>
            <w:jc w:val="both"/>
          </w:pPr>
        </w:pPrChange>
      </w:pPr>
      <w:r>
        <w:t>Normalization</w:t>
      </w:r>
    </w:p>
    <w:p w14:paraId="2FC411CD" w14:textId="77777777" w:rsidR="009F54E5" w:rsidRDefault="009F54E5">
      <w:pPr>
        <w:pStyle w:val="BodyText"/>
        <w:spacing w:before="1"/>
        <w:rPr>
          <w:b/>
          <w:sz w:val="34"/>
        </w:rPr>
      </w:pPr>
    </w:p>
    <w:p w14:paraId="0FEBACE2" w14:textId="77777777" w:rsidR="009F54E5" w:rsidRDefault="001A290F">
      <w:pPr>
        <w:pStyle w:val="BodyText"/>
        <w:ind w:left="120"/>
        <w:jc w:val="both"/>
      </w:pPr>
      <w:r>
        <w:t xml:space="preserve">Equations 1-4 reflect the design of the normalization functions within </w:t>
      </w:r>
      <w:proofErr w:type="spellStart"/>
      <w:r>
        <w:t>XPRESSplot</w:t>
      </w:r>
      <w:proofErr w:type="spellEnd"/>
      <w:r>
        <w:t>.</w:t>
      </w:r>
    </w:p>
    <w:p w14:paraId="5F54118C" w14:textId="77777777" w:rsidR="009F54E5" w:rsidRDefault="009F54E5">
      <w:pPr>
        <w:pStyle w:val="BodyText"/>
        <w:rPr>
          <w:sz w:val="20"/>
        </w:rPr>
      </w:pPr>
    </w:p>
    <w:p w14:paraId="37321196" w14:textId="77777777" w:rsidR="009F54E5" w:rsidRDefault="009F54E5">
      <w:pPr>
        <w:pStyle w:val="BodyText"/>
        <w:spacing w:before="10"/>
      </w:pPr>
    </w:p>
    <w:p w14:paraId="16D96649" w14:textId="77777777" w:rsidR="009F54E5" w:rsidRDefault="009F54E5">
      <w:pPr>
        <w:sectPr w:rsidR="009F54E5">
          <w:pgSz w:w="12240" w:h="20160"/>
          <w:pgMar w:top="700" w:right="520" w:bottom="360" w:left="600" w:header="0" w:footer="161" w:gutter="0"/>
          <w:cols w:space="720"/>
        </w:sectPr>
      </w:pPr>
    </w:p>
    <w:p w14:paraId="2D35BA3D" w14:textId="3A4028F4" w:rsidR="009F54E5" w:rsidRDefault="001A290F">
      <w:pPr>
        <w:spacing w:before="78" w:line="177" w:lineRule="auto"/>
        <w:ind w:left="4512" w:right="865" w:hanging="1069"/>
      </w:pPr>
      <w:r>
        <w:rPr>
          <w:rFonts w:ascii="Times New Roman" w:hAnsi="Times New Roman"/>
          <w:i/>
          <w:w w:val="115"/>
          <w:position w:val="-14"/>
        </w:rPr>
        <w:t xml:space="preserve">RPM </w:t>
      </w:r>
      <w:r>
        <w:rPr>
          <w:w w:val="115"/>
          <w:position w:val="-14"/>
        </w:rPr>
        <w:t xml:space="preserve">= </w:t>
      </w:r>
      <w:r>
        <w:rPr>
          <w:w w:val="115"/>
          <w:u w:val="single"/>
        </w:rPr>
        <w:t xml:space="preserve">(# </w:t>
      </w:r>
      <w:r>
        <w:rPr>
          <w:rFonts w:ascii="Times New Roman" w:hAnsi="Times New Roman"/>
          <w:i/>
          <w:w w:val="115"/>
          <w:u w:val="single"/>
        </w:rPr>
        <w:t>number reads per gene</w:t>
      </w:r>
      <w:r>
        <w:rPr>
          <w:w w:val="115"/>
          <w:u w:val="single"/>
        </w:rPr>
        <w:t xml:space="preserve">) </w:t>
      </w:r>
      <w:r>
        <w:rPr>
          <w:rFonts w:ascii="Menlo" w:hAnsi="Menlo"/>
          <w:i/>
          <w:w w:val="85"/>
          <w:u w:val="single"/>
        </w:rPr>
        <w:t xml:space="preserve">· </w:t>
      </w:r>
      <w:r>
        <w:rPr>
          <w:w w:val="115"/>
          <w:u w:val="single"/>
        </w:rPr>
        <w:t>1</w:t>
      </w:r>
      <w:r>
        <w:rPr>
          <w:rFonts w:ascii="Times New Roman" w:hAnsi="Times New Roman"/>
          <w:i/>
          <w:w w:val="115"/>
          <w:u w:val="single"/>
        </w:rPr>
        <w:t>e</w:t>
      </w:r>
      <w:r>
        <w:rPr>
          <w:w w:val="115"/>
          <w:u w:val="single"/>
        </w:rPr>
        <w:t>6</w:t>
      </w:r>
      <w:r>
        <w:rPr>
          <w:w w:val="115"/>
        </w:rPr>
        <w:t xml:space="preserve"> </w:t>
      </w:r>
      <w:commentRangeStart w:id="1671"/>
      <w:r>
        <w:rPr>
          <w:w w:val="115"/>
        </w:rPr>
        <w:t xml:space="preserve">(# </w:t>
      </w:r>
      <w:r>
        <w:rPr>
          <w:rFonts w:ascii="Times New Roman" w:hAnsi="Times New Roman"/>
          <w:i/>
          <w:w w:val="115"/>
        </w:rPr>
        <w:t>mapped reads per sample</w:t>
      </w:r>
      <w:commentRangeEnd w:id="1671"/>
      <w:r w:rsidR="008009EB">
        <w:rPr>
          <w:rStyle w:val="CommentReference"/>
        </w:rPr>
        <w:commentReference w:id="1671"/>
      </w:r>
      <w:r>
        <w:rPr>
          <w:w w:val="115"/>
        </w:rPr>
        <w:t>)</w:t>
      </w:r>
    </w:p>
    <w:p w14:paraId="01368716" w14:textId="77777777" w:rsidR="009F54E5" w:rsidRDefault="001A290F">
      <w:pPr>
        <w:tabs>
          <w:tab w:val="left" w:pos="4133"/>
          <w:tab w:val="left" w:pos="8537"/>
        </w:tabs>
        <w:spacing w:before="102" w:line="177" w:lineRule="auto"/>
        <w:ind w:left="3567" w:hanging="1089"/>
      </w:pPr>
      <w:r>
        <w:rPr>
          <w:rFonts w:ascii="Times New Roman" w:hAnsi="Times New Roman"/>
          <w:i/>
          <w:spacing w:val="11"/>
          <w:w w:val="110"/>
          <w:position w:val="-14"/>
        </w:rPr>
        <w:t>RPKM</w:t>
      </w:r>
      <w:r>
        <w:rPr>
          <w:rFonts w:ascii="Times New Roman" w:hAnsi="Times New Roman"/>
          <w:i/>
          <w:spacing w:val="45"/>
          <w:w w:val="110"/>
          <w:position w:val="-14"/>
        </w:rPr>
        <w:t xml:space="preserve"> </w:t>
      </w:r>
      <w:r>
        <w:rPr>
          <w:w w:val="110"/>
          <w:position w:val="-14"/>
        </w:rPr>
        <w:t>=</w:t>
      </w:r>
      <w:r>
        <w:rPr>
          <w:w w:val="110"/>
          <w:u w:val="single"/>
        </w:rPr>
        <w:t xml:space="preserve"> </w:t>
      </w:r>
      <w:r>
        <w:rPr>
          <w:w w:val="110"/>
          <w:u w:val="single"/>
        </w:rPr>
        <w:tab/>
        <w:t xml:space="preserve">(# </w:t>
      </w:r>
      <w:r>
        <w:rPr>
          <w:rFonts w:ascii="Times New Roman" w:hAnsi="Times New Roman"/>
          <w:i/>
          <w:w w:val="110"/>
          <w:u w:val="single"/>
        </w:rPr>
        <w:t>number reads per gene</w:t>
      </w:r>
      <w:r>
        <w:rPr>
          <w:w w:val="110"/>
          <w:u w:val="single"/>
        </w:rPr>
        <w:t xml:space="preserve">) </w:t>
      </w:r>
      <w:r>
        <w:rPr>
          <w:rFonts w:ascii="Menlo" w:hAnsi="Menlo"/>
          <w:i/>
          <w:w w:val="85"/>
          <w:u w:val="single"/>
        </w:rPr>
        <w:t>·</w:t>
      </w:r>
      <w:r>
        <w:rPr>
          <w:rFonts w:ascii="Menlo" w:hAnsi="Menlo"/>
          <w:i/>
          <w:spacing w:val="-77"/>
          <w:w w:val="85"/>
          <w:u w:val="single"/>
        </w:rPr>
        <w:t xml:space="preserve"> </w:t>
      </w:r>
      <w:r>
        <w:rPr>
          <w:w w:val="110"/>
          <w:u w:val="single"/>
        </w:rPr>
        <w:t>1</w:t>
      </w:r>
      <w:r>
        <w:rPr>
          <w:rFonts w:ascii="Times New Roman" w:hAnsi="Times New Roman"/>
          <w:i/>
          <w:w w:val="110"/>
          <w:u w:val="single"/>
        </w:rPr>
        <w:t>e</w:t>
      </w:r>
      <w:r>
        <w:rPr>
          <w:w w:val="110"/>
          <w:u w:val="single"/>
        </w:rPr>
        <w:t xml:space="preserve">6 </w:t>
      </w:r>
      <w:r>
        <w:rPr>
          <w:rFonts w:ascii="Menlo" w:hAnsi="Menlo"/>
          <w:i/>
          <w:w w:val="85"/>
          <w:u w:val="single"/>
        </w:rPr>
        <w:t>·</w:t>
      </w:r>
      <w:r>
        <w:rPr>
          <w:rFonts w:ascii="Menlo" w:hAnsi="Menlo"/>
          <w:i/>
          <w:spacing w:val="-34"/>
          <w:w w:val="85"/>
          <w:u w:val="single"/>
        </w:rPr>
        <w:t xml:space="preserve"> </w:t>
      </w:r>
      <w:r>
        <w:rPr>
          <w:w w:val="110"/>
          <w:u w:val="single"/>
        </w:rPr>
        <w:t>1</w:t>
      </w:r>
      <w:r>
        <w:rPr>
          <w:rFonts w:ascii="Times New Roman" w:hAnsi="Times New Roman"/>
          <w:i/>
          <w:w w:val="110"/>
          <w:u w:val="single"/>
        </w:rPr>
        <w:t>e</w:t>
      </w:r>
      <w:r>
        <w:rPr>
          <w:w w:val="110"/>
          <w:u w:val="single"/>
        </w:rPr>
        <w:t>3</w:t>
      </w:r>
      <w:r>
        <w:rPr>
          <w:u w:val="single"/>
        </w:rPr>
        <w:tab/>
      </w:r>
      <w:r>
        <w:t xml:space="preserve">    </w:t>
      </w:r>
      <w:proofErr w:type="gramStart"/>
      <w:r>
        <w:t xml:space="preserve">   </w:t>
      </w:r>
      <w:r>
        <w:rPr>
          <w:w w:val="110"/>
        </w:rPr>
        <w:t>(</w:t>
      </w:r>
      <w:proofErr w:type="gramEnd"/>
      <w:r>
        <w:rPr>
          <w:w w:val="110"/>
        </w:rPr>
        <w:t xml:space="preserve">(# </w:t>
      </w:r>
      <w:r>
        <w:rPr>
          <w:rFonts w:ascii="Times New Roman" w:hAnsi="Times New Roman"/>
          <w:i/>
          <w:w w:val="110"/>
        </w:rPr>
        <w:t>mapped reads per sample</w:t>
      </w:r>
      <w:r>
        <w:rPr>
          <w:w w:val="110"/>
        </w:rPr>
        <w:t xml:space="preserve">) </w:t>
      </w:r>
      <w:r>
        <w:rPr>
          <w:rFonts w:ascii="Menlo" w:hAnsi="Menlo"/>
          <w:i/>
          <w:w w:val="85"/>
        </w:rPr>
        <w:t xml:space="preserve">· </w:t>
      </w:r>
      <w:r>
        <w:rPr>
          <w:w w:val="110"/>
        </w:rPr>
        <w:t>(</w:t>
      </w:r>
      <w:r>
        <w:rPr>
          <w:rFonts w:ascii="Times New Roman" w:hAnsi="Times New Roman"/>
          <w:i/>
          <w:w w:val="110"/>
        </w:rPr>
        <w:t>gene length</w:t>
      </w:r>
      <w:r>
        <w:rPr>
          <w:rFonts w:ascii="Times New Roman" w:hAnsi="Times New Roman"/>
          <w:i/>
          <w:spacing w:val="-16"/>
          <w:w w:val="110"/>
        </w:rPr>
        <w:t xml:space="preserve"> </w:t>
      </w:r>
      <w:r>
        <w:rPr>
          <w:w w:val="110"/>
        </w:rPr>
        <w:t>(</w:t>
      </w:r>
      <w:r>
        <w:rPr>
          <w:rFonts w:ascii="Times New Roman" w:hAnsi="Times New Roman"/>
          <w:i/>
          <w:w w:val="110"/>
        </w:rPr>
        <w:t>bp</w:t>
      </w:r>
      <w:r>
        <w:rPr>
          <w:w w:val="110"/>
        </w:rPr>
        <w:t>))</w:t>
      </w:r>
    </w:p>
    <w:p w14:paraId="23E91110" w14:textId="77777777" w:rsidR="009F54E5" w:rsidRDefault="001A290F">
      <w:pPr>
        <w:spacing w:before="211"/>
        <w:ind w:right="198"/>
        <w:jc w:val="right"/>
      </w:pPr>
      <w:r>
        <w:br w:type="column"/>
      </w:r>
      <w:r>
        <w:rPr>
          <w:w w:val="95"/>
        </w:rPr>
        <w:t>(1)</w:t>
      </w:r>
    </w:p>
    <w:p w14:paraId="3F4063E3" w14:textId="77777777" w:rsidR="009F54E5" w:rsidRDefault="009F54E5">
      <w:pPr>
        <w:pStyle w:val="BodyText"/>
        <w:spacing w:before="6"/>
        <w:rPr>
          <w:sz w:val="32"/>
        </w:rPr>
      </w:pPr>
    </w:p>
    <w:p w14:paraId="2444CEF9" w14:textId="77777777" w:rsidR="009F54E5" w:rsidRDefault="001A290F">
      <w:pPr>
        <w:pStyle w:val="BodyText"/>
        <w:ind w:right="198"/>
        <w:jc w:val="right"/>
      </w:pPr>
      <w:r>
        <w:rPr>
          <w:w w:val="95"/>
        </w:rPr>
        <w:t>(2)</w:t>
      </w:r>
    </w:p>
    <w:p w14:paraId="7EC4FDF8" w14:textId="77777777" w:rsidR="009F54E5" w:rsidRDefault="009F54E5">
      <w:pPr>
        <w:jc w:val="right"/>
        <w:sectPr w:rsidR="009F54E5">
          <w:type w:val="continuous"/>
          <w:pgSz w:w="12240" w:h="20160"/>
          <w:pgMar w:top="1400" w:right="520" w:bottom="360" w:left="600" w:header="720" w:footer="720" w:gutter="0"/>
          <w:cols w:num="2" w:space="720" w:equalWidth="0">
            <w:col w:w="8538" w:space="40"/>
            <w:col w:w="2542"/>
          </w:cols>
        </w:sectPr>
      </w:pPr>
    </w:p>
    <w:p w14:paraId="6650194A" w14:textId="77777777" w:rsidR="009F54E5" w:rsidRDefault="001A290F">
      <w:pPr>
        <w:tabs>
          <w:tab w:val="left" w:pos="3870"/>
          <w:tab w:val="left" w:pos="8762"/>
        </w:tabs>
        <w:spacing w:before="52" w:line="177" w:lineRule="auto"/>
        <w:ind w:left="3346" w:right="38" w:hanging="1093"/>
      </w:pPr>
      <w:commentRangeStart w:id="1672"/>
      <w:r>
        <w:rPr>
          <w:rFonts w:ascii="Times New Roman" w:hAnsi="Times New Roman"/>
          <w:i/>
          <w:spacing w:val="18"/>
          <w:w w:val="115"/>
          <w:position w:val="-14"/>
        </w:rPr>
        <w:lastRenderedPageBreak/>
        <w:t>FPKM</w:t>
      </w:r>
      <w:r>
        <w:rPr>
          <w:rFonts w:ascii="Times New Roman" w:hAnsi="Times New Roman"/>
          <w:i/>
          <w:spacing w:val="24"/>
          <w:w w:val="115"/>
          <w:position w:val="-14"/>
        </w:rPr>
        <w:t xml:space="preserve"> </w:t>
      </w:r>
      <w:r>
        <w:rPr>
          <w:w w:val="115"/>
          <w:position w:val="-14"/>
        </w:rPr>
        <w:t>=</w:t>
      </w:r>
      <w:r>
        <w:rPr>
          <w:w w:val="115"/>
          <w:u w:val="single"/>
        </w:rPr>
        <w:t xml:space="preserve"> </w:t>
      </w:r>
      <w:r>
        <w:rPr>
          <w:w w:val="115"/>
          <w:u w:val="single"/>
        </w:rPr>
        <w:tab/>
        <w:t>(#</w:t>
      </w:r>
      <w:r>
        <w:rPr>
          <w:spacing w:val="-35"/>
          <w:w w:val="115"/>
          <w:u w:val="single"/>
        </w:rPr>
        <w:t xml:space="preserve"> </w:t>
      </w:r>
      <w:r>
        <w:rPr>
          <w:rFonts w:ascii="Times New Roman" w:hAnsi="Times New Roman"/>
          <w:i/>
          <w:w w:val="115"/>
          <w:u w:val="single"/>
        </w:rPr>
        <w:t>number</w:t>
      </w:r>
      <w:r>
        <w:rPr>
          <w:rFonts w:ascii="Times New Roman" w:hAnsi="Times New Roman"/>
          <w:i/>
          <w:spacing w:val="-25"/>
          <w:w w:val="115"/>
          <w:u w:val="single"/>
        </w:rPr>
        <w:t xml:space="preserve"> </w:t>
      </w:r>
      <w:r>
        <w:rPr>
          <w:rFonts w:ascii="Times New Roman" w:hAnsi="Times New Roman"/>
          <w:i/>
          <w:spacing w:val="4"/>
          <w:w w:val="115"/>
          <w:u w:val="single"/>
        </w:rPr>
        <w:t>fragments</w:t>
      </w:r>
      <w:r>
        <w:rPr>
          <w:rFonts w:ascii="Times New Roman" w:hAnsi="Times New Roman"/>
          <w:i/>
          <w:spacing w:val="-28"/>
          <w:w w:val="115"/>
          <w:u w:val="single"/>
        </w:rPr>
        <w:t xml:space="preserve"> </w:t>
      </w:r>
      <w:r>
        <w:rPr>
          <w:rFonts w:ascii="Times New Roman" w:hAnsi="Times New Roman"/>
          <w:i/>
          <w:w w:val="115"/>
          <w:u w:val="single"/>
        </w:rPr>
        <w:t>per</w:t>
      </w:r>
      <w:r>
        <w:rPr>
          <w:rFonts w:ascii="Times New Roman" w:hAnsi="Times New Roman"/>
          <w:i/>
          <w:spacing w:val="-25"/>
          <w:w w:val="115"/>
          <w:u w:val="single"/>
        </w:rPr>
        <w:t xml:space="preserve"> </w:t>
      </w:r>
      <w:r>
        <w:rPr>
          <w:rFonts w:ascii="Times New Roman" w:hAnsi="Times New Roman"/>
          <w:i/>
          <w:w w:val="115"/>
          <w:u w:val="single"/>
        </w:rPr>
        <w:t>gene</w:t>
      </w:r>
      <w:r>
        <w:rPr>
          <w:w w:val="115"/>
          <w:u w:val="single"/>
        </w:rPr>
        <w:t>)</w:t>
      </w:r>
      <w:r>
        <w:rPr>
          <w:spacing w:val="-7"/>
          <w:w w:val="115"/>
          <w:u w:val="single"/>
        </w:rPr>
        <w:t xml:space="preserve"> </w:t>
      </w:r>
      <w:r>
        <w:rPr>
          <w:rFonts w:ascii="Menlo" w:hAnsi="Menlo"/>
          <w:i/>
          <w:w w:val="85"/>
          <w:u w:val="single"/>
        </w:rPr>
        <w:t>·</w:t>
      </w:r>
      <w:r>
        <w:rPr>
          <w:rFonts w:ascii="Menlo" w:hAnsi="Menlo"/>
          <w:i/>
          <w:spacing w:val="-49"/>
          <w:w w:val="85"/>
          <w:u w:val="single"/>
        </w:rPr>
        <w:t xml:space="preserve"> </w:t>
      </w:r>
      <w:r>
        <w:rPr>
          <w:w w:val="115"/>
          <w:u w:val="single"/>
        </w:rPr>
        <w:t>1</w:t>
      </w:r>
      <w:r>
        <w:rPr>
          <w:rFonts w:ascii="Times New Roman" w:hAnsi="Times New Roman"/>
          <w:i/>
          <w:w w:val="115"/>
          <w:u w:val="single"/>
        </w:rPr>
        <w:t>e</w:t>
      </w:r>
      <w:r>
        <w:rPr>
          <w:w w:val="115"/>
          <w:u w:val="single"/>
        </w:rPr>
        <w:t>6</w:t>
      </w:r>
      <w:r>
        <w:rPr>
          <w:spacing w:val="-7"/>
          <w:w w:val="115"/>
          <w:u w:val="single"/>
        </w:rPr>
        <w:t xml:space="preserve"> </w:t>
      </w:r>
      <w:r>
        <w:rPr>
          <w:rFonts w:ascii="Menlo" w:hAnsi="Menlo"/>
          <w:i/>
          <w:w w:val="85"/>
          <w:u w:val="single"/>
        </w:rPr>
        <w:t>·</w:t>
      </w:r>
      <w:r>
        <w:rPr>
          <w:rFonts w:ascii="Menlo" w:hAnsi="Menlo"/>
          <w:i/>
          <w:spacing w:val="-50"/>
          <w:w w:val="85"/>
          <w:u w:val="single"/>
        </w:rPr>
        <w:t xml:space="preserve"> </w:t>
      </w:r>
      <w:r>
        <w:rPr>
          <w:w w:val="115"/>
          <w:u w:val="single"/>
        </w:rPr>
        <w:t>1</w:t>
      </w:r>
      <w:r>
        <w:rPr>
          <w:rFonts w:ascii="Times New Roman" w:hAnsi="Times New Roman"/>
          <w:i/>
          <w:w w:val="115"/>
          <w:u w:val="single"/>
        </w:rPr>
        <w:t>e</w:t>
      </w:r>
      <w:r>
        <w:rPr>
          <w:w w:val="115"/>
          <w:u w:val="single"/>
        </w:rPr>
        <w:t>3</w:t>
      </w:r>
      <w:r>
        <w:rPr>
          <w:u w:val="single"/>
        </w:rPr>
        <w:tab/>
      </w:r>
      <w:r>
        <w:t xml:space="preserve">    </w:t>
      </w:r>
      <w:proofErr w:type="gramStart"/>
      <w:r>
        <w:t xml:space="preserve">   </w:t>
      </w:r>
      <w:r>
        <w:rPr>
          <w:w w:val="115"/>
        </w:rPr>
        <w:t>(</w:t>
      </w:r>
      <w:proofErr w:type="gramEnd"/>
      <w:r>
        <w:rPr>
          <w:w w:val="115"/>
        </w:rPr>
        <w:t>#</w:t>
      </w:r>
      <w:r>
        <w:rPr>
          <w:spacing w:val="-31"/>
          <w:w w:val="115"/>
        </w:rPr>
        <w:t xml:space="preserve"> </w:t>
      </w:r>
      <w:r>
        <w:rPr>
          <w:rFonts w:ascii="Times New Roman" w:hAnsi="Times New Roman"/>
          <w:i/>
          <w:w w:val="115"/>
        </w:rPr>
        <w:t>mapped</w:t>
      </w:r>
      <w:r>
        <w:rPr>
          <w:rFonts w:ascii="Times New Roman" w:hAnsi="Times New Roman"/>
          <w:i/>
          <w:spacing w:val="-23"/>
          <w:w w:val="115"/>
        </w:rPr>
        <w:t xml:space="preserve"> </w:t>
      </w:r>
      <w:r>
        <w:rPr>
          <w:rFonts w:ascii="Times New Roman" w:hAnsi="Times New Roman"/>
          <w:i/>
          <w:spacing w:val="3"/>
          <w:w w:val="115"/>
        </w:rPr>
        <w:t>fragments</w:t>
      </w:r>
      <w:r>
        <w:rPr>
          <w:rFonts w:ascii="Times New Roman" w:hAnsi="Times New Roman"/>
          <w:i/>
          <w:spacing w:val="-24"/>
          <w:w w:val="115"/>
        </w:rPr>
        <w:t xml:space="preserve"> </w:t>
      </w:r>
      <w:r>
        <w:rPr>
          <w:rFonts w:ascii="Times New Roman" w:hAnsi="Times New Roman"/>
          <w:i/>
          <w:w w:val="115"/>
        </w:rPr>
        <w:t>per</w:t>
      </w:r>
      <w:r>
        <w:rPr>
          <w:rFonts w:ascii="Times New Roman" w:hAnsi="Times New Roman"/>
          <w:i/>
          <w:spacing w:val="-19"/>
          <w:w w:val="115"/>
        </w:rPr>
        <w:t xml:space="preserve"> </w:t>
      </w:r>
      <w:r>
        <w:rPr>
          <w:rFonts w:ascii="Times New Roman" w:hAnsi="Times New Roman"/>
          <w:i/>
          <w:w w:val="115"/>
        </w:rPr>
        <w:t>sample</w:t>
      </w:r>
      <w:r>
        <w:rPr>
          <w:w w:val="115"/>
        </w:rPr>
        <w:t>)</w:t>
      </w:r>
      <w:r>
        <w:rPr>
          <w:spacing w:val="2"/>
          <w:w w:val="115"/>
        </w:rPr>
        <w:t xml:space="preserve"> </w:t>
      </w:r>
      <w:r>
        <w:rPr>
          <w:rFonts w:ascii="Menlo" w:hAnsi="Menlo"/>
          <w:i/>
          <w:w w:val="85"/>
        </w:rPr>
        <w:t>·</w:t>
      </w:r>
      <w:r>
        <w:rPr>
          <w:rFonts w:ascii="Menlo" w:hAnsi="Menlo"/>
          <w:i/>
          <w:spacing w:val="-40"/>
          <w:w w:val="85"/>
        </w:rPr>
        <w:t xml:space="preserve"> </w:t>
      </w:r>
      <w:r>
        <w:rPr>
          <w:w w:val="115"/>
        </w:rPr>
        <w:t>(</w:t>
      </w:r>
      <w:r>
        <w:rPr>
          <w:rFonts w:ascii="Times New Roman" w:hAnsi="Times New Roman"/>
          <w:i/>
          <w:w w:val="115"/>
        </w:rPr>
        <w:t>gene</w:t>
      </w:r>
      <w:r>
        <w:rPr>
          <w:rFonts w:ascii="Times New Roman" w:hAnsi="Times New Roman"/>
          <w:i/>
          <w:spacing w:val="-24"/>
          <w:w w:val="115"/>
        </w:rPr>
        <w:t xml:space="preserve"> </w:t>
      </w:r>
      <w:r>
        <w:rPr>
          <w:rFonts w:ascii="Times New Roman" w:hAnsi="Times New Roman"/>
          <w:i/>
          <w:w w:val="115"/>
        </w:rPr>
        <w:t>length</w:t>
      </w:r>
      <w:r>
        <w:rPr>
          <w:rFonts w:ascii="Times New Roman" w:hAnsi="Times New Roman"/>
          <w:i/>
          <w:spacing w:val="-23"/>
          <w:w w:val="115"/>
        </w:rPr>
        <w:t xml:space="preserve"> </w:t>
      </w:r>
      <w:r>
        <w:rPr>
          <w:w w:val="115"/>
        </w:rPr>
        <w:t>(</w:t>
      </w:r>
      <w:r>
        <w:rPr>
          <w:rFonts w:ascii="Times New Roman" w:hAnsi="Times New Roman"/>
          <w:i/>
          <w:w w:val="115"/>
        </w:rPr>
        <w:t>bp</w:t>
      </w:r>
      <w:r>
        <w:rPr>
          <w:w w:val="115"/>
        </w:rPr>
        <w:t>))</w:t>
      </w:r>
    </w:p>
    <w:p w14:paraId="29E71203" w14:textId="77777777" w:rsidR="009F54E5" w:rsidRDefault="001A290F">
      <w:pPr>
        <w:tabs>
          <w:tab w:val="left" w:pos="3763"/>
          <w:tab w:val="left" w:pos="8655"/>
        </w:tabs>
        <w:spacing w:before="136" w:line="177" w:lineRule="auto"/>
        <w:ind w:left="3239" w:right="144" w:hanging="879"/>
      </w:pPr>
      <w:r>
        <w:rPr>
          <w:rFonts w:ascii="Times New Roman" w:hAnsi="Times New Roman"/>
          <w:i/>
          <w:spacing w:val="20"/>
          <w:w w:val="115"/>
          <w:position w:val="-14"/>
        </w:rPr>
        <w:t>TPM</w:t>
      </w:r>
      <w:r>
        <w:rPr>
          <w:rFonts w:ascii="Times New Roman" w:hAnsi="Times New Roman"/>
          <w:i/>
          <w:spacing w:val="19"/>
          <w:w w:val="115"/>
          <w:position w:val="-14"/>
        </w:rPr>
        <w:t xml:space="preserve"> </w:t>
      </w:r>
      <w:r>
        <w:rPr>
          <w:w w:val="115"/>
          <w:position w:val="-14"/>
        </w:rPr>
        <w:t>=</w:t>
      </w:r>
      <w:r>
        <w:rPr>
          <w:w w:val="115"/>
          <w:u w:val="single"/>
        </w:rPr>
        <w:t xml:space="preserve"> </w:t>
      </w:r>
      <w:r>
        <w:rPr>
          <w:w w:val="115"/>
          <w:u w:val="single"/>
        </w:rPr>
        <w:tab/>
        <w:t>(#</w:t>
      </w:r>
      <w:r>
        <w:rPr>
          <w:spacing w:val="-35"/>
          <w:w w:val="115"/>
          <w:u w:val="single"/>
        </w:rPr>
        <w:t xml:space="preserve"> </w:t>
      </w:r>
      <w:r>
        <w:rPr>
          <w:rFonts w:ascii="Times New Roman" w:hAnsi="Times New Roman"/>
          <w:i/>
          <w:w w:val="115"/>
          <w:u w:val="single"/>
        </w:rPr>
        <w:t>number</w:t>
      </w:r>
      <w:r>
        <w:rPr>
          <w:rFonts w:ascii="Times New Roman" w:hAnsi="Times New Roman"/>
          <w:i/>
          <w:spacing w:val="-25"/>
          <w:w w:val="115"/>
          <w:u w:val="single"/>
        </w:rPr>
        <w:t xml:space="preserve"> </w:t>
      </w:r>
      <w:r>
        <w:rPr>
          <w:rFonts w:ascii="Times New Roman" w:hAnsi="Times New Roman"/>
          <w:i/>
          <w:spacing w:val="4"/>
          <w:w w:val="115"/>
          <w:u w:val="single"/>
        </w:rPr>
        <w:t>fragments</w:t>
      </w:r>
      <w:r>
        <w:rPr>
          <w:rFonts w:ascii="Times New Roman" w:hAnsi="Times New Roman"/>
          <w:i/>
          <w:spacing w:val="-29"/>
          <w:w w:val="115"/>
          <w:u w:val="single"/>
        </w:rPr>
        <w:t xml:space="preserve"> </w:t>
      </w:r>
      <w:r>
        <w:rPr>
          <w:rFonts w:ascii="Times New Roman" w:hAnsi="Times New Roman"/>
          <w:i/>
          <w:w w:val="115"/>
          <w:u w:val="single"/>
        </w:rPr>
        <w:t>per</w:t>
      </w:r>
      <w:r>
        <w:rPr>
          <w:rFonts w:ascii="Times New Roman" w:hAnsi="Times New Roman"/>
          <w:i/>
          <w:spacing w:val="-24"/>
          <w:w w:val="115"/>
          <w:u w:val="single"/>
        </w:rPr>
        <w:t xml:space="preserve"> </w:t>
      </w:r>
      <w:r>
        <w:rPr>
          <w:rFonts w:ascii="Times New Roman" w:hAnsi="Times New Roman"/>
          <w:i/>
          <w:w w:val="115"/>
          <w:u w:val="single"/>
        </w:rPr>
        <w:t>gene</w:t>
      </w:r>
      <w:r>
        <w:rPr>
          <w:w w:val="115"/>
          <w:u w:val="single"/>
        </w:rPr>
        <w:t>)</w:t>
      </w:r>
      <w:r>
        <w:rPr>
          <w:spacing w:val="-7"/>
          <w:w w:val="115"/>
          <w:u w:val="single"/>
        </w:rPr>
        <w:t xml:space="preserve"> </w:t>
      </w:r>
      <w:r>
        <w:rPr>
          <w:rFonts w:ascii="Menlo" w:hAnsi="Menlo"/>
          <w:i/>
          <w:w w:val="85"/>
          <w:u w:val="single"/>
        </w:rPr>
        <w:t>·</w:t>
      </w:r>
      <w:r>
        <w:rPr>
          <w:rFonts w:ascii="Menlo" w:hAnsi="Menlo"/>
          <w:i/>
          <w:spacing w:val="-49"/>
          <w:w w:val="85"/>
          <w:u w:val="single"/>
        </w:rPr>
        <w:t xml:space="preserve"> </w:t>
      </w:r>
      <w:r>
        <w:rPr>
          <w:w w:val="115"/>
          <w:u w:val="single"/>
        </w:rPr>
        <w:t>1</w:t>
      </w:r>
      <w:r>
        <w:rPr>
          <w:rFonts w:ascii="Times New Roman" w:hAnsi="Times New Roman"/>
          <w:i/>
          <w:w w:val="115"/>
          <w:u w:val="single"/>
        </w:rPr>
        <w:t>e</w:t>
      </w:r>
      <w:r>
        <w:rPr>
          <w:w w:val="115"/>
          <w:u w:val="single"/>
        </w:rPr>
        <w:t>3</w:t>
      </w:r>
      <w:r>
        <w:rPr>
          <w:spacing w:val="-8"/>
          <w:w w:val="115"/>
          <w:u w:val="single"/>
        </w:rPr>
        <w:t xml:space="preserve"> </w:t>
      </w:r>
      <w:r>
        <w:rPr>
          <w:rFonts w:ascii="Menlo" w:hAnsi="Menlo"/>
          <w:i/>
          <w:w w:val="85"/>
          <w:u w:val="single"/>
        </w:rPr>
        <w:t>·</w:t>
      </w:r>
      <w:r>
        <w:rPr>
          <w:rFonts w:ascii="Menlo" w:hAnsi="Menlo"/>
          <w:i/>
          <w:spacing w:val="-49"/>
          <w:w w:val="85"/>
          <w:u w:val="single"/>
        </w:rPr>
        <w:t xml:space="preserve"> </w:t>
      </w:r>
      <w:r>
        <w:rPr>
          <w:w w:val="115"/>
          <w:u w:val="single"/>
        </w:rPr>
        <w:t>1</w:t>
      </w:r>
      <w:r>
        <w:rPr>
          <w:rFonts w:ascii="Times New Roman" w:hAnsi="Times New Roman"/>
          <w:i/>
          <w:w w:val="115"/>
          <w:u w:val="single"/>
        </w:rPr>
        <w:t>e</w:t>
      </w:r>
      <w:r>
        <w:rPr>
          <w:w w:val="115"/>
          <w:u w:val="single"/>
        </w:rPr>
        <w:t>6</w:t>
      </w:r>
      <w:r>
        <w:rPr>
          <w:u w:val="single"/>
        </w:rPr>
        <w:tab/>
      </w:r>
      <w:proofErr w:type="gramStart"/>
      <w:r>
        <w:t xml:space="preserve">   </w:t>
      </w:r>
      <w:r>
        <w:rPr>
          <w:w w:val="105"/>
        </w:rPr>
        <w:t>(</w:t>
      </w:r>
      <w:proofErr w:type="gramEnd"/>
      <w:r>
        <w:rPr>
          <w:rFonts w:ascii="Times New Roman" w:hAnsi="Times New Roman"/>
          <w:i/>
          <w:w w:val="105"/>
        </w:rPr>
        <w:t>gene</w:t>
      </w:r>
      <w:r>
        <w:rPr>
          <w:rFonts w:ascii="Times New Roman" w:hAnsi="Times New Roman"/>
          <w:i/>
          <w:spacing w:val="19"/>
          <w:w w:val="105"/>
        </w:rPr>
        <w:t xml:space="preserve"> </w:t>
      </w:r>
      <w:r>
        <w:rPr>
          <w:rFonts w:ascii="Times New Roman" w:hAnsi="Times New Roman"/>
          <w:i/>
          <w:w w:val="115"/>
        </w:rPr>
        <w:t>length</w:t>
      </w:r>
      <w:r>
        <w:rPr>
          <w:rFonts w:ascii="Times New Roman" w:hAnsi="Times New Roman"/>
          <w:i/>
          <w:spacing w:val="-21"/>
          <w:w w:val="115"/>
        </w:rPr>
        <w:t xml:space="preserve"> </w:t>
      </w:r>
      <w:r>
        <w:rPr>
          <w:w w:val="115"/>
        </w:rPr>
        <w:t>(</w:t>
      </w:r>
      <w:r>
        <w:rPr>
          <w:rFonts w:ascii="Times New Roman" w:hAnsi="Times New Roman"/>
          <w:i/>
          <w:w w:val="115"/>
        </w:rPr>
        <w:t>bp</w:t>
      </w:r>
      <w:r>
        <w:rPr>
          <w:w w:val="115"/>
        </w:rPr>
        <w:t>))</w:t>
      </w:r>
      <w:r>
        <w:rPr>
          <w:spacing w:val="5"/>
          <w:w w:val="115"/>
        </w:rPr>
        <w:t xml:space="preserve"> </w:t>
      </w:r>
      <w:r>
        <w:rPr>
          <w:rFonts w:ascii="Menlo" w:hAnsi="Menlo"/>
          <w:i/>
          <w:w w:val="85"/>
        </w:rPr>
        <w:t>·</w:t>
      </w:r>
      <w:r>
        <w:rPr>
          <w:rFonts w:ascii="Menlo" w:hAnsi="Menlo"/>
          <w:i/>
          <w:spacing w:val="-37"/>
          <w:w w:val="85"/>
        </w:rPr>
        <w:t xml:space="preserve"> </w:t>
      </w:r>
      <w:r>
        <w:rPr>
          <w:w w:val="115"/>
        </w:rPr>
        <w:t>(#</w:t>
      </w:r>
      <w:r>
        <w:rPr>
          <w:spacing w:val="-28"/>
          <w:w w:val="115"/>
        </w:rPr>
        <w:t xml:space="preserve"> </w:t>
      </w:r>
      <w:r>
        <w:rPr>
          <w:rFonts w:ascii="Times New Roman" w:hAnsi="Times New Roman"/>
          <w:i/>
          <w:w w:val="115"/>
        </w:rPr>
        <w:t>mapped</w:t>
      </w:r>
      <w:r>
        <w:rPr>
          <w:rFonts w:ascii="Times New Roman" w:hAnsi="Times New Roman"/>
          <w:i/>
          <w:spacing w:val="-22"/>
          <w:w w:val="115"/>
        </w:rPr>
        <w:t xml:space="preserve"> </w:t>
      </w:r>
      <w:r>
        <w:rPr>
          <w:rFonts w:ascii="Times New Roman" w:hAnsi="Times New Roman"/>
          <w:i/>
          <w:spacing w:val="3"/>
          <w:w w:val="115"/>
        </w:rPr>
        <w:t>fragments</w:t>
      </w:r>
      <w:r>
        <w:rPr>
          <w:rFonts w:ascii="Times New Roman" w:hAnsi="Times New Roman"/>
          <w:i/>
          <w:spacing w:val="-21"/>
          <w:w w:val="115"/>
        </w:rPr>
        <w:t xml:space="preserve"> </w:t>
      </w:r>
      <w:r>
        <w:rPr>
          <w:rFonts w:ascii="Times New Roman" w:hAnsi="Times New Roman"/>
          <w:i/>
          <w:w w:val="115"/>
        </w:rPr>
        <w:t>per</w:t>
      </w:r>
      <w:r>
        <w:rPr>
          <w:rFonts w:ascii="Times New Roman" w:hAnsi="Times New Roman"/>
          <w:i/>
          <w:spacing w:val="-18"/>
          <w:w w:val="115"/>
        </w:rPr>
        <w:t xml:space="preserve"> </w:t>
      </w:r>
      <w:r>
        <w:rPr>
          <w:rFonts w:ascii="Times New Roman" w:hAnsi="Times New Roman"/>
          <w:i/>
          <w:w w:val="115"/>
        </w:rPr>
        <w:t>sample</w:t>
      </w:r>
      <w:r>
        <w:rPr>
          <w:w w:val="115"/>
        </w:rPr>
        <w:t>)</w:t>
      </w:r>
    </w:p>
    <w:commentRangeEnd w:id="1672"/>
    <w:p w14:paraId="20AAC6AC" w14:textId="4040D230" w:rsidR="009F54E5" w:rsidRDefault="008009EB">
      <w:pPr>
        <w:pStyle w:val="BodyText"/>
        <w:spacing w:before="211"/>
        <w:ind w:left="120"/>
      </w:pPr>
      <w:r>
        <w:rPr>
          <w:rStyle w:val="CommentReference"/>
        </w:rPr>
        <w:commentReference w:id="1672"/>
      </w:r>
      <w:r w:rsidR="001A290F">
        <w:t>Gene length is calculated by taking the sum of the exons for a given gene.</w:t>
      </w:r>
    </w:p>
    <w:p w14:paraId="52947632" w14:textId="77777777" w:rsidR="009F54E5" w:rsidRDefault="009F54E5">
      <w:pPr>
        <w:pStyle w:val="BodyText"/>
        <w:spacing w:before="10"/>
        <w:rPr>
          <w:sz w:val="32"/>
        </w:rPr>
      </w:pPr>
    </w:p>
    <w:p w14:paraId="24874178" w14:textId="77777777" w:rsidR="009F54E5" w:rsidRDefault="001A290F">
      <w:pPr>
        <w:pStyle w:val="Heading2"/>
        <w:tabs>
          <w:tab w:val="left" w:pos="691"/>
        </w:tabs>
        <w:ind w:left="120" w:firstLine="0"/>
      </w:pPr>
      <w:r>
        <w:t>5.5</w:t>
      </w:r>
      <w:r>
        <w:tab/>
        <w:t>Quality Control Summary</w:t>
      </w:r>
      <w:r>
        <w:rPr>
          <w:spacing w:val="-4"/>
        </w:rPr>
        <w:t xml:space="preserve"> </w:t>
      </w:r>
      <w:r>
        <w:t>Plotting</w:t>
      </w:r>
    </w:p>
    <w:p w14:paraId="73E7623F" w14:textId="77777777" w:rsidR="009F54E5" w:rsidRDefault="001A290F">
      <w:pPr>
        <w:spacing w:before="185"/>
        <w:ind w:left="120"/>
      </w:pPr>
      <w:r>
        <w:br w:type="column"/>
      </w:r>
      <w:r>
        <w:t>(3)</w:t>
      </w:r>
    </w:p>
    <w:p w14:paraId="0EB0F9EF" w14:textId="77777777" w:rsidR="009F54E5" w:rsidRDefault="009F54E5">
      <w:pPr>
        <w:pStyle w:val="BodyText"/>
        <w:spacing w:before="9"/>
        <w:rPr>
          <w:sz w:val="35"/>
        </w:rPr>
      </w:pPr>
    </w:p>
    <w:p w14:paraId="367100CB" w14:textId="77777777" w:rsidR="009F54E5" w:rsidRDefault="001A290F">
      <w:pPr>
        <w:pStyle w:val="BodyText"/>
        <w:ind w:left="120"/>
      </w:pPr>
      <w:r>
        <w:t>(4)</w:t>
      </w:r>
    </w:p>
    <w:p w14:paraId="283843B7" w14:textId="77777777" w:rsidR="009F54E5" w:rsidRDefault="009F54E5">
      <w:pPr>
        <w:sectPr w:rsidR="009F54E5">
          <w:pgSz w:w="12240" w:h="20160"/>
          <w:pgMar w:top="640" w:right="520" w:bottom="360" w:left="600" w:header="0" w:footer="161" w:gutter="0"/>
          <w:cols w:num="2" w:space="720" w:equalWidth="0">
            <w:col w:w="8803" w:space="1731"/>
            <w:col w:w="586"/>
          </w:cols>
        </w:sectPr>
      </w:pPr>
    </w:p>
    <w:p w14:paraId="118A8066" w14:textId="77777777" w:rsidR="009F54E5" w:rsidRDefault="009F54E5">
      <w:pPr>
        <w:pStyle w:val="BodyText"/>
        <w:spacing w:before="3"/>
        <w:rPr>
          <w:sz w:val="25"/>
        </w:rPr>
      </w:pPr>
    </w:p>
    <w:p w14:paraId="096C9662" w14:textId="57BD81A7" w:rsidR="009F54E5" w:rsidRDefault="007A02DF">
      <w:pPr>
        <w:pStyle w:val="BodyText"/>
        <w:spacing w:before="102" w:line="453" w:lineRule="auto"/>
        <w:ind w:left="120" w:right="197"/>
        <w:jc w:val="both"/>
      </w:pPr>
      <w:ins w:id="1673" w:author="Yeyun Ouyang" w:date="2019-07-09T16:01:00Z">
        <w:r>
          <w:rPr>
            <w:noProof/>
          </w:rPr>
          <mc:AlternateContent>
            <mc:Choice Requires="wps">
              <w:drawing>
                <wp:anchor distT="0" distB="0" distL="114300" distR="114300" simplePos="0" relativeHeight="252041216" behindDoc="1" locked="0" layoutInCell="1" allowOverlap="1" wp14:anchorId="1C23C1EE" wp14:editId="22D38E45">
                  <wp:simplePos x="0" y="0"/>
                  <wp:positionH relativeFrom="page">
                    <wp:posOffset>4398645</wp:posOffset>
                  </wp:positionH>
                  <wp:positionV relativeFrom="paragraph">
                    <wp:posOffset>497205</wp:posOffset>
                  </wp:positionV>
                  <wp:extent cx="43815" cy="0"/>
                  <wp:effectExtent l="0" t="0" r="0" b="0"/>
                  <wp:wrapNone/>
                  <wp:docPr id="566" name="Lin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43DC0" id="Line 148"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35pt,39.15pt" to="349.8pt,3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" strokeweight=".14042mm">
                  <o:lock v:ext="edit" shapetype="f"/>
                  <w10:wrap anchorx="page"/>
                </v:line>
              </w:pict>
            </mc:Fallback>
          </mc:AlternateContent>
        </w:r>
      </w:ins>
      <w:ins w:id="1674" w:author="Jon Belyeu" w:date="2019-07-09T16:00:00Z">
        <w:r w:rsidR="007E195B">
          <w:rPr>
            <w:noProof/>
          </w:rPr>
          <mc:AlternateContent>
            <mc:Choice Requires="wps">
              <w:drawing>
                <wp:anchor distT="0" distB="0" distL="114300" distR="114300" simplePos="0" relativeHeight="251940864" behindDoc="1" locked="0" layoutInCell="1" allowOverlap="1" wp14:anchorId="3A064695" wp14:editId="1DCE9454">
                  <wp:simplePos x="0" y="0"/>
                  <wp:positionH relativeFrom="page">
                    <wp:posOffset>4398645</wp:posOffset>
                  </wp:positionH>
                  <wp:positionV relativeFrom="paragraph">
                    <wp:posOffset>497205</wp:posOffset>
                  </wp:positionV>
                  <wp:extent cx="43815" cy="0"/>
                  <wp:effectExtent l="0" t="0" r="0" b="0"/>
                  <wp:wrapNone/>
                  <wp:docPr id="449"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F32E3D" id="Line 31"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35pt,39.15pt" to="349.8pt,3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" strokeweight=".14042mm">
                  <o:lock v:ext="edit" shapetype="f"/>
                  <w10:wrap anchorx="page"/>
                </v:line>
              </w:pict>
            </mc:Fallback>
          </mc:AlternateContent>
        </w:r>
      </w:ins>
      <w:ins w:id="1675" w:author="Aaron Quinlan" w:date="2019-07-09T15:58:00Z">
        <w:r w:rsidR="00195A70">
          <w:rPr>
            <w:noProof/>
          </w:rPr>
          <mc:AlternateContent>
            <mc:Choice Requires="wps">
              <w:drawing>
                <wp:anchor distT="0" distB="0" distL="114300" distR="114300" simplePos="0" relativeHeight="251840512" behindDoc="1" locked="0" layoutInCell="1" allowOverlap="1" wp14:anchorId="75E8C534" wp14:editId="7DE23FEB">
                  <wp:simplePos x="0" y="0"/>
                  <wp:positionH relativeFrom="page">
                    <wp:posOffset>4398645</wp:posOffset>
                  </wp:positionH>
                  <wp:positionV relativeFrom="paragraph">
                    <wp:posOffset>497205</wp:posOffset>
                  </wp:positionV>
                  <wp:extent cx="43815" cy="0"/>
                  <wp:effectExtent l="0" t="0" r="0" b="0"/>
                  <wp:wrapNone/>
                  <wp:docPr id="332"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81F0C5" id="Line 31"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35pt,39.15pt" to="349.8pt,3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" strokeweight=".14042mm">
                  <o:lock v:ext="edit" shapetype="f"/>
                  <w10:wrap anchorx="page"/>
                </v:line>
              </w:pict>
            </mc:Fallback>
          </mc:AlternateContent>
        </w:r>
      </w:ins>
      <w:ins w:id="1676" w:author="Jeff Morgan" w:date="2019-07-09T15:57:00Z">
        <w:r w:rsidR="00A61948">
          <w:rPr>
            <w:noProof/>
          </w:rPr>
          <mc:AlternateContent>
            <mc:Choice Requires="wps">
              <w:drawing>
                <wp:anchor distT="0" distB="0" distL="114300" distR="114300" simplePos="0" relativeHeight="251740160" behindDoc="1" locked="0" layoutInCell="1" allowOverlap="1" wp14:anchorId="0BA5A478" wp14:editId="6CA345B1">
                  <wp:simplePos x="0" y="0"/>
                  <wp:positionH relativeFrom="page">
                    <wp:posOffset>4398645</wp:posOffset>
                  </wp:positionH>
                  <wp:positionV relativeFrom="paragraph">
                    <wp:posOffset>496570</wp:posOffset>
                  </wp:positionV>
                  <wp:extent cx="43180" cy="0"/>
                  <wp:effectExtent l="17145" t="13970" r="28575" b="24130"/>
                  <wp:wrapNone/>
                  <wp:docPr id="213"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1"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35pt,39.1pt" to="349.75pt,3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" strokeweight="5054emu">
                  <w10:wrap anchorx="page"/>
                </v:line>
              </w:pict>
            </mc:Fallback>
          </mc:AlternateContent>
        </w:r>
      </w:ins>
      <w:del w:id="1677" w:author="Jeff Morgan" w:date="2019-07-09T15:57:00Z">
        <w:r w:rsidR="00240831">
          <w:rPr>
            <w:noProof/>
          </w:rPr>
          <mc:AlternateContent>
            <mc:Choice Requires="wps">
              <w:drawing>
                <wp:anchor distT="0" distB="0" distL="114300" distR="114300" simplePos="0" relativeHeight="251635712" behindDoc="1" locked="0" layoutInCell="1" allowOverlap="1" wp14:anchorId="6E557829" wp14:editId="2A65BD29">
                  <wp:simplePos x="0" y="0"/>
                  <wp:positionH relativeFrom="page">
                    <wp:posOffset>4398645</wp:posOffset>
                  </wp:positionH>
                  <wp:positionV relativeFrom="paragraph">
                    <wp:posOffset>497205</wp:posOffset>
                  </wp:positionV>
                  <wp:extent cx="43815" cy="0"/>
                  <wp:effectExtent l="7620" t="12065" r="5715" b="6985"/>
                  <wp:wrapNone/>
                  <wp:docPr id="38"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E34455" id="Line 31"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35pt,39.15pt" to="349.8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" strokeweight=".14042mm">
                  <w10:wrap anchorx="page"/>
                </v:line>
              </w:pict>
            </mc:Fallback>
          </mc:AlternateContent>
        </w:r>
      </w:del>
      <w:r w:rsidR="001A290F">
        <w:t>Summary plots are created using pandas (</w:t>
      </w:r>
      <w:r w:rsidR="001A290F">
        <w:rPr>
          <w:i/>
        </w:rPr>
        <w:t>55</w:t>
      </w:r>
      <w:r w:rsidR="001A290F">
        <w:t>) and matplotlib (</w:t>
      </w:r>
      <w:r w:rsidR="001A290F">
        <w:rPr>
          <w:i/>
        </w:rPr>
        <w:t>34</w:t>
      </w:r>
      <w:r w:rsidR="001A290F">
        <w:t xml:space="preserve">). Kernel density plots </w:t>
      </w:r>
      <w:r w:rsidR="001A290F">
        <w:rPr>
          <w:spacing w:val="-3"/>
        </w:rPr>
        <w:t xml:space="preserve">for </w:t>
      </w:r>
      <w:r w:rsidR="001A290F">
        <w:t xml:space="preserve">library complexity analyses are created using </w:t>
      </w:r>
      <w:del w:id="1678" w:author="JONATHAN ROBERT BELYEU" w:date="2019-07-06T21:02:00Z">
        <w:r w:rsidR="001A290F">
          <w:delText xml:space="preserve">numpy </w:delText>
        </w:r>
      </w:del>
      <w:ins w:id="1679" w:author="JONATHAN ROBERT BELYEU" w:date="2019-07-06T21:02:00Z">
        <w:r w:rsidR="00AB6D75">
          <w:t xml:space="preserve">NumPy </w:t>
        </w:r>
      </w:ins>
      <w:r w:rsidR="001A290F">
        <w:t>(</w:t>
      </w:r>
      <w:r w:rsidR="001A290F">
        <w:rPr>
          <w:i/>
        </w:rPr>
        <w:t>37, 38</w:t>
      </w:r>
      <w:r w:rsidR="001A290F">
        <w:t xml:space="preserve">) and </w:t>
      </w:r>
      <w:del w:id="1680" w:author="JONATHAN ROBERT BELYEU" w:date="2019-07-06T21:02:00Z">
        <w:r w:rsidR="001A290F">
          <w:rPr>
            <w:spacing w:val="-3"/>
          </w:rPr>
          <w:delText>scipy’s</w:delText>
        </w:r>
        <w:r w:rsidR="00E43377" w:rsidDel="00AB6D75">
          <w:rPr>
            <w:spacing w:val="-3"/>
          </w:rPr>
          <w:delText xml:space="preserve"> </w:delText>
        </w:r>
      </w:del>
      <w:ins w:id="1681" w:author="JONATHAN ROBERT BELYEU" w:date="2019-07-06T21:02:00Z">
        <w:r w:rsidR="00AB6D75">
          <w:rPr>
            <w:spacing w:val="-3"/>
          </w:rPr>
          <w:t>SciPy’s</w:t>
        </w:r>
        <w:r w:rsidR="001A290F">
          <w:rPr>
            <w:spacing w:val="-3"/>
          </w:rPr>
          <w:t xml:space="preserve"> </w:t>
        </w:r>
      </w:ins>
      <w:r w:rsidR="001A290F">
        <w:rPr>
          <w:rFonts w:ascii="Courier New" w:hAnsi="Courier New"/>
        </w:rPr>
        <w:t>gaussian</w:t>
      </w:r>
      <w:r w:rsidR="001A290F">
        <w:rPr>
          <w:rFonts w:ascii="Courier New" w:hAnsi="Courier New"/>
          <w:spacing w:val="-56"/>
        </w:rPr>
        <w:t xml:space="preserve"> </w:t>
      </w:r>
      <w:proofErr w:type="spellStart"/>
      <w:r w:rsidR="001A290F">
        <w:rPr>
          <w:rFonts w:ascii="Courier New" w:hAnsi="Courier New"/>
        </w:rPr>
        <w:t>kde</w:t>
      </w:r>
      <w:proofErr w:type="spellEnd"/>
      <w:r w:rsidR="001A290F">
        <w:rPr>
          <w:rFonts w:ascii="Courier New" w:hAnsi="Courier New"/>
          <w:spacing w:val="-77"/>
        </w:rPr>
        <w:t xml:space="preserve"> </w:t>
      </w:r>
      <w:r w:rsidR="001A290F">
        <w:t>function (</w:t>
      </w:r>
      <w:r w:rsidR="001A290F">
        <w:rPr>
          <w:i/>
        </w:rPr>
        <w:t>39</w:t>
      </w:r>
      <w:r w:rsidR="001A290F">
        <w:t>).</w:t>
      </w:r>
    </w:p>
    <w:p w14:paraId="25D1F276" w14:textId="77777777" w:rsidR="009F54E5" w:rsidRDefault="001A290F">
      <w:pPr>
        <w:pStyle w:val="Heading2"/>
        <w:tabs>
          <w:tab w:val="left" w:pos="691"/>
        </w:tabs>
        <w:spacing w:before="133"/>
        <w:ind w:left="120" w:firstLine="0"/>
      </w:pPr>
      <w:r>
        <w:t>5.6</w:t>
      </w:r>
      <w:r>
        <w:tab/>
        <w:t>Metagene</w:t>
      </w:r>
      <w:r>
        <w:rPr>
          <w:spacing w:val="-2"/>
        </w:rPr>
        <w:t xml:space="preserve"> </w:t>
      </w:r>
      <w:r>
        <w:t>Estimation</w:t>
      </w:r>
    </w:p>
    <w:p w14:paraId="024F6FF0" w14:textId="6BBB0717" w:rsidR="009F54E5" w:rsidRDefault="001A290F">
      <w:pPr>
        <w:pStyle w:val="BodyText"/>
        <w:spacing w:before="166" w:line="480" w:lineRule="atLeast"/>
        <w:ind w:left="120" w:right="199"/>
        <w:jc w:val="both"/>
      </w:pPr>
      <w:r>
        <w:t xml:space="preserve">Metagene calculations are performed </w:t>
      </w:r>
      <w:r>
        <w:rPr>
          <w:spacing w:val="-3"/>
        </w:rPr>
        <w:t xml:space="preserve">by </w:t>
      </w:r>
      <w:r>
        <w:t xml:space="preserve">determining the meta-genomic coordinate </w:t>
      </w:r>
      <w:r>
        <w:rPr>
          <w:i/>
        </w:rPr>
        <w:t xml:space="preserve">M </w:t>
      </w:r>
      <w:r>
        <w:rPr>
          <w:spacing w:val="-3"/>
        </w:rPr>
        <w:t xml:space="preserve">for </w:t>
      </w:r>
      <w:r>
        <w:t xml:space="preserve">each aligned </w:t>
      </w:r>
      <w:r>
        <w:rPr>
          <w:spacing w:val="-3"/>
        </w:rPr>
        <w:t xml:space="preserve">read, </w:t>
      </w:r>
      <w:r>
        <w:t>where</w:t>
      </w:r>
      <w:r>
        <w:rPr>
          <w:spacing w:val="-18"/>
        </w:rPr>
        <w:t xml:space="preserve"> </w:t>
      </w:r>
      <w:r>
        <w:rPr>
          <w:i/>
        </w:rPr>
        <w:t>L</w:t>
      </w:r>
      <w:r>
        <w:rPr>
          <w:i/>
          <w:vertAlign w:val="subscript"/>
        </w:rPr>
        <w:t>e</w:t>
      </w:r>
      <w:r>
        <w:rPr>
          <w:i/>
          <w:spacing w:val="-8"/>
        </w:rPr>
        <w:t xml:space="preserve"> </w:t>
      </w:r>
      <w:r>
        <w:t>is</w:t>
      </w:r>
      <w:r>
        <w:rPr>
          <w:spacing w:val="-17"/>
        </w:rPr>
        <w:t xml:space="preserve"> </w:t>
      </w:r>
      <w:r>
        <w:t>the</w:t>
      </w:r>
      <w:r>
        <w:rPr>
          <w:spacing w:val="-17"/>
        </w:rPr>
        <w:t xml:space="preserve"> </w:t>
      </w:r>
      <w:r>
        <w:t>leftmost</w:t>
      </w:r>
      <w:r>
        <w:rPr>
          <w:spacing w:val="-18"/>
        </w:rPr>
        <w:t xml:space="preserve"> </w:t>
      </w:r>
      <w:r>
        <w:t>coordinate</w:t>
      </w:r>
      <w:r>
        <w:rPr>
          <w:spacing w:val="-17"/>
        </w:rPr>
        <w:t xml:space="preserve"> </w:t>
      </w:r>
      <w:r>
        <w:t>of</w:t>
      </w:r>
      <w:r>
        <w:rPr>
          <w:spacing w:val="-17"/>
        </w:rPr>
        <w:t xml:space="preserve"> </w:t>
      </w:r>
      <w:r>
        <w:t>the</w:t>
      </w:r>
      <w:r>
        <w:rPr>
          <w:spacing w:val="-18"/>
        </w:rPr>
        <w:t xml:space="preserve"> </w:t>
      </w:r>
      <w:r>
        <w:t>mapped</w:t>
      </w:r>
      <w:r>
        <w:rPr>
          <w:spacing w:val="-17"/>
        </w:rPr>
        <w:t xml:space="preserve"> </w:t>
      </w:r>
      <w:r>
        <w:t>read</w:t>
      </w:r>
      <w:r>
        <w:rPr>
          <w:spacing w:val="-17"/>
        </w:rPr>
        <w:t xml:space="preserve"> </w:t>
      </w:r>
      <w:r>
        <w:t>and</w:t>
      </w:r>
      <w:r>
        <w:rPr>
          <w:spacing w:val="-18"/>
        </w:rPr>
        <w:t xml:space="preserve"> </w:t>
      </w:r>
      <w:r>
        <w:rPr>
          <w:i/>
        </w:rPr>
        <w:t>r</w:t>
      </w:r>
      <w:r>
        <w:rPr>
          <w:i/>
          <w:spacing w:val="6"/>
        </w:rPr>
        <w:t xml:space="preserve"> </w:t>
      </w:r>
      <w:r>
        <w:t>is</w:t>
      </w:r>
      <w:r>
        <w:rPr>
          <w:spacing w:val="-17"/>
        </w:rPr>
        <w:t xml:space="preserve"> </w:t>
      </w:r>
      <w:r>
        <w:t>the</w:t>
      </w:r>
      <w:r>
        <w:rPr>
          <w:spacing w:val="-18"/>
        </w:rPr>
        <w:t xml:space="preserve"> </w:t>
      </w:r>
      <w:r>
        <w:t>length</w:t>
      </w:r>
      <w:r>
        <w:rPr>
          <w:spacing w:val="-17"/>
        </w:rPr>
        <w:t xml:space="preserve"> </w:t>
      </w:r>
      <w:r>
        <w:t>of</w:t>
      </w:r>
      <w:r>
        <w:rPr>
          <w:spacing w:val="-17"/>
        </w:rPr>
        <w:t xml:space="preserve"> </w:t>
      </w:r>
      <w:r>
        <w:t>the</w:t>
      </w:r>
      <w:r>
        <w:rPr>
          <w:spacing w:val="-17"/>
        </w:rPr>
        <w:t xml:space="preserve"> </w:t>
      </w:r>
      <w:r>
        <w:t>mapped</w:t>
      </w:r>
      <w:r>
        <w:rPr>
          <w:spacing w:val="-18"/>
        </w:rPr>
        <w:t xml:space="preserve"> </w:t>
      </w:r>
      <w:r>
        <w:t>read.</w:t>
      </w:r>
      <w:r>
        <w:rPr>
          <w:spacing w:val="4"/>
        </w:rPr>
        <w:t xml:space="preserve"> </w:t>
      </w:r>
      <w:r>
        <w:rPr>
          <w:i/>
        </w:rPr>
        <w:t>S</w:t>
      </w:r>
      <w:r>
        <w:rPr>
          <w:i/>
          <w:spacing w:val="-8"/>
        </w:rPr>
        <w:t xml:space="preserve"> </w:t>
      </w:r>
      <w:r>
        <w:t>denotes</w:t>
      </w:r>
      <w:r>
        <w:rPr>
          <w:spacing w:val="-17"/>
        </w:rPr>
        <w:t xml:space="preserve"> </w:t>
      </w:r>
      <w:r>
        <w:t>the</w:t>
      </w:r>
      <w:r>
        <w:rPr>
          <w:spacing w:val="-17"/>
        </w:rPr>
        <w:t xml:space="preserve"> </w:t>
      </w:r>
      <w:r>
        <w:t>start coordinate</w:t>
      </w:r>
      <w:r>
        <w:rPr>
          <w:spacing w:val="-10"/>
        </w:rPr>
        <w:t xml:space="preserve"> </w:t>
      </w:r>
      <w:r>
        <w:rPr>
          <w:spacing w:val="-3"/>
        </w:rPr>
        <w:t>for</w:t>
      </w:r>
      <w:r>
        <w:rPr>
          <w:spacing w:val="-9"/>
        </w:rPr>
        <w:t xml:space="preserve"> </w:t>
      </w:r>
      <w:r>
        <w:t>the</w:t>
      </w:r>
      <w:r>
        <w:rPr>
          <w:spacing w:val="-9"/>
        </w:rPr>
        <w:t xml:space="preserve"> </w:t>
      </w:r>
      <w:r>
        <w:t>transcript</w:t>
      </w:r>
      <w:r>
        <w:rPr>
          <w:spacing w:val="-9"/>
        </w:rPr>
        <w:t xml:space="preserve"> </w:t>
      </w:r>
      <w:r>
        <w:t>and</w:t>
      </w:r>
      <w:r>
        <w:rPr>
          <w:spacing w:val="-10"/>
        </w:rPr>
        <w:t xml:space="preserve"> </w:t>
      </w:r>
      <w:r>
        <w:rPr>
          <w:i/>
        </w:rPr>
        <w:t>l</w:t>
      </w:r>
      <w:r>
        <w:rPr>
          <w:i/>
          <w:vertAlign w:val="subscript"/>
        </w:rPr>
        <w:t>e</w:t>
      </w:r>
      <w:r>
        <w:rPr>
          <w:i/>
        </w:rPr>
        <w:t xml:space="preserve"> </w:t>
      </w:r>
      <w:r>
        <w:t>is</w:t>
      </w:r>
      <w:r>
        <w:rPr>
          <w:spacing w:val="-9"/>
        </w:rPr>
        <w:t xml:space="preserve"> </w:t>
      </w:r>
      <w:r>
        <w:t>the</w:t>
      </w:r>
      <w:r>
        <w:rPr>
          <w:spacing w:val="-9"/>
        </w:rPr>
        <w:t xml:space="preserve"> </w:t>
      </w:r>
      <w:r>
        <w:t>cumulative</w:t>
      </w:r>
      <w:r>
        <w:rPr>
          <w:spacing w:val="-9"/>
        </w:rPr>
        <w:t xml:space="preserve"> </w:t>
      </w:r>
      <w:r>
        <w:t>length</w:t>
      </w:r>
      <w:r>
        <w:rPr>
          <w:spacing w:val="-10"/>
        </w:rPr>
        <w:t xml:space="preserve"> </w:t>
      </w:r>
      <w:r>
        <w:t>of</w:t>
      </w:r>
      <w:r>
        <w:rPr>
          <w:spacing w:val="-9"/>
        </w:rPr>
        <w:t xml:space="preserve"> </w:t>
      </w:r>
      <w:r>
        <w:t>all</w:t>
      </w:r>
      <w:r>
        <w:rPr>
          <w:spacing w:val="-9"/>
        </w:rPr>
        <w:t xml:space="preserve"> </w:t>
      </w:r>
      <w:r>
        <w:t>exons</w:t>
      </w:r>
      <w:r>
        <w:rPr>
          <w:spacing w:val="-9"/>
        </w:rPr>
        <w:t xml:space="preserve"> </w:t>
      </w:r>
      <w:r>
        <w:rPr>
          <w:spacing w:val="-3"/>
        </w:rPr>
        <w:t>for</w:t>
      </w:r>
      <w:r>
        <w:rPr>
          <w:spacing w:val="-9"/>
        </w:rPr>
        <w:t xml:space="preserve"> </w:t>
      </w:r>
      <w:r>
        <w:t>the</w:t>
      </w:r>
      <w:r>
        <w:rPr>
          <w:spacing w:val="-10"/>
        </w:rPr>
        <w:t xml:space="preserve"> </w:t>
      </w:r>
      <w:r>
        <w:t>given</w:t>
      </w:r>
      <w:r>
        <w:rPr>
          <w:spacing w:val="-9"/>
        </w:rPr>
        <w:t xml:space="preserve"> </w:t>
      </w:r>
      <w:r>
        <w:t>transcript.</w:t>
      </w:r>
      <w:r>
        <w:rPr>
          <w:spacing w:val="6"/>
        </w:rPr>
        <w:t xml:space="preserve"> </w:t>
      </w:r>
      <w:r>
        <w:t>The</w:t>
      </w:r>
      <w:r>
        <w:rPr>
          <w:spacing w:val="-9"/>
        </w:rPr>
        <w:t xml:space="preserve"> </w:t>
      </w:r>
      <w:r>
        <w:t>subscripted</w:t>
      </w:r>
      <w:r>
        <w:rPr>
          <w:spacing w:val="-9"/>
        </w:rPr>
        <w:t xml:space="preserve"> </w:t>
      </w:r>
      <w:r>
        <w:rPr>
          <w:i/>
        </w:rPr>
        <w:t xml:space="preserve">e </w:t>
      </w:r>
      <w:r>
        <w:t>indicates</w:t>
      </w:r>
      <w:r>
        <w:rPr>
          <w:spacing w:val="-7"/>
        </w:rPr>
        <w:t xml:space="preserve"> </w:t>
      </w:r>
      <w:r>
        <w:t>the</w:t>
      </w:r>
      <w:r>
        <w:rPr>
          <w:spacing w:val="-7"/>
        </w:rPr>
        <w:t xml:space="preserve"> </w:t>
      </w:r>
      <w:r>
        <w:t>coordinate</w:t>
      </w:r>
      <w:r>
        <w:rPr>
          <w:spacing w:val="-7"/>
        </w:rPr>
        <w:t xml:space="preserve"> </w:t>
      </w:r>
      <w:r>
        <w:t>is</w:t>
      </w:r>
      <w:r>
        <w:rPr>
          <w:spacing w:val="-7"/>
        </w:rPr>
        <w:t xml:space="preserve"> </w:t>
      </w:r>
      <w:r>
        <w:t>relative</w:t>
      </w:r>
      <w:r>
        <w:rPr>
          <w:spacing w:val="-6"/>
        </w:rPr>
        <w:t xml:space="preserve"> </w:t>
      </w:r>
      <w:r>
        <w:t>to</w:t>
      </w:r>
      <w:r>
        <w:rPr>
          <w:spacing w:val="-7"/>
        </w:rPr>
        <w:t xml:space="preserve"> </w:t>
      </w:r>
      <w:r>
        <w:t>exon</w:t>
      </w:r>
      <w:r>
        <w:rPr>
          <w:spacing w:val="-7"/>
        </w:rPr>
        <w:t xml:space="preserve"> </w:t>
      </w:r>
      <w:r>
        <w:t>space</w:t>
      </w:r>
      <w:del w:id="1682" w:author="Jeff Morgan" w:date="2019-07-05T10:10:00Z">
        <w:r>
          <w:delText>,</w:delText>
        </w:r>
        <w:r>
          <w:rPr>
            <w:spacing w:val="-7"/>
          </w:rPr>
          <w:delText xml:space="preserve"> </w:delText>
        </w:r>
        <w:r>
          <w:delText>where</w:delText>
        </w:r>
      </w:del>
      <w:r>
        <w:rPr>
          <w:spacing w:val="-7"/>
        </w:rPr>
        <w:t xml:space="preserve"> </w:t>
      </w:r>
      <w:ins w:id="1683" w:author="Jeff Morgan" w:date="2019-07-05T10:11:00Z">
        <w:r w:rsidR="00A27F7D">
          <w:rPr>
            <w:spacing w:val="-7"/>
          </w:rPr>
          <w:t>(</w:t>
        </w:r>
      </w:ins>
      <w:r>
        <w:t>intron</w:t>
      </w:r>
      <w:r>
        <w:rPr>
          <w:spacing w:val="-6"/>
        </w:rPr>
        <w:t xml:space="preserve"> </w:t>
      </w:r>
      <w:r>
        <w:t>space</w:t>
      </w:r>
      <w:r>
        <w:rPr>
          <w:spacing w:val="-7"/>
        </w:rPr>
        <w:t xml:space="preserve"> </w:t>
      </w:r>
      <w:del w:id="1684" w:author="Jeff Morgan" w:date="2019-07-05T10:10:00Z">
        <w:r>
          <w:delText>is</w:delText>
        </w:r>
        <w:r>
          <w:rPr>
            <w:spacing w:val="-7"/>
          </w:rPr>
          <w:delText xml:space="preserve"> </w:delText>
        </w:r>
        <w:r>
          <w:delText>not</w:delText>
        </w:r>
        <w:r>
          <w:rPr>
            <w:spacing w:val="-7"/>
          </w:rPr>
          <w:delText xml:space="preserve"> </w:delText>
        </w:r>
        <w:r>
          <w:delText>counting</w:delText>
        </w:r>
        <w:r>
          <w:rPr>
            <w:spacing w:val="-7"/>
          </w:rPr>
          <w:delText xml:space="preserve"> </w:delText>
        </w:r>
      </w:del>
      <w:ins w:id="1685" w:author="Jeff Morgan" w:date="2019-07-05T10:10:00Z">
        <w:r w:rsidR="00A27F7D">
          <w:t>does not contribute to</w:t>
        </w:r>
      </w:ins>
      <w:del w:id="1686" w:author="Jeff Morgan" w:date="2019-07-05T10:10:00Z">
        <w:r>
          <w:delText>in</w:delText>
        </w:r>
      </w:del>
      <w:r>
        <w:rPr>
          <w:spacing w:val="-6"/>
        </w:rPr>
        <w:t xml:space="preserve"> </w:t>
      </w:r>
      <w:r>
        <w:t>the</w:t>
      </w:r>
      <w:r>
        <w:rPr>
          <w:spacing w:val="-7"/>
        </w:rPr>
        <w:t xml:space="preserve"> </w:t>
      </w:r>
      <w:r>
        <w:t>coordinate</w:t>
      </w:r>
      <w:r>
        <w:rPr>
          <w:spacing w:val="-7"/>
        </w:rPr>
        <w:t xml:space="preserve"> </w:t>
      </w:r>
      <w:r>
        <w:t>relative</w:t>
      </w:r>
      <w:r>
        <w:rPr>
          <w:spacing w:val="-7"/>
        </w:rPr>
        <w:t xml:space="preserve"> </w:t>
      </w:r>
      <w:r>
        <w:t>to the start of the transcript</w:t>
      </w:r>
      <w:ins w:id="1687" w:author="Jeff Morgan" w:date="2019-07-05T10:10:00Z">
        <w:r w:rsidR="00A27F7D">
          <w:t>)</w:t>
        </w:r>
      </w:ins>
      <w:ins w:id="1688" w:author="Jeff Morgan" w:date="2019-07-09T15:57:00Z">
        <w:r w:rsidR="004D1738">
          <w:t>.</w:t>
        </w:r>
      </w:ins>
      <w:del w:id="1689" w:author="Jeff Morgan" w:date="2019-07-09T15:57:00Z">
        <w:r>
          <w:delText>.</w:delText>
        </w:r>
      </w:del>
      <w:r>
        <w:t xml:space="preserve"> Required inputs are an indexed BAM file and an unmodified GTF reference file,</w:t>
      </w:r>
      <w:r>
        <w:rPr>
          <w:spacing w:val="-39"/>
        </w:rPr>
        <w:t xml:space="preserve"> </w:t>
      </w:r>
      <w:r>
        <w:t xml:space="preserve">which is then curated into its flattened form, as discussed </w:t>
      </w:r>
      <w:r>
        <w:rPr>
          <w:spacing w:val="-3"/>
        </w:rPr>
        <w:t>above</w:t>
      </w:r>
      <w:ins w:id="1690" w:author="Aaron Quinlan" w:date="2019-07-09T15:58:00Z">
        <w:r w:rsidR="00B6686C">
          <w:rPr>
            <w:spacing w:val="-3"/>
          </w:rPr>
          <w:t>.</w:t>
        </w:r>
      </w:ins>
      <w:ins w:id="1691" w:author="Jeff Morgan" w:date="2019-07-05T10:11:00Z">
        <w:r w:rsidR="00CE090C">
          <w:rPr>
            <w:spacing w:val="-3"/>
          </w:rPr>
          <w:t xml:space="preserve"> (Section ###)</w:t>
        </w:r>
      </w:ins>
      <w:ins w:id="1692" w:author="Jeff Morgan" w:date="2019-07-09T15:57:00Z">
        <w:r w:rsidR="004D1738">
          <w:rPr>
            <w:spacing w:val="-3"/>
          </w:rPr>
          <w:t>.</w:t>
        </w:r>
      </w:ins>
      <w:del w:id="1693" w:author="Jeff Morgan" w:date="2019-07-09T15:57:00Z">
        <w:r>
          <w:rPr>
            <w:spacing w:val="-3"/>
          </w:rPr>
          <w:delText>.</w:delText>
        </w:r>
      </w:del>
      <w:del w:id="1694" w:author="Jon Belyeu" w:date="2019-07-09T16:00:00Z">
        <w:r>
          <w:rPr>
            <w:spacing w:val="-3"/>
          </w:rPr>
          <w:delText xml:space="preserve"> </w:delText>
        </w:r>
      </w:del>
      <w:r>
        <w:rPr>
          <w:spacing w:val="-3"/>
        </w:rPr>
        <w:t xml:space="preserve">For </w:t>
      </w:r>
      <w:r>
        <w:t>each mapped coordinate, the metagene position is calculated</w:t>
      </w:r>
      <w:r>
        <w:rPr>
          <w:spacing w:val="-3"/>
        </w:rPr>
        <w:t xml:space="preserve"> </w:t>
      </w:r>
      <w:r>
        <w:t>as:</w:t>
      </w:r>
    </w:p>
    <w:p w14:paraId="3C860036" w14:textId="77777777" w:rsidR="009F54E5" w:rsidRDefault="009F54E5">
      <w:pPr>
        <w:spacing w:line="480" w:lineRule="atLeast"/>
        <w:jc w:val="both"/>
        <w:sectPr w:rsidR="009F54E5">
          <w:type w:val="continuous"/>
          <w:pgSz w:w="12240" w:h="20160"/>
          <w:pgMar w:top="1400" w:right="520" w:bottom="360" w:left="600" w:header="720" w:footer="720" w:gutter="0"/>
          <w:cols w:space="720"/>
        </w:sectPr>
      </w:pPr>
    </w:p>
    <w:p w14:paraId="7BC2F008" w14:textId="2905B97F" w:rsidR="009F54E5" w:rsidRDefault="007A02DF">
      <w:pPr>
        <w:spacing w:before="56"/>
        <w:jc w:val="right"/>
      </w:pPr>
      <w:ins w:id="1695" w:author="Yeyun Ouyang" w:date="2019-07-09T16:01:00Z">
        <w:r>
          <w:rPr>
            <w:noProof/>
          </w:rPr>
          <mc:AlternateContent>
            <mc:Choice Requires="wps">
              <w:drawing>
                <wp:anchor distT="0" distB="0" distL="114300" distR="114300" simplePos="0" relativeHeight="252043264" behindDoc="1" locked="0" layoutInCell="1" allowOverlap="1" wp14:anchorId="5BA9FB1A" wp14:editId="2312F69A">
                  <wp:simplePos x="0" y="0"/>
                  <wp:positionH relativeFrom="page">
                    <wp:posOffset>3305175</wp:posOffset>
                  </wp:positionH>
                  <wp:positionV relativeFrom="paragraph">
                    <wp:posOffset>231775</wp:posOffset>
                  </wp:positionV>
                  <wp:extent cx="1462405" cy="0"/>
                  <wp:effectExtent l="0" t="0" r="0" b="0"/>
                  <wp:wrapNone/>
                  <wp:docPr id="567" name="Lin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624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99D33" id="Line 147"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25pt,18.25pt" to="375.4pt,1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" strokeweight=".14042mm">
                  <o:lock v:ext="edit" shapetype="f"/>
                  <w10:wrap anchorx="page"/>
                </v:line>
              </w:pict>
            </mc:Fallback>
          </mc:AlternateContent>
        </w:r>
      </w:ins>
      <w:ins w:id="1696" w:author="Jon Belyeu" w:date="2019-07-09T16:00:00Z">
        <w:r w:rsidR="007E195B">
          <w:rPr>
            <w:noProof/>
          </w:rPr>
          <mc:AlternateContent>
            <mc:Choice Requires="wps">
              <w:drawing>
                <wp:anchor distT="0" distB="0" distL="114300" distR="114300" simplePos="0" relativeHeight="251942912" behindDoc="1" locked="0" layoutInCell="1" allowOverlap="1" wp14:anchorId="2DAC9C88" wp14:editId="51FDD124">
                  <wp:simplePos x="0" y="0"/>
                  <wp:positionH relativeFrom="page">
                    <wp:posOffset>3305175</wp:posOffset>
                  </wp:positionH>
                  <wp:positionV relativeFrom="paragraph">
                    <wp:posOffset>231775</wp:posOffset>
                  </wp:positionV>
                  <wp:extent cx="1462405" cy="0"/>
                  <wp:effectExtent l="0" t="0" r="0" b="0"/>
                  <wp:wrapNone/>
                  <wp:docPr id="450"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624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87045F" id="Line 30"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25pt,18.25pt" to="375.4pt,1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" strokeweight=".14042mm">
                  <o:lock v:ext="edit" shapetype="f"/>
                  <w10:wrap anchorx="page"/>
                </v:line>
              </w:pict>
            </mc:Fallback>
          </mc:AlternateContent>
        </w:r>
      </w:ins>
      <w:ins w:id="1697" w:author="Aaron Quinlan" w:date="2019-07-09T15:58:00Z">
        <w:r w:rsidR="00195A70">
          <w:rPr>
            <w:noProof/>
          </w:rPr>
          <mc:AlternateContent>
            <mc:Choice Requires="wps">
              <w:drawing>
                <wp:anchor distT="0" distB="0" distL="114300" distR="114300" simplePos="0" relativeHeight="251842560" behindDoc="1" locked="0" layoutInCell="1" allowOverlap="1" wp14:anchorId="418745AA" wp14:editId="7D886D83">
                  <wp:simplePos x="0" y="0"/>
                  <wp:positionH relativeFrom="page">
                    <wp:posOffset>3305175</wp:posOffset>
                  </wp:positionH>
                  <wp:positionV relativeFrom="paragraph">
                    <wp:posOffset>231775</wp:posOffset>
                  </wp:positionV>
                  <wp:extent cx="1462405" cy="0"/>
                  <wp:effectExtent l="0" t="0" r="0" b="0"/>
                  <wp:wrapNone/>
                  <wp:docPr id="333"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624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399325" id="Line 30"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25pt,18.25pt" to="375.4pt,1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" strokeweight=".14042mm">
                  <o:lock v:ext="edit" shapetype="f"/>
                  <w10:wrap anchorx="page"/>
                </v:line>
              </w:pict>
            </mc:Fallback>
          </mc:AlternateContent>
        </w:r>
      </w:ins>
      <w:ins w:id="1698" w:author="Jeff Morgan" w:date="2019-07-09T15:57:00Z">
        <w:r w:rsidR="00A61948">
          <w:rPr>
            <w:noProof/>
          </w:rPr>
          <mc:AlternateContent>
            <mc:Choice Requires="wps">
              <w:drawing>
                <wp:anchor distT="0" distB="0" distL="114300" distR="114300" simplePos="0" relativeHeight="251742208" behindDoc="1" locked="0" layoutInCell="1" allowOverlap="1" wp14:anchorId="791451ED" wp14:editId="1B97E2D7">
                  <wp:simplePos x="0" y="0"/>
                  <wp:positionH relativeFrom="page">
                    <wp:posOffset>3304540</wp:posOffset>
                  </wp:positionH>
                  <wp:positionV relativeFrom="paragraph">
                    <wp:posOffset>231775</wp:posOffset>
                  </wp:positionV>
                  <wp:extent cx="1463040" cy="0"/>
                  <wp:effectExtent l="15240" t="15875" r="20320" b="22225"/>
                  <wp:wrapNone/>
                  <wp:docPr id="214"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04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0"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2pt,18.25pt" to="375.4pt,1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" strokeweight="5054emu">
                  <w10:wrap anchorx="page"/>
                </v:line>
              </w:pict>
            </mc:Fallback>
          </mc:AlternateContent>
        </w:r>
      </w:ins>
      <w:del w:id="1699" w:author="Jeff Morgan" w:date="2019-07-09T15:57:00Z">
        <w:r w:rsidR="00240831">
          <w:rPr>
            <w:noProof/>
          </w:rPr>
          <mc:AlternateContent>
            <mc:Choice Requires="wps">
              <w:drawing>
                <wp:anchor distT="0" distB="0" distL="114300" distR="114300" simplePos="0" relativeHeight="251636736" behindDoc="1" locked="0" layoutInCell="1" allowOverlap="1" wp14:anchorId="5FEFBF91" wp14:editId="704EDC9A">
                  <wp:simplePos x="0" y="0"/>
                  <wp:positionH relativeFrom="page">
                    <wp:posOffset>3305175</wp:posOffset>
                  </wp:positionH>
                  <wp:positionV relativeFrom="paragraph">
                    <wp:posOffset>231775</wp:posOffset>
                  </wp:positionV>
                  <wp:extent cx="1462405" cy="0"/>
                  <wp:effectExtent l="9525" t="13970" r="13970" b="5080"/>
                  <wp:wrapNone/>
                  <wp:docPr id="37"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24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1DF547" id="Line 30"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25pt,18.25pt" to="375.4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" strokeweight=".14042mm">
                  <w10:wrap anchorx="page"/>
                </v:line>
              </w:pict>
            </mc:Fallback>
          </mc:AlternateContent>
        </w:r>
      </w:del>
      <w:r w:rsidR="001A290F">
        <w:rPr>
          <w:i/>
          <w:w w:val="99"/>
          <w:position w:val="-15"/>
        </w:rPr>
        <w:t>M</w:t>
      </w:r>
      <w:r w:rsidR="001A290F">
        <w:rPr>
          <w:i/>
          <w:spacing w:val="-1"/>
          <w:position w:val="-15"/>
        </w:rPr>
        <w:t xml:space="preserve"> </w:t>
      </w:r>
      <w:r w:rsidR="001A290F">
        <w:rPr>
          <w:w w:val="131"/>
          <w:position w:val="-15"/>
        </w:rPr>
        <w:t>=</w:t>
      </w:r>
      <w:r w:rsidR="001A290F">
        <w:rPr>
          <w:spacing w:val="23"/>
          <w:position w:val="-15"/>
        </w:rPr>
        <w:t xml:space="preserve"> </w:t>
      </w:r>
      <w:proofErr w:type="gramStart"/>
      <w:r w:rsidR="001A290F">
        <w:rPr>
          <w:rFonts w:ascii="Menlo"/>
          <w:i/>
          <w:w w:val="45"/>
        </w:rPr>
        <w:t>|</w:t>
      </w:r>
      <w:r w:rsidR="001A290F">
        <w:rPr>
          <w:w w:val="115"/>
        </w:rPr>
        <w:t>(</w:t>
      </w:r>
      <w:proofErr w:type="gramEnd"/>
      <w:r w:rsidR="001A290F">
        <w:rPr>
          <w:rFonts w:ascii="Times New Roman"/>
          <w:i/>
          <w:w w:val="121"/>
        </w:rPr>
        <w:t>L</w:t>
      </w:r>
      <w:r w:rsidR="001A290F">
        <w:rPr>
          <w:w w:val="89"/>
          <w:vertAlign w:val="subscript"/>
        </w:rPr>
        <w:t>e</w:t>
      </w:r>
      <w:r w:rsidR="001A290F">
        <w:t xml:space="preserve"> </w:t>
      </w:r>
      <w:r w:rsidR="001A290F">
        <w:rPr>
          <w:spacing w:val="-4"/>
        </w:rPr>
        <w:t xml:space="preserve"> </w:t>
      </w:r>
      <w:r w:rsidR="001A290F">
        <w:rPr>
          <w:w w:val="131"/>
        </w:rPr>
        <w:t>+</w:t>
      </w:r>
    </w:p>
    <w:p w14:paraId="007F60A4" w14:textId="77777777" w:rsidR="009F54E5" w:rsidRDefault="001A290F">
      <w:pPr>
        <w:spacing w:before="23"/>
        <w:ind w:left="93"/>
      </w:pPr>
      <w:r>
        <w:br w:type="column"/>
      </w:r>
      <w:r>
        <w:rPr>
          <w:rFonts w:ascii="Times New Roman" w:hAnsi="Times New Roman"/>
          <w:w w:val="105"/>
          <w:position w:val="9"/>
          <w:sz w:val="16"/>
          <w:u w:val="single"/>
        </w:rPr>
        <w:t>1</w:t>
      </w:r>
      <w:r>
        <w:rPr>
          <w:rFonts w:ascii="Times New Roman" w:hAnsi="Times New Roman"/>
          <w:spacing w:val="-17"/>
          <w:position w:val="9"/>
          <w:sz w:val="16"/>
        </w:rPr>
        <w:t xml:space="preserve"> </w:t>
      </w:r>
      <w:proofErr w:type="gramStart"/>
      <w:r>
        <w:rPr>
          <w:rFonts w:ascii="Times New Roman" w:hAnsi="Times New Roman"/>
          <w:i/>
          <w:spacing w:val="6"/>
          <w:w w:val="114"/>
        </w:rPr>
        <w:t>r</w:t>
      </w:r>
      <w:r>
        <w:rPr>
          <w:w w:val="115"/>
        </w:rPr>
        <w:t>)</w:t>
      </w:r>
      <w:r>
        <w:t xml:space="preserve"> </w:t>
      </w:r>
      <w:r>
        <w:rPr>
          <w:spacing w:val="-13"/>
        </w:rPr>
        <w:t xml:space="preserve"> </w:t>
      </w:r>
      <w:r>
        <w:rPr>
          <w:rFonts w:ascii="Menlo" w:hAnsi="Menlo"/>
          <w:i/>
          <w:w w:val="127"/>
        </w:rPr>
        <w:t>−</w:t>
      </w:r>
      <w:proofErr w:type="gramEnd"/>
      <w:r>
        <w:rPr>
          <w:rFonts w:ascii="Menlo" w:hAnsi="Menlo"/>
          <w:i/>
          <w:spacing w:val="-24"/>
        </w:rPr>
        <w:t xml:space="preserve"> </w:t>
      </w:r>
      <w:r>
        <w:rPr>
          <w:rFonts w:ascii="Times New Roman" w:hAnsi="Times New Roman"/>
          <w:i/>
          <w:spacing w:val="12"/>
          <w:w w:val="121"/>
        </w:rPr>
        <w:t>S</w:t>
      </w:r>
      <w:r>
        <w:rPr>
          <w:rFonts w:ascii="Menlo" w:hAnsi="Menlo"/>
          <w:i/>
          <w:w w:val="45"/>
        </w:rPr>
        <w:t>|</w:t>
      </w:r>
      <w:r>
        <w:rPr>
          <w:rFonts w:ascii="Menlo" w:hAnsi="Menlo"/>
          <w:i/>
          <w:spacing w:val="-24"/>
        </w:rPr>
        <w:t xml:space="preserve"> </w:t>
      </w:r>
      <w:r>
        <w:rPr>
          <w:rFonts w:ascii="Menlo" w:hAnsi="Menlo"/>
          <w:i/>
          <w:w w:val="45"/>
        </w:rPr>
        <w:t>·</w:t>
      </w:r>
      <w:r>
        <w:rPr>
          <w:rFonts w:ascii="Menlo" w:hAnsi="Menlo"/>
          <w:i/>
          <w:spacing w:val="-24"/>
        </w:rPr>
        <w:t xml:space="preserve"> </w:t>
      </w:r>
      <w:r>
        <w:rPr>
          <w:spacing w:val="-6"/>
          <w:w w:val="89"/>
        </w:rPr>
        <w:t>100</w:t>
      </w:r>
    </w:p>
    <w:p w14:paraId="31AB1F43" w14:textId="0FF6B189" w:rsidR="009F54E5" w:rsidRDefault="007A02DF">
      <w:pPr>
        <w:spacing w:before="49"/>
        <w:ind w:left="367"/>
        <w:rPr>
          <w:i/>
        </w:rPr>
      </w:pPr>
      <w:ins w:id="1700" w:author="Yeyun Ouyang" w:date="2019-07-09T16:01:00Z">
        <w:r>
          <w:rPr>
            <w:noProof/>
          </w:rPr>
          <mc:AlternateContent>
            <mc:Choice Requires="wps">
              <w:drawing>
                <wp:anchor distT="0" distB="0" distL="114300" distR="114300" simplePos="0" relativeHeight="252045312" behindDoc="1" locked="0" layoutInCell="1" allowOverlap="1" wp14:anchorId="06059942" wp14:editId="1FD52D34">
                  <wp:simplePos x="0" y="0"/>
                  <wp:positionH relativeFrom="page">
                    <wp:posOffset>3815715</wp:posOffset>
                  </wp:positionH>
                  <wp:positionV relativeFrom="paragraph">
                    <wp:posOffset>-60960</wp:posOffset>
                  </wp:positionV>
                  <wp:extent cx="53975" cy="101600"/>
                  <wp:effectExtent l="0" t="0" r="0" b="0"/>
                  <wp:wrapNone/>
                  <wp:docPr id="568"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B49D7" w14:textId="77777777" w:rsidR="00A71DFB" w:rsidRDefault="00A71DFB">
                              <w:pPr>
                                <w:spacing w:line="154" w:lineRule="exact"/>
                                <w:rPr>
                                  <w:ins w:id="1701" w:author="Yeyun Ouyang" w:date="2019-07-09T16:01:00Z"/>
                                  <w:rFonts w:ascii="Times New Roman"/>
                                  <w:sz w:val="16"/>
                                </w:rPr>
                              </w:pPr>
                              <w:ins w:id="1702" w:author="Yeyun Ouyang" w:date="2019-07-09T16:01:00Z">
                                <w:r>
                                  <w:rPr>
                                    <w:rFonts w:ascii="Times New Roman"/>
                                    <w:w w:val="105"/>
                                    <w:sz w:val="16"/>
                                  </w:rPr>
                                  <w:t>2</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059942" id="_x0000_t202" coordsize="21600,21600" o:spt="202" path="m,l,21600r21600,l21600,xe">
                  <v:stroke joinstyle="miter"/>
                  <v:path gradientshapeok="t" o:connecttype="rect"/>
                </v:shapetype>
                <v:shape id="Text Box 146" o:spid="_x0000_s1026" type="#_x0000_t202" style="position:absolute;left:0;text-align:left;margin-left:300.45pt;margin-top:-4.8pt;width:4.25pt;height:8pt;z-index:-25127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" filled="f" stroked="f">
                  <v:path arrowok="t"/>
                  <v:textbox inset="0,0,0,0">
                    <w:txbxContent>
                      <w:p w14:paraId="298B49D7" w14:textId="77777777" w:rsidR="00A71DFB" w:rsidRDefault="00A71DFB">
                        <w:pPr>
                          <w:spacing w:line="154" w:lineRule="exact"/>
                          <w:rPr>
                            <w:ins w:id="1703" w:author="Yeyun Ouyang" w:date="2019-07-09T16:01:00Z"/>
                            <w:rFonts w:ascii="Times New Roman"/>
                            <w:sz w:val="16"/>
                          </w:rPr>
                        </w:pPr>
                        <w:ins w:id="1704" w:author="Yeyun Ouyang" w:date="2019-07-09T16:01:00Z">
                          <w:r>
                            <w:rPr>
                              <w:rFonts w:ascii="Times New Roman"/>
                              <w:w w:val="105"/>
                              <w:sz w:val="16"/>
                            </w:rPr>
                            <w:t>2</w:t>
                          </w:r>
                        </w:ins>
                      </w:p>
                    </w:txbxContent>
                  </v:textbox>
                  <w10:wrap anchorx="page"/>
                </v:shape>
              </w:pict>
            </mc:Fallback>
          </mc:AlternateContent>
        </w:r>
      </w:ins>
      <w:ins w:id="1705" w:author="Jon Belyeu" w:date="2019-07-09T16:00:00Z">
        <w:r w:rsidR="007E195B">
          <w:rPr>
            <w:noProof/>
          </w:rPr>
          <mc:AlternateContent>
            <mc:Choice Requires="wps">
              <w:drawing>
                <wp:anchor distT="0" distB="0" distL="114300" distR="114300" simplePos="0" relativeHeight="251944960" behindDoc="1" locked="0" layoutInCell="1" allowOverlap="1" wp14:anchorId="04B04448" wp14:editId="793834ED">
                  <wp:simplePos x="0" y="0"/>
                  <wp:positionH relativeFrom="page">
                    <wp:posOffset>3815715</wp:posOffset>
                  </wp:positionH>
                  <wp:positionV relativeFrom="paragraph">
                    <wp:posOffset>-60960</wp:posOffset>
                  </wp:positionV>
                  <wp:extent cx="53975" cy="101600"/>
                  <wp:effectExtent l="0" t="0" r="0" b="0"/>
                  <wp:wrapNone/>
                  <wp:docPr id="45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D33B6" w14:textId="77777777" w:rsidR="00A71DFB" w:rsidRDefault="00A71DFB">
                              <w:pPr>
                                <w:spacing w:line="154" w:lineRule="exact"/>
                                <w:rPr>
                                  <w:ins w:id="1706" w:author="Jon Belyeu" w:date="2019-07-09T16:00:00Z"/>
                                  <w:rFonts w:ascii="Times New Roman"/>
                                  <w:sz w:val="16"/>
                                </w:rPr>
                              </w:pPr>
                              <w:ins w:id="1707" w:author="Jon Belyeu" w:date="2019-07-09T16:00:00Z">
                                <w:r>
                                  <w:rPr>
                                    <w:rFonts w:ascii="Times New Roman"/>
                                    <w:w w:val="105"/>
                                    <w:sz w:val="16"/>
                                  </w:rPr>
                                  <w:t>2</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B04448" id="Text Box 29" o:spid="_x0000_s1027" type="#_x0000_t202" style="position:absolute;left:0;text-align:left;margin-left:300.45pt;margin-top:-4.8pt;width:4.25pt;height:8pt;z-index:-25137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" filled="f" stroked="f">
                  <v:path arrowok="t"/>
                  <v:textbox inset="0,0,0,0">
                    <w:txbxContent>
                      <w:p w14:paraId="114D33B6" w14:textId="77777777" w:rsidR="00A71DFB" w:rsidRDefault="00A71DFB">
                        <w:pPr>
                          <w:spacing w:line="154" w:lineRule="exact"/>
                          <w:rPr>
                            <w:ins w:id="1708" w:author="Jon Belyeu" w:date="2019-07-09T16:00:00Z"/>
                            <w:rFonts w:ascii="Times New Roman"/>
                            <w:sz w:val="16"/>
                          </w:rPr>
                        </w:pPr>
                        <w:ins w:id="1709" w:author="Jon Belyeu" w:date="2019-07-09T16:00:00Z">
                          <w:r>
                            <w:rPr>
                              <w:rFonts w:ascii="Times New Roman"/>
                              <w:w w:val="105"/>
                              <w:sz w:val="16"/>
                            </w:rPr>
                            <w:t>2</w:t>
                          </w:r>
                        </w:ins>
                      </w:p>
                    </w:txbxContent>
                  </v:textbox>
                  <w10:wrap anchorx="page"/>
                </v:shape>
              </w:pict>
            </mc:Fallback>
          </mc:AlternateContent>
        </w:r>
      </w:ins>
      <w:ins w:id="1710" w:author="Aaron Quinlan" w:date="2019-07-09T15:58:00Z">
        <w:r w:rsidR="00195A70">
          <w:rPr>
            <w:noProof/>
          </w:rPr>
          <mc:AlternateContent>
            <mc:Choice Requires="wps">
              <w:drawing>
                <wp:anchor distT="0" distB="0" distL="114300" distR="114300" simplePos="0" relativeHeight="251844608" behindDoc="1" locked="0" layoutInCell="1" allowOverlap="1" wp14:anchorId="1EB7BE32" wp14:editId="0A084E46">
                  <wp:simplePos x="0" y="0"/>
                  <wp:positionH relativeFrom="page">
                    <wp:posOffset>3815715</wp:posOffset>
                  </wp:positionH>
                  <wp:positionV relativeFrom="paragraph">
                    <wp:posOffset>-60960</wp:posOffset>
                  </wp:positionV>
                  <wp:extent cx="53975" cy="101600"/>
                  <wp:effectExtent l="0" t="0" r="0" b="0"/>
                  <wp:wrapNone/>
                  <wp:docPr id="33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E2F53" w14:textId="77777777" w:rsidR="00A71DFB" w:rsidRDefault="00A71DFB">
                              <w:pPr>
                                <w:spacing w:line="154" w:lineRule="exact"/>
                                <w:rPr>
                                  <w:ins w:id="1711" w:author="Aaron Quinlan" w:date="2019-07-09T15:58:00Z"/>
                                  <w:rFonts w:ascii="Times New Roman"/>
                                  <w:sz w:val="16"/>
                                </w:rPr>
                              </w:pPr>
                              <w:ins w:id="1712" w:author="Aaron Quinlan" w:date="2019-07-09T15:58:00Z">
                                <w:r>
                                  <w:rPr>
                                    <w:rFonts w:ascii="Times New Roman"/>
                                    <w:w w:val="105"/>
                                    <w:sz w:val="16"/>
                                  </w:rPr>
                                  <w:t>2</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B7BE32" id="_x0000_s1028" type="#_x0000_t202" style="position:absolute;left:0;text-align:left;margin-left:300.45pt;margin-top:-4.8pt;width:4.25pt;height:8pt;z-index:-251471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" filled="f" stroked="f">
                  <v:path arrowok="t"/>
                  <v:textbox inset="0,0,0,0">
                    <w:txbxContent>
                      <w:p w14:paraId="75DE2F53" w14:textId="77777777" w:rsidR="00A71DFB" w:rsidRDefault="00A71DFB">
                        <w:pPr>
                          <w:spacing w:line="154" w:lineRule="exact"/>
                          <w:rPr>
                            <w:ins w:id="1713" w:author="Aaron Quinlan" w:date="2019-07-09T15:58:00Z"/>
                            <w:rFonts w:ascii="Times New Roman"/>
                            <w:sz w:val="16"/>
                          </w:rPr>
                        </w:pPr>
                        <w:ins w:id="1714" w:author="Aaron Quinlan" w:date="2019-07-09T15:58:00Z">
                          <w:r>
                            <w:rPr>
                              <w:rFonts w:ascii="Times New Roman"/>
                              <w:w w:val="105"/>
                              <w:sz w:val="16"/>
                            </w:rPr>
                            <w:t>2</w:t>
                          </w:r>
                        </w:ins>
                      </w:p>
                    </w:txbxContent>
                  </v:textbox>
                  <w10:wrap anchorx="page"/>
                </v:shape>
              </w:pict>
            </mc:Fallback>
          </mc:AlternateContent>
        </w:r>
      </w:ins>
      <w:ins w:id="1715" w:author="Jeff Morgan" w:date="2019-07-09T15:57:00Z">
        <w:r w:rsidR="00A61948">
          <w:rPr>
            <w:noProof/>
          </w:rPr>
          <mc:AlternateContent>
            <mc:Choice Requires="wps">
              <w:drawing>
                <wp:anchor distT="0" distB="0" distL="114300" distR="114300" simplePos="0" relativeHeight="251744256" behindDoc="1" locked="0" layoutInCell="1" allowOverlap="1" wp14:anchorId="58EC8BC0" wp14:editId="05BA2317">
                  <wp:simplePos x="0" y="0"/>
                  <wp:positionH relativeFrom="page">
                    <wp:posOffset>3815715</wp:posOffset>
                  </wp:positionH>
                  <wp:positionV relativeFrom="paragraph">
                    <wp:posOffset>-60960</wp:posOffset>
                  </wp:positionV>
                  <wp:extent cx="53975" cy="101600"/>
                  <wp:effectExtent l="5715" t="2540" r="3810" b="0"/>
                  <wp:wrapNone/>
                  <wp:docPr id="21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1016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CE621C1" w14:textId="77777777" w:rsidR="00A71DFB" w:rsidRDefault="00A71DFB">
                              <w:pPr>
                                <w:spacing w:line="154" w:lineRule="exact"/>
                                <w:rPr>
                                  <w:ins w:id="1716" w:author="Jeff Morgan" w:date="2019-07-09T15:57:00Z"/>
                                  <w:rFonts w:ascii="Times New Roman"/>
                                  <w:sz w:val="16"/>
                                </w:rPr>
                              </w:pPr>
                              <w:ins w:id="1717" w:author="Jeff Morgan" w:date="2019-07-09T15:57:00Z">
                                <w:r>
                                  <w:rPr>
                                    <w:rFonts w:ascii="Times New Roman"/>
                                    <w:w w:val="105"/>
                                    <w:sz w:val="16"/>
                                  </w:rPr>
                                  <w:t>2</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C8BC0" id="_x0000_s1029" type="#_x0000_t202" style="position:absolute;left:0;text-align:left;margin-left:300.45pt;margin-top:-4.8pt;width:4.25pt;height:8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" filled="f" stroked="f">
                  <v:textbox inset="0,0,0,0">
                    <w:txbxContent>
                      <w:p w14:paraId="2CE621C1" w14:textId="77777777" w:rsidR="00A71DFB" w:rsidRDefault="00A71DFB">
                        <w:pPr>
                          <w:spacing w:line="154" w:lineRule="exact"/>
                          <w:rPr>
                            <w:ins w:id="1718" w:author="Jeff Morgan" w:date="2019-07-09T15:57:00Z"/>
                            <w:rFonts w:ascii="Times New Roman"/>
                            <w:sz w:val="16"/>
                          </w:rPr>
                        </w:pPr>
                        <w:ins w:id="1719" w:author="Jeff Morgan" w:date="2019-07-09T15:57:00Z">
                          <w:r>
                            <w:rPr>
                              <w:rFonts w:ascii="Times New Roman"/>
                              <w:w w:val="105"/>
                              <w:sz w:val="16"/>
                            </w:rPr>
                            <w:t>2</w:t>
                          </w:r>
                        </w:ins>
                      </w:p>
                    </w:txbxContent>
                  </v:textbox>
                  <w10:wrap anchorx="page"/>
                </v:shape>
              </w:pict>
            </mc:Fallback>
          </mc:AlternateContent>
        </w:r>
      </w:ins>
      <w:del w:id="1720" w:author="Jeff Morgan" w:date="2019-07-09T15:57:00Z">
        <w:r w:rsidR="00240831">
          <w:rPr>
            <w:noProof/>
          </w:rPr>
          <mc:AlternateContent>
            <mc:Choice Requires="wps">
              <w:drawing>
                <wp:anchor distT="0" distB="0" distL="114300" distR="114300" simplePos="0" relativeHeight="251638784" behindDoc="1" locked="0" layoutInCell="1" allowOverlap="1" wp14:anchorId="0B95157D" wp14:editId="6D0EB23B">
                  <wp:simplePos x="0" y="0"/>
                  <wp:positionH relativeFrom="page">
                    <wp:posOffset>3815715</wp:posOffset>
                  </wp:positionH>
                  <wp:positionV relativeFrom="paragraph">
                    <wp:posOffset>-60960</wp:posOffset>
                  </wp:positionV>
                  <wp:extent cx="53975" cy="101600"/>
                  <wp:effectExtent l="0" t="1905" r="0" b="1270"/>
                  <wp:wrapNone/>
                  <wp:docPr id="3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F0FF3" w14:textId="77777777" w:rsidR="00A71DFB" w:rsidRDefault="00A71DFB">
                              <w:pPr>
                                <w:spacing w:line="154" w:lineRule="exact"/>
                                <w:rPr>
                                  <w:del w:id="1721" w:author="Jeff Morgan" w:date="2019-07-09T15:57:00Z"/>
                                  <w:rFonts w:ascii="Times New Roman"/>
                                  <w:sz w:val="16"/>
                                </w:rPr>
                              </w:pPr>
                              <w:del w:id="1722" w:author="Jeff Morgan" w:date="2019-07-09T15:57:00Z">
                                <w:r>
                                  <w:rPr>
                                    <w:rFonts w:ascii="Times New Roman"/>
                                    <w:w w:val="105"/>
                                    <w:sz w:val="16"/>
                                  </w:rPr>
                                  <w:delText>2</w:delText>
                                </w:r>
                              </w:del>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95157D" id="_x0000_s1030" type="#_x0000_t202" style="position:absolute;left:0;text-align:left;margin-left:300.45pt;margin-top:-4.8pt;width:4.25pt;height:8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" filled="f" stroked="f">
                  <v:textbox inset="0,0,0,0">
                    <w:txbxContent>
                      <w:p w14:paraId="75EF0FF3" w14:textId="77777777" w:rsidR="00A71DFB" w:rsidRDefault="00A71DFB">
                        <w:pPr>
                          <w:spacing w:line="154" w:lineRule="exact"/>
                          <w:rPr>
                            <w:del w:id="1723" w:author="Jeff Morgan" w:date="2019-07-09T15:57:00Z"/>
                            <w:rFonts w:ascii="Times New Roman"/>
                            <w:sz w:val="16"/>
                          </w:rPr>
                        </w:pPr>
                        <w:del w:id="1724" w:author="Jeff Morgan" w:date="2019-07-09T15:57:00Z">
                          <w:r>
                            <w:rPr>
                              <w:rFonts w:ascii="Times New Roman"/>
                              <w:w w:val="105"/>
                              <w:sz w:val="16"/>
                            </w:rPr>
                            <w:delText>2</w:delText>
                          </w:r>
                        </w:del>
                      </w:p>
                    </w:txbxContent>
                  </v:textbox>
                  <w10:wrap anchorx="page"/>
                </v:shape>
              </w:pict>
            </mc:Fallback>
          </mc:AlternateContent>
        </w:r>
      </w:del>
      <w:r w:rsidR="001A290F">
        <w:rPr>
          <w:i/>
        </w:rPr>
        <w:t>l</w:t>
      </w:r>
      <w:r w:rsidR="001A290F">
        <w:rPr>
          <w:i/>
          <w:vertAlign w:val="subscript"/>
        </w:rPr>
        <w:t>e</w:t>
      </w:r>
    </w:p>
    <w:p w14:paraId="0CDB2336" w14:textId="50E0D0C4" w:rsidR="009F54E5" w:rsidRDefault="001A290F">
      <w:pPr>
        <w:spacing w:before="214"/>
        <w:ind w:right="198"/>
        <w:jc w:val="right"/>
      </w:pPr>
      <w:r>
        <w:br w:type="column"/>
      </w:r>
      <w:r>
        <w:rPr>
          <w:w w:val="95"/>
        </w:rPr>
        <w:t>(</w:t>
      </w:r>
      <w:commentRangeStart w:id="1725"/>
      <w:r>
        <w:rPr>
          <w:w w:val="95"/>
        </w:rPr>
        <w:t>5</w:t>
      </w:r>
      <w:commentRangeEnd w:id="1725"/>
      <w:r w:rsidR="00CE090C">
        <w:rPr>
          <w:rStyle w:val="CommentReference"/>
        </w:rPr>
        <w:commentReference w:id="1725"/>
      </w:r>
      <w:r>
        <w:rPr>
          <w:w w:val="95"/>
        </w:rPr>
        <w:t>)</w:t>
      </w:r>
    </w:p>
    <w:p w14:paraId="4DE293BD" w14:textId="77777777" w:rsidR="009F54E5" w:rsidRDefault="009F54E5">
      <w:pPr>
        <w:jc w:val="right"/>
        <w:sectPr w:rsidR="009F54E5">
          <w:type w:val="continuous"/>
          <w:pgSz w:w="12240" w:h="20160"/>
          <w:pgMar w:top="1400" w:right="520" w:bottom="360" w:left="600" w:header="720" w:footer="720" w:gutter="0"/>
          <w:cols w:num="3" w:space="720" w:equalWidth="0">
            <w:col w:w="5276" w:space="40"/>
            <w:col w:w="1593" w:space="39"/>
            <w:col w:w="4172"/>
          </w:cols>
        </w:sectPr>
      </w:pPr>
    </w:p>
    <w:p w14:paraId="084A95F0" w14:textId="77777777" w:rsidR="009F54E5" w:rsidRDefault="009F54E5">
      <w:pPr>
        <w:pStyle w:val="BodyText"/>
        <w:rPr>
          <w:sz w:val="9"/>
        </w:rPr>
      </w:pPr>
    </w:p>
    <w:p w14:paraId="3066D2EF" w14:textId="77777777" w:rsidR="009F54E5" w:rsidRDefault="009F54E5">
      <w:pPr>
        <w:rPr>
          <w:sz w:val="9"/>
        </w:rPr>
        <w:sectPr w:rsidR="009F54E5">
          <w:type w:val="continuous"/>
          <w:pgSz w:w="12240" w:h="20160"/>
          <w:pgMar w:top="1400" w:right="520" w:bottom="360" w:left="600" w:header="720" w:footer="720" w:gutter="0"/>
          <w:cols w:space="720"/>
        </w:sectPr>
      </w:pPr>
    </w:p>
    <w:p w14:paraId="73B6DDE2" w14:textId="6B0D98B7" w:rsidR="009F54E5" w:rsidRDefault="001A290F">
      <w:pPr>
        <w:pStyle w:val="BodyText"/>
        <w:spacing w:before="102"/>
        <w:ind w:left="120"/>
      </w:pPr>
      <w:commentRangeStart w:id="1726"/>
      <w:r>
        <w:t>In</w:t>
      </w:r>
      <w:r>
        <w:rPr>
          <w:spacing w:val="-7"/>
        </w:rPr>
        <w:t xml:space="preserve"> </w:t>
      </w:r>
      <w:r>
        <w:t>the</w:t>
      </w:r>
      <w:r>
        <w:rPr>
          <w:spacing w:val="-6"/>
        </w:rPr>
        <w:t xml:space="preserve"> </w:t>
      </w:r>
      <w:r>
        <w:t>case</w:t>
      </w:r>
      <w:r>
        <w:rPr>
          <w:spacing w:val="-6"/>
        </w:rPr>
        <w:t xml:space="preserve"> </w:t>
      </w:r>
      <w:r>
        <w:t>where</w:t>
      </w:r>
      <w:r>
        <w:rPr>
          <w:spacing w:val="-6"/>
        </w:rPr>
        <w:t xml:space="preserve"> </w:t>
      </w:r>
      <w:r>
        <w:t>a</w:t>
      </w:r>
      <w:r>
        <w:rPr>
          <w:spacing w:val="-7"/>
        </w:rPr>
        <w:t xml:space="preserve"> </w:t>
      </w:r>
      <w:r>
        <w:t>mapped</w:t>
      </w:r>
      <w:r>
        <w:rPr>
          <w:spacing w:val="-6"/>
        </w:rPr>
        <w:t xml:space="preserve"> </w:t>
      </w:r>
      <w:r>
        <w:t>coordinate</w:t>
      </w:r>
      <w:r>
        <w:rPr>
          <w:spacing w:val="-6"/>
        </w:rPr>
        <w:t xml:space="preserve"> </w:t>
      </w:r>
      <w:r>
        <w:t>falls</w:t>
      </w:r>
      <w:r>
        <w:rPr>
          <w:spacing w:val="-6"/>
        </w:rPr>
        <w:t xml:space="preserve"> </w:t>
      </w:r>
      <w:r>
        <w:t>within</w:t>
      </w:r>
      <w:r>
        <w:rPr>
          <w:spacing w:val="-7"/>
        </w:rPr>
        <w:t xml:space="preserve"> </w:t>
      </w:r>
      <w:r>
        <w:t>multiple</w:t>
      </w:r>
      <w:r>
        <w:rPr>
          <w:spacing w:val="-6"/>
        </w:rPr>
        <w:t xml:space="preserve"> </w:t>
      </w:r>
      <w:r>
        <w:t>genes,</w:t>
      </w:r>
      <w:r>
        <w:rPr>
          <w:spacing w:val="-6"/>
        </w:rPr>
        <w:t xml:space="preserve"> </w:t>
      </w:r>
      <w:r>
        <w:t>a</w:t>
      </w:r>
      <w:r>
        <w:rPr>
          <w:spacing w:val="-6"/>
        </w:rPr>
        <w:t xml:space="preserve"> </w:t>
      </w:r>
      <w:r>
        <w:t>penalty</w:t>
      </w:r>
      <w:r>
        <w:rPr>
          <w:spacing w:val="-6"/>
        </w:rPr>
        <w:t xml:space="preserve"> </w:t>
      </w:r>
      <w:r>
        <w:t>is</w:t>
      </w:r>
      <w:r>
        <w:rPr>
          <w:spacing w:val="-7"/>
        </w:rPr>
        <w:t xml:space="preserve"> </w:t>
      </w:r>
      <w:r>
        <w:t>assigned</w:t>
      </w:r>
      <w:r>
        <w:rPr>
          <w:spacing w:val="-6"/>
        </w:rPr>
        <w:t xml:space="preserve"> </w:t>
      </w:r>
      <w:r>
        <w:t>as:</w:t>
      </w:r>
      <w:commentRangeEnd w:id="1726"/>
      <w:r w:rsidR="00CE090C">
        <w:rPr>
          <w:rStyle w:val="CommentReference"/>
        </w:rPr>
        <w:commentReference w:id="1726"/>
      </w:r>
    </w:p>
    <w:p w14:paraId="496B16BF" w14:textId="77777777" w:rsidR="009F54E5" w:rsidRDefault="009F54E5">
      <w:pPr>
        <w:pStyle w:val="BodyText"/>
        <w:spacing w:before="7"/>
        <w:rPr>
          <w:sz w:val="25"/>
        </w:rPr>
      </w:pPr>
    </w:p>
    <w:p w14:paraId="2C5469BD" w14:textId="5033EE85" w:rsidR="009F54E5" w:rsidRDefault="007A02DF">
      <w:pPr>
        <w:spacing w:line="351" w:lineRule="exact"/>
        <w:ind w:left="5214" w:right="3229"/>
        <w:jc w:val="center"/>
      </w:pPr>
      <w:ins w:id="1727" w:author="Yeyun Ouyang" w:date="2019-07-09T16:01:00Z">
        <w:r>
          <w:rPr>
            <w:noProof/>
          </w:rPr>
          <mc:AlternateContent>
            <mc:Choice Requires="wps">
              <w:drawing>
                <wp:anchor distT="0" distB="0" distL="114300" distR="114300" simplePos="0" relativeHeight="252047360" behindDoc="1" locked="0" layoutInCell="1" allowOverlap="1" wp14:anchorId="73523ADB" wp14:editId="34A8DBE5">
                  <wp:simplePos x="0" y="0"/>
                  <wp:positionH relativeFrom="page">
                    <wp:posOffset>3974465</wp:posOffset>
                  </wp:positionH>
                  <wp:positionV relativeFrom="paragraph">
                    <wp:posOffset>191770</wp:posOffset>
                  </wp:positionV>
                  <wp:extent cx="77470" cy="0"/>
                  <wp:effectExtent l="0" t="0" r="0" b="0"/>
                  <wp:wrapNone/>
                  <wp:docPr id="569" name="Lin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4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3F90B" id="Line 145"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2.95pt,15.1pt" to="319.05pt,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" strokeweight=".14042mm">
                  <o:lock v:ext="edit" shapetype="f"/>
                  <w10:wrap anchorx="page"/>
                </v:line>
              </w:pict>
            </mc:Fallback>
          </mc:AlternateContent>
        </w:r>
      </w:ins>
      <w:ins w:id="1728" w:author="Jon Belyeu" w:date="2019-07-09T16:00:00Z">
        <w:r w:rsidR="007E195B">
          <w:rPr>
            <w:noProof/>
          </w:rPr>
          <mc:AlternateContent>
            <mc:Choice Requires="wps">
              <w:drawing>
                <wp:anchor distT="0" distB="0" distL="114300" distR="114300" simplePos="0" relativeHeight="251947008" behindDoc="1" locked="0" layoutInCell="1" allowOverlap="1" wp14:anchorId="25905269" wp14:editId="2CB64C81">
                  <wp:simplePos x="0" y="0"/>
                  <wp:positionH relativeFrom="page">
                    <wp:posOffset>3974465</wp:posOffset>
                  </wp:positionH>
                  <wp:positionV relativeFrom="paragraph">
                    <wp:posOffset>191770</wp:posOffset>
                  </wp:positionV>
                  <wp:extent cx="77470" cy="0"/>
                  <wp:effectExtent l="0" t="0" r="0" b="0"/>
                  <wp:wrapNone/>
                  <wp:docPr id="45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4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BDCD5A" id="Line 28"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2.95pt,15.1pt" to="319.05pt,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" strokeweight=".14042mm">
                  <o:lock v:ext="edit" shapetype="f"/>
                  <w10:wrap anchorx="page"/>
                </v:line>
              </w:pict>
            </mc:Fallback>
          </mc:AlternateContent>
        </w:r>
      </w:ins>
      <w:ins w:id="1729" w:author="Aaron Quinlan" w:date="2019-07-09T15:58:00Z">
        <w:r w:rsidR="00195A70">
          <w:rPr>
            <w:noProof/>
          </w:rPr>
          <mc:AlternateContent>
            <mc:Choice Requires="wps">
              <w:drawing>
                <wp:anchor distT="0" distB="0" distL="114300" distR="114300" simplePos="0" relativeHeight="251846656" behindDoc="1" locked="0" layoutInCell="1" allowOverlap="1" wp14:anchorId="15C93B9F" wp14:editId="64010F1D">
                  <wp:simplePos x="0" y="0"/>
                  <wp:positionH relativeFrom="page">
                    <wp:posOffset>3974465</wp:posOffset>
                  </wp:positionH>
                  <wp:positionV relativeFrom="paragraph">
                    <wp:posOffset>191770</wp:posOffset>
                  </wp:positionV>
                  <wp:extent cx="77470" cy="0"/>
                  <wp:effectExtent l="0" t="0" r="0" b="0"/>
                  <wp:wrapNone/>
                  <wp:docPr id="335"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4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383663" id="Line 28"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2.95pt,15.1pt" to="319.05pt,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" strokeweight=".14042mm">
                  <o:lock v:ext="edit" shapetype="f"/>
                  <w10:wrap anchorx="page"/>
                </v:line>
              </w:pict>
            </mc:Fallback>
          </mc:AlternateContent>
        </w:r>
      </w:ins>
      <w:ins w:id="1730" w:author="Jeff Morgan" w:date="2019-07-09T15:57:00Z">
        <w:r w:rsidR="00A61948">
          <w:rPr>
            <w:noProof/>
          </w:rPr>
          <mc:AlternateContent>
            <mc:Choice Requires="wps">
              <w:drawing>
                <wp:anchor distT="0" distB="0" distL="114300" distR="114300" simplePos="0" relativeHeight="251746304" behindDoc="1" locked="0" layoutInCell="1" allowOverlap="1" wp14:anchorId="052D9E22" wp14:editId="42183A38">
                  <wp:simplePos x="0" y="0"/>
                  <wp:positionH relativeFrom="page">
                    <wp:posOffset>3974465</wp:posOffset>
                  </wp:positionH>
                  <wp:positionV relativeFrom="paragraph">
                    <wp:posOffset>191135</wp:posOffset>
                  </wp:positionV>
                  <wp:extent cx="76835" cy="0"/>
                  <wp:effectExtent l="12065" t="13335" r="25400" b="24765"/>
                  <wp:wrapNone/>
                  <wp:docPr id="216"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83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8"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2.95pt,15.05pt" to="319pt,15.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h9zBwCAABB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" strokeweight="5054emu">
                  <w10:wrap anchorx="page"/>
                </v:line>
              </w:pict>
            </mc:Fallback>
          </mc:AlternateContent>
        </w:r>
      </w:ins>
      <w:del w:id="1731" w:author="Jeff Morgan" w:date="2019-07-09T15:57:00Z">
        <w:r w:rsidR="00240831">
          <w:rPr>
            <w:noProof/>
          </w:rPr>
          <mc:AlternateContent>
            <mc:Choice Requires="wps">
              <w:drawing>
                <wp:anchor distT="0" distB="0" distL="114300" distR="114300" simplePos="0" relativeHeight="251637760" behindDoc="1" locked="0" layoutInCell="1" allowOverlap="1" wp14:anchorId="716620E4" wp14:editId="0E8D39F4">
                  <wp:simplePos x="0" y="0"/>
                  <wp:positionH relativeFrom="page">
                    <wp:posOffset>3974465</wp:posOffset>
                  </wp:positionH>
                  <wp:positionV relativeFrom="paragraph">
                    <wp:posOffset>191770</wp:posOffset>
                  </wp:positionV>
                  <wp:extent cx="77470" cy="0"/>
                  <wp:effectExtent l="12065" t="9525" r="5715" b="9525"/>
                  <wp:wrapNone/>
                  <wp:docPr id="35"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372C8" id="Line 28"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2.95pt,15.1pt" to="319.0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" strokeweight=".14042mm">
                  <w10:wrap anchorx="page"/>
                </v:line>
              </w:pict>
            </mc:Fallback>
          </mc:AlternateContent>
        </w:r>
      </w:del>
      <w:r w:rsidR="001A290F">
        <w:rPr>
          <w:i/>
          <w:w w:val="110"/>
        </w:rPr>
        <w:t xml:space="preserve">c </w:t>
      </w:r>
      <w:r w:rsidR="001A290F">
        <w:rPr>
          <w:w w:val="115"/>
        </w:rPr>
        <w:t xml:space="preserve">= </w:t>
      </w:r>
      <w:r w:rsidR="001A290F">
        <w:rPr>
          <w:w w:val="110"/>
          <w:position w:val="15"/>
        </w:rPr>
        <w:t>1</w:t>
      </w:r>
    </w:p>
    <w:p w14:paraId="3D695505" w14:textId="77777777" w:rsidR="009F54E5" w:rsidRDefault="001A290F">
      <w:pPr>
        <w:spacing w:line="201" w:lineRule="exact"/>
        <w:ind w:left="2415"/>
        <w:jc w:val="center"/>
        <w:rPr>
          <w:i/>
        </w:rPr>
      </w:pPr>
      <w:r>
        <w:rPr>
          <w:i/>
          <w:w w:val="99"/>
        </w:rPr>
        <w:t>n</w:t>
      </w:r>
    </w:p>
    <w:p w14:paraId="0CEF8719" w14:textId="77777777" w:rsidR="009F54E5" w:rsidRDefault="001A290F">
      <w:pPr>
        <w:pStyle w:val="BodyText"/>
        <w:rPr>
          <w:i/>
          <w:sz w:val="26"/>
        </w:rPr>
      </w:pPr>
      <w:r>
        <w:br w:type="column"/>
      </w:r>
    </w:p>
    <w:p w14:paraId="5C1E7B3C" w14:textId="77777777" w:rsidR="009F54E5" w:rsidRDefault="009F54E5">
      <w:pPr>
        <w:pStyle w:val="BodyText"/>
        <w:rPr>
          <w:i/>
          <w:sz w:val="26"/>
        </w:rPr>
      </w:pPr>
    </w:p>
    <w:p w14:paraId="186A8CA2" w14:textId="77777777" w:rsidR="009F54E5" w:rsidRDefault="001A290F">
      <w:pPr>
        <w:pStyle w:val="BodyText"/>
        <w:spacing w:before="202"/>
        <w:ind w:left="120"/>
      </w:pPr>
      <w:r>
        <w:t>(6)</w:t>
      </w:r>
    </w:p>
    <w:p w14:paraId="4AA1E28A" w14:textId="77777777" w:rsidR="009F54E5" w:rsidRDefault="009F54E5">
      <w:pPr>
        <w:sectPr w:rsidR="009F54E5">
          <w:type w:val="continuous"/>
          <w:pgSz w:w="12240" w:h="20160"/>
          <w:pgMar w:top="1400" w:right="520" w:bottom="360" w:left="600" w:header="720" w:footer="720" w:gutter="0"/>
          <w:cols w:num="2" w:space="720" w:equalWidth="0">
            <w:col w:w="9025" w:space="1508"/>
            <w:col w:w="587"/>
          </w:cols>
        </w:sectPr>
      </w:pPr>
    </w:p>
    <w:p w14:paraId="3F7CB11C" w14:textId="77777777" w:rsidR="009F54E5" w:rsidRDefault="009F54E5">
      <w:pPr>
        <w:pStyle w:val="BodyText"/>
        <w:spacing w:before="9"/>
        <w:rPr>
          <w:sz w:val="16"/>
        </w:rPr>
      </w:pPr>
    </w:p>
    <w:p w14:paraId="2DA34502" w14:textId="77777777" w:rsidR="009F54E5" w:rsidRDefault="001A290F">
      <w:pPr>
        <w:pStyle w:val="BodyText"/>
        <w:spacing w:before="102" w:line="453" w:lineRule="auto"/>
        <w:ind w:left="119" w:right="198"/>
        <w:jc w:val="both"/>
      </w:pPr>
      <w:r>
        <w:t>Where</w:t>
      </w:r>
      <w:r>
        <w:rPr>
          <w:spacing w:val="-17"/>
        </w:rPr>
        <w:t xml:space="preserve"> </w:t>
      </w:r>
      <w:r>
        <w:rPr>
          <w:i/>
        </w:rPr>
        <w:t>c</w:t>
      </w:r>
      <w:r>
        <w:rPr>
          <w:i/>
          <w:spacing w:val="-7"/>
        </w:rPr>
        <w:t xml:space="preserve"> </w:t>
      </w:r>
      <w:r>
        <w:t>is</w:t>
      </w:r>
      <w:r>
        <w:rPr>
          <w:spacing w:val="-17"/>
        </w:rPr>
        <w:t xml:space="preserve"> </w:t>
      </w:r>
      <w:r>
        <w:t>the</w:t>
      </w:r>
      <w:r>
        <w:rPr>
          <w:spacing w:val="-17"/>
        </w:rPr>
        <w:t xml:space="preserve"> </w:t>
      </w:r>
      <w:r>
        <w:t>count</w:t>
      </w:r>
      <w:r>
        <w:rPr>
          <w:spacing w:val="-16"/>
        </w:rPr>
        <w:t xml:space="preserve"> </w:t>
      </w:r>
      <w:r>
        <w:t>score</w:t>
      </w:r>
      <w:r>
        <w:rPr>
          <w:spacing w:val="-16"/>
        </w:rPr>
        <w:t xml:space="preserve"> </w:t>
      </w:r>
      <w:r>
        <w:rPr>
          <w:spacing w:val="-3"/>
        </w:rPr>
        <w:t>for</w:t>
      </w:r>
      <w:r>
        <w:rPr>
          <w:spacing w:val="-17"/>
        </w:rPr>
        <w:t xml:space="preserve"> </w:t>
      </w:r>
      <w:r>
        <w:t>a</w:t>
      </w:r>
      <w:r>
        <w:rPr>
          <w:spacing w:val="-17"/>
        </w:rPr>
        <w:t xml:space="preserve"> </w:t>
      </w:r>
      <w:r>
        <w:t>given</w:t>
      </w:r>
      <w:r>
        <w:rPr>
          <w:spacing w:val="-17"/>
        </w:rPr>
        <w:t xml:space="preserve"> </w:t>
      </w:r>
      <w:r>
        <w:t>meta-position</w:t>
      </w:r>
      <w:r>
        <w:rPr>
          <w:spacing w:val="-17"/>
        </w:rPr>
        <w:t xml:space="preserve"> </w:t>
      </w:r>
      <w:r>
        <w:t>and</w:t>
      </w:r>
      <w:r>
        <w:rPr>
          <w:spacing w:val="-17"/>
        </w:rPr>
        <w:t xml:space="preserve"> </w:t>
      </w:r>
      <w:r>
        <w:rPr>
          <w:i/>
        </w:rPr>
        <w:t>n</w:t>
      </w:r>
      <w:r>
        <w:rPr>
          <w:i/>
          <w:spacing w:val="-13"/>
        </w:rPr>
        <w:t xml:space="preserve"> </w:t>
      </w:r>
      <w:r>
        <w:t>is</w:t>
      </w:r>
      <w:r>
        <w:rPr>
          <w:spacing w:val="-17"/>
        </w:rPr>
        <w:t xml:space="preserve"> </w:t>
      </w:r>
      <w:r>
        <w:t>the</w:t>
      </w:r>
      <w:r>
        <w:rPr>
          <w:spacing w:val="-17"/>
        </w:rPr>
        <w:t xml:space="preserve"> </w:t>
      </w:r>
      <w:r>
        <w:t>number</w:t>
      </w:r>
      <w:r>
        <w:rPr>
          <w:spacing w:val="-17"/>
        </w:rPr>
        <w:t xml:space="preserve"> </w:t>
      </w:r>
      <w:r>
        <w:t>of</w:t>
      </w:r>
      <w:r>
        <w:rPr>
          <w:spacing w:val="-16"/>
        </w:rPr>
        <w:t xml:space="preserve"> </w:t>
      </w:r>
      <w:r>
        <w:t>different</w:t>
      </w:r>
      <w:r>
        <w:rPr>
          <w:spacing w:val="-18"/>
        </w:rPr>
        <w:t xml:space="preserve"> </w:t>
      </w:r>
      <w:r>
        <w:t>transcripts</w:t>
      </w:r>
      <w:r>
        <w:rPr>
          <w:spacing w:val="-17"/>
        </w:rPr>
        <w:t xml:space="preserve"> </w:t>
      </w:r>
      <w:r>
        <w:t>a</w:t>
      </w:r>
      <w:r>
        <w:rPr>
          <w:spacing w:val="-17"/>
        </w:rPr>
        <w:t xml:space="preserve"> </w:t>
      </w:r>
      <w:r>
        <w:t>given</w:t>
      </w:r>
      <w:r>
        <w:rPr>
          <w:spacing w:val="-17"/>
        </w:rPr>
        <w:t xml:space="preserve"> </w:t>
      </w:r>
      <w:r>
        <w:t>coordinate mapped.</w:t>
      </w:r>
      <w:r>
        <w:rPr>
          <w:spacing w:val="6"/>
        </w:rPr>
        <w:t xml:space="preserve"> </w:t>
      </w:r>
      <w:r>
        <w:rPr>
          <w:spacing w:val="-14"/>
        </w:rPr>
        <w:t>To</w:t>
      </w:r>
      <w:r>
        <w:rPr>
          <w:spacing w:val="-6"/>
        </w:rPr>
        <w:t xml:space="preserve"> </w:t>
      </w:r>
      <w:r>
        <w:t>be</w:t>
      </w:r>
      <w:r>
        <w:rPr>
          <w:spacing w:val="-6"/>
        </w:rPr>
        <w:t xml:space="preserve"> </w:t>
      </w:r>
      <w:r>
        <w:t>counted</w:t>
      </w:r>
      <w:r>
        <w:rPr>
          <w:spacing w:val="-5"/>
        </w:rPr>
        <w:t xml:space="preserve"> </w:t>
      </w:r>
      <w:r>
        <w:t>or</w:t>
      </w:r>
      <w:r>
        <w:rPr>
          <w:spacing w:val="-6"/>
        </w:rPr>
        <w:t xml:space="preserve"> </w:t>
      </w:r>
      <w:r>
        <w:t>factored</w:t>
      </w:r>
      <w:r>
        <w:rPr>
          <w:spacing w:val="-6"/>
        </w:rPr>
        <w:t xml:space="preserve"> </w:t>
      </w:r>
      <w:r>
        <w:t>into</w:t>
      </w:r>
      <w:r>
        <w:rPr>
          <w:spacing w:val="-6"/>
        </w:rPr>
        <w:t xml:space="preserve"> </w:t>
      </w:r>
      <w:r>
        <w:t>the</w:t>
      </w:r>
      <w:r>
        <w:rPr>
          <w:spacing w:val="-6"/>
        </w:rPr>
        <w:t xml:space="preserve"> </w:t>
      </w:r>
      <w:r>
        <w:rPr>
          <w:spacing w:val="-3"/>
        </w:rPr>
        <w:t>penalty,</w:t>
      </w:r>
      <w:r>
        <w:rPr>
          <w:spacing w:val="-6"/>
        </w:rPr>
        <w:t xml:space="preserve"> </w:t>
      </w:r>
      <w:r>
        <w:t>the</w:t>
      </w:r>
      <w:r>
        <w:rPr>
          <w:spacing w:val="-6"/>
        </w:rPr>
        <w:t xml:space="preserve"> </w:t>
      </w:r>
      <w:r>
        <w:t>meta-position</w:t>
      </w:r>
      <w:r>
        <w:rPr>
          <w:spacing w:val="-6"/>
        </w:rPr>
        <w:t xml:space="preserve"> </w:t>
      </w:r>
      <w:r>
        <w:t>coordinate</w:t>
      </w:r>
      <w:r>
        <w:rPr>
          <w:spacing w:val="-6"/>
        </w:rPr>
        <w:t xml:space="preserve"> </w:t>
      </w:r>
      <w:r>
        <w:t>must</w:t>
      </w:r>
      <w:r>
        <w:rPr>
          <w:spacing w:val="-6"/>
        </w:rPr>
        <w:t xml:space="preserve"> </w:t>
      </w:r>
      <w:r>
        <w:t>fall</w:t>
      </w:r>
      <w:r>
        <w:rPr>
          <w:spacing w:val="-6"/>
        </w:rPr>
        <w:t xml:space="preserve"> </w:t>
      </w:r>
      <w:r>
        <w:t>within</w:t>
      </w:r>
      <w:r>
        <w:rPr>
          <w:spacing w:val="-6"/>
        </w:rPr>
        <w:t xml:space="preserve"> </w:t>
      </w:r>
      <w:r>
        <w:t>exon</w:t>
      </w:r>
      <w:r>
        <w:rPr>
          <w:spacing w:val="-6"/>
        </w:rPr>
        <w:t xml:space="preserve"> </w:t>
      </w:r>
      <w:r>
        <w:t>space.</w:t>
      </w:r>
    </w:p>
    <w:p w14:paraId="6B9B1C4A" w14:textId="77777777" w:rsidR="009F54E5" w:rsidRDefault="001A290F">
      <w:pPr>
        <w:pStyle w:val="Heading2"/>
        <w:numPr>
          <w:ilvl w:val="1"/>
          <w:numId w:val="34"/>
        </w:numPr>
        <w:tabs>
          <w:tab w:val="left" w:pos="691"/>
          <w:tab w:val="left" w:pos="692"/>
        </w:tabs>
        <w:spacing w:before="153"/>
        <w:ind w:hanging="571"/>
        <w:pPrChange w:id="1732" w:author="Yeyun Ouyang" w:date="2019-07-09T16:01:00Z">
          <w:pPr>
            <w:pStyle w:val="Heading2"/>
            <w:numPr>
              <w:ilvl w:val="1"/>
              <w:numId w:val="26"/>
            </w:numPr>
            <w:tabs>
              <w:tab w:val="left" w:pos="691"/>
              <w:tab w:val="left" w:pos="692"/>
            </w:tabs>
            <w:spacing w:before="153"/>
          </w:pPr>
        </w:pPrChange>
      </w:pPr>
      <w:r>
        <w:t>Periodicity</w:t>
      </w:r>
    </w:p>
    <w:p w14:paraId="3899366C" w14:textId="367E5534" w:rsidR="009F54E5" w:rsidRDefault="001A290F">
      <w:pPr>
        <w:pStyle w:val="BodyText"/>
        <w:spacing w:before="216" w:line="478" w:lineRule="exact"/>
        <w:ind w:left="119" w:right="197"/>
        <w:jc w:val="both"/>
      </w:pPr>
      <w:r>
        <w:rPr>
          <w:i/>
        </w:rPr>
        <w:t xml:space="preserve">p </w:t>
      </w:r>
      <w:r>
        <w:t xml:space="preserve">is the distance from the start coordinate, </w:t>
      </w:r>
      <w:r>
        <w:rPr>
          <w:i/>
        </w:rPr>
        <w:t>L</w:t>
      </w:r>
      <w:r>
        <w:rPr>
          <w:i/>
          <w:vertAlign w:val="subscript"/>
        </w:rPr>
        <w:t>e</w:t>
      </w:r>
      <w:r>
        <w:rPr>
          <w:i/>
        </w:rPr>
        <w:t xml:space="preserve"> </w:t>
      </w:r>
      <w:r>
        <w:t xml:space="preserve">is the leftmost coordinate of the mapped read, </w:t>
      </w:r>
      <w:r>
        <w:rPr>
          <w:i/>
        </w:rPr>
        <w:t xml:space="preserve">r </w:t>
      </w:r>
      <w:r>
        <w:t xml:space="preserve">is the length of the mapped read, and </w:t>
      </w:r>
      <w:r>
        <w:rPr>
          <w:i/>
        </w:rPr>
        <w:t xml:space="preserve">S </w:t>
      </w:r>
      <w:r>
        <w:t xml:space="preserve">denotes the start coordinate </w:t>
      </w:r>
      <w:r>
        <w:rPr>
          <w:spacing w:val="-3"/>
        </w:rPr>
        <w:t xml:space="preserve">for </w:t>
      </w:r>
      <w:r>
        <w:t xml:space="preserve">the transcript. The superscript signs associated with </w:t>
      </w:r>
      <w:r>
        <w:rPr>
          <w:i/>
        </w:rPr>
        <w:t xml:space="preserve">p </w:t>
      </w:r>
      <w:r>
        <w:t xml:space="preserve">indicate </w:t>
      </w:r>
      <w:proofErr w:type="spellStart"/>
      <w:r>
        <w:t>strandedness</w:t>
      </w:r>
      <w:proofErr w:type="spellEnd"/>
      <w:r>
        <w:t xml:space="preserve"> and the subscript </w:t>
      </w:r>
      <w:r>
        <w:rPr>
          <w:i/>
        </w:rPr>
        <w:t xml:space="preserve">e </w:t>
      </w:r>
      <w:r>
        <w:t xml:space="preserve">indicates the coordinate is relative to exon space. </w:t>
      </w:r>
      <w:commentRangeStart w:id="1733"/>
      <w:r>
        <w:t xml:space="preserve">Only reads </w:t>
      </w:r>
      <w:r>
        <w:rPr>
          <w:spacing w:val="-3"/>
        </w:rPr>
        <w:t xml:space="preserve">28-30 </w:t>
      </w:r>
      <w:r>
        <w:t>nucleotides</w:t>
      </w:r>
      <w:r>
        <w:rPr>
          <w:spacing w:val="-21"/>
        </w:rPr>
        <w:t xml:space="preserve"> </w:t>
      </w:r>
      <w:r>
        <w:t>long</w:t>
      </w:r>
      <w:r>
        <w:rPr>
          <w:spacing w:val="-21"/>
        </w:rPr>
        <w:t xml:space="preserve"> </w:t>
      </w:r>
      <w:r>
        <w:t>are</w:t>
      </w:r>
      <w:r>
        <w:rPr>
          <w:spacing w:val="-21"/>
        </w:rPr>
        <w:t xml:space="preserve"> </w:t>
      </w:r>
      <w:r>
        <w:t>considered</w:t>
      </w:r>
      <w:r>
        <w:rPr>
          <w:spacing w:val="-21"/>
        </w:rPr>
        <w:t xml:space="preserve"> </w:t>
      </w:r>
      <w:r>
        <w:t>in</w:t>
      </w:r>
      <w:r>
        <w:rPr>
          <w:spacing w:val="-21"/>
        </w:rPr>
        <w:t xml:space="preserve"> </w:t>
      </w:r>
      <w:r>
        <w:t>this</w:t>
      </w:r>
      <w:r>
        <w:rPr>
          <w:spacing w:val="-21"/>
        </w:rPr>
        <w:t xml:space="preserve"> </w:t>
      </w:r>
      <w:r>
        <w:t>analysis</w:t>
      </w:r>
      <w:commentRangeEnd w:id="1733"/>
      <w:r w:rsidR="00831E67">
        <w:rPr>
          <w:rStyle w:val="CommentReference"/>
        </w:rPr>
        <w:commentReference w:id="1733"/>
      </w:r>
      <w:r>
        <w:t>.</w:t>
      </w:r>
      <w:r>
        <w:rPr>
          <w:spacing w:val="-6"/>
        </w:rPr>
        <w:t xml:space="preserve"> </w:t>
      </w:r>
      <w:r>
        <w:t>The</w:t>
      </w:r>
      <w:r>
        <w:rPr>
          <w:spacing w:val="-21"/>
        </w:rPr>
        <w:t xml:space="preserve"> </w:t>
      </w:r>
      <w:r>
        <w:t>penalty</w:t>
      </w:r>
      <w:r>
        <w:rPr>
          <w:spacing w:val="-21"/>
        </w:rPr>
        <w:t xml:space="preserve"> </w:t>
      </w:r>
      <w:r>
        <w:t>is</w:t>
      </w:r>
      <w:r>
        <w:rPr>
          <w:spacing w:val="-21"/>
        </w:rPr>
        <w:t xml:space="preserve"> </w:t>
      </w:r>
      <w:r>
        <w:t>calculated</w:t>
      </w:r>
      <w:r>
        <w:rPr>
          <w:spacing w:val="-21"/>
        </w:rPr>
        <w:t xml:space="preserve"> </w:t>
      </w:r>
      <w:r>
        <w:t>in</w:t>
      </w:r>
      <w:r>
        <w:rPr>
          <w:spacing w:val="-21"/>
        </w:rPr>
        <w:t xml:space="preserve"> </w:t>
      </w:r>
      <w:r>
        <w:t>the</w:t>
      </w:r>
      <w:r>
        <w:rPr>
          <w:spacing w:val="-21"/>
        </w:rPr>
        <w:t xml:space="preserve"> </w:t>
      </w:r>
      <w:r>
        <w:t>same</w:t>
      </w:r>
      <w:r>
        <w:rPr>
          <w:spacing w:val="-21"/>
        </w:rPr>
        <w:t xml:space="preserve"> </w:t>
      </w:r>
      <w:r>
        <w:t>manner</w:t>
      </w:r>
      <w:r>
        <w:rPr>
          <w:spacing w:val="-21"/>
        </w:rPr>
        <w:t xml:space="preserve"> </w:t>
      </w:r>
      <w:r>
        <w:t>as</w:t>
      </w:r>
      <w:r>
        <w:rPr>
          <w:spacing w:val="-21"/>
        </w:rPr>
        <w:t xml:space="preserve"> </w:t>
      </w:r>
      <w:r>
        <w:t>in</w:t>
      </w:r>
      <w:r>
        <w:rPr>
          <w:spacing w:val="-21"/>
        </w:rPr>
        <w:t xml:space="preserve"> </w:t>
      </w:r>
      <w:r>
        <w:t>the</w:t>
      </w:r>
      <w:r>
        <w:rPr>
          <w:spacing w:val="-21"/>
        </w:rPr>
        <w:t xml:space="preserve"> </w:t>
      </w:r>
      <w:r>
        <w:rPr>
          <w:rFonts w:ascii="Courier New"/>
        </w:rPr>
        <w:t xml:space="preserve">metagene </w:t>
      </w:r>
      <w:r>
        <w:t>sub-module.</w:t>
      </w:r>
    </w:p>
    <w:p w14:paraId="68C9AAAB" w14:textId="77777777" w:rsidR="009F54E5" w:rsidRDefault="001A290F">
      <w:pPr>
        <w:tabs>
          <w:tab w:val="left" w:pos="10453"/>
        </w:tabs>
        <w:spacing w:before="143"/>
        <w:ind w:left="4128"/>
        <w:jc w:val="center"/>
      </w:pPr>
      <w:r>
        <w:rPr>
          <w:i/>
          <w:w w:val="110"/>
        </w:rPr>
        <w:t>p</w:t>
      </w:r>
      <w:r>
        <w:rPr>
          <w:w w:val="110"/>
          <w:position w:val="9"/>
          <w:sz w:val="16"/>
        </w:rPr>
        <w:t xml:space="preserve">+ </w:t>
      </w:r>
      <w:r>
        <w:rPr>
          <w:w w:val="110"/>
        </w:rPr>
        <w:t>= (</w:t>
      </w:r>
      <w:r>
        <w:rPr>
          <w:i/>
          <w:w w:val="110"/>
        </w:rPr>
        <w:t>L</w:t>
      </w:r>
      <w:r>
        <w:rPr>
          <w:w w:val="110"/>
          <w:vertAlign w:val="subscript"/>
        </w:rPr>
        <w:t>e</w:t>
      </w:r>
      <w:r>
        <w:rPr>
          <w:w w:val="110"/>
        </w:rPr>
        <w:t xml:space="preserve"> + </w:t>
      </w:r>
      <w:r>
        <w:rPr>
          <w:i/>
          <w:w w:val="110"/>
        </w:rPr>
        <w:t xml:space="preserve">r </w:t>
      </w:r>
      <w:r>
        <w:rPr>
          <w:rFonts w:ascii="Menlo" w:hAnsi="Menlo"/>
          <w:i/>
          <w:w w:val="110"/>
        </w:rPr>
        <w:t xml:space="preserve">− </w:t>
      </w:r>
      <w:r>
        <w:rPr>
          <w:w w:val="110"/>
        </w:rPr>
        <w:t>16)</w:t>
      </w:r>
      <w:r>
        <w:rPr>
          <w:spacing w:val="22"/>
          <w:w w:val="110"/>
        </w:rPr>
        <w:t xml:space="preserve"> </w:t>
      </w:r>
      <w:r>
        <w:rPr>
          <w:rFonts w:ascii="Menlo" w:hAnsi="Menlo"/>
          <w:i/>
          <w:w w:val="110"/>
        </w:rPr>
        <w:t>−</w:t>
      </w:r>
      <w:r>
        <w:rPr>
          <w:rFonts w:ascii="Menlo" w:hAnsi="Menlo"/>
          <w:i/>
          <w:spacing w:val="-40"/>
          <w:w w:val="110"/>
        </w:rPr>
        <w:t xml:space="preserve"> </w:t>
      </w:r>
      <w:r>
        <w:rPr>
          <w:i/>
          <w:w w:val="110"/>
        </w:rPr>
        <w:t>S</w:t>
      </w:r>
      <w:r>
        <w:rPr>
          <w:i/>
          <w:w w:val="110"/>
        </w:rPr>
        <w:tab/>
      </w:r>
      <w:r>
        <w:rPr>
          <w:w w:val="110"/>
        </w:rPr>
        <w:t>(7)</w:t>
      </w:r>
    </w:p>
    <w:p w14:paraId="1BA54F5E" w14:textId="77777777" w:rsidR="009F54E5" w:rsidRDefault="001A290F">
      <w:pPr>
        <w:tabs>
          <w:tab w:val="left" w:pos="10453"/>
        </w:tabs>
        <w:spacing w:before="316"/>
        <w:ind w:left="4317"/>
        <w:jc w:val="center"/>
      </w:pPr>
      <w:r>
        <w:rPr>
          <w:i/>
          <w:w w:val="110"/>
        </w:rPr>
        <w:t>p</w:t>
      </w:r>
      <w:r>
        <w:rPr>
          <w:w w:val="110"/>
          <w:position w:val="9"/>
          <w:sz w:val="16"/>
        </w:rPr>
        <w:t xml:space="preserve">- </w:t>
      </w:r>
      <w:r>
        <w:rPr>
          <w:w w:val="110"/>
        </w:rPr>
        <w:t xml:space="preserve">= </w:t>
      </w:r>
      <w:proofErr w:type="gramStart"/>
      <w:r>
        <w:rPr>
          <w:i/>
          <w:w w:val="110"/>
        </w:rPr>
        <w:t xml:space="preserve">S  </w:t>
      </w:r>
      <w:r>
        <w:rPr>
          <w:rFonts w:ascii="Menlo" w:hAnsi="Menlo"/>
          <w:i/>
          <w:w w:val="110"/>
        </w:rPr>
        <w:t>−</w:t>
      </w:r>
      <w:proofErr w:type="gramEnd"/>
      <w:r>
        <w:rPr>
          <w:rFonts w:ascii="Menlo" w:hAnsi="Menlo"/>
          <w:i/>
          <w:w w:val="110"/>
        </w:rPr>
        <w:t xml:space="preserve"> </w:t>
      </w:r>
      <w:r>
        <w:rPr>
          <w:w w:val="110"/>
        </w:rPr>
        <w:t>(</w:t>
      </w:r>
      <w:r>
        <w:rPr>
          <w:i/>
          <w:w w:val="110"/>
        </w:rPr>
        <w:t>L</w:t>
      </w:r>
      <w:r>
        <w:rPr>
          <w:w w:val="110"/>
          <w:vertAlign w:val="subscript"/>
        </w:rPr>
        <w:t>e</w:t>
      </w:r>
      <w:r>
        <w:rPr>
          <w:spacing w:val="-16"/>
          <w:w w:val="110"/>
        </w:rPr>
        <w:t xml:space="preserve"> </w:t>
      </w:r>
      <w:r>
        <w:rPr>
          <w:w w:val="110"/>
        </w:rPr>
        <w:t>+</w:t>
      </w:r>
      <w:r>
        <w:rPr>
          <w:spacing w:val="37"/>
          <w:w w:val="110"/>
        </w:rPr>
        <w:t xml:space="preserve"> </w:t>
      </w:r>
      <w:r>
        <w:rPr>
          <w:w w:val="110"/>
        </w:rPr>
        <w:t>16)</w:t>
      </w:r>
      <w:r>
        <w:rPr>
          <w:w w:val="110"/>
        </w:rPr>
        <w:tab/>
        <w:t>(8)</w:t>
      </w:r>
    </w:p>
    <w:p w14:paraId="2FE29C8C" w14:textId="77777777" w:rsidR="009F54E5" w:rsidRDefault="001A290F">
      <w:pPr>
        <w:pStyle w:val="Heading2"/>
        <w:numPr>
          <w:ilvl w:val="1"/>
          <w:numId w:val="34"/>
        </w:numPr>
        <w:tabs>
          <w:tab w:val="left" w:pos="691"/>
          <w:tab w:val="left" w:pos="692"/>
        </w:tabs>
        <w:spacing w:before="373"/>
        <w:ind w:hanging="571"/>
        <w:pPrChange w:id="1734" w:author="Yeyun Ouyang" w:date="2019-07-09T16:01:00Z">
          <w:pPr>
            <w:pStyle w:val="Heading2"/>
            <w:numPr>
              <w:ilvl w:val="1"/>
              <w:numId w:val="26"/>
            </w:numPr>
            <w:tabs>
              <w:tab w:val="left" w:pos="691"/>
              <w:tab w:val="left" w:pos="692"/>
            </w:tabs>
            <w:spacing w:before="373"/>
          </w:pPr>
        </w:pPrChange>
      </w:pPr>
      <w:r>
        <w:t>rRNA</w:t>
      </w:r>
      <w:r>
        <w:rPr>
          <w:spacing w:val="-2"/>
        </w:rPr>
        <w:t xml:space="preserve"> </w:t>
      </w:r>
      <w:r>
        <w:t>Probe</w:t>
      </w:r>
    </w:p>
    <w:p w14:paraId="239C60B5" w14:textId="77777777" w:rsidR="009F54E5" w:rsidRDefault="009F54E5">
      <w:pPr>
        <w:pStyle w:val="BodyText"/>
        <w:spacing w:before="3"/>
        <w:rPr>
          <w:b/>
          <w:sz w:val="25"/>
        </w:rPr>
      </w:pPr>
    </w:p>
    <w:p w14:paraId="4136BBEC" w14:textId="3CFF821B" w:rsidR="009F54E5" w:rsidRDefault="001A290F">
      <w:pPr>
        <w:pStyle w:val="BodyText"/>
        <w:spacing w:before="101" w:line="444" w:lineRule="auto"/>
        <w:ind w:left="119" w:right="197"/>
        <w:jc w:val="both"/>
      </w:pPr>
      <w:proofErr w:type="spellStart"/>
      <w:r>
        <w:rPr>
          <w:rFonts w:ascii="Courier New"/>
        </w:rPr>
        <w:t>rrnaProbe</w:t>
      </w:r>
      <w:proofErr w:type="spellEnd"/>
      <w:r>
        <w:rPr>
          <w:rFonts w:ascii="Courier New"/>
          <w:spacing w:val="-101"/>
        </w:rPr>
        <w:t xml:space="preserve"> </w:t>
      </w:r>
      <w:r>
        <w:t>works</w:t>
      </w:r>
      <w:r>
        <w:rPr>
          <w:spacing w:val="-29"/>
        </w:rPr>
        <w:t xml:space="preserve"> </w:t>
      </w:r>
      <w:r>
        <w:t>on</w:t>
      </w:r>
      <w:r>
        <w:rPr>
          <w:spacing w:val="-29"/>
        </w:rPr>
        <w:t xml:space="preserve"> </w:t>
      </w:r>
      <w:r>
        <w:t>a</w:t>
      </w:r>
      <w:r>
        <w:rPr>
          <w:spacing w:val="-30"/>
        </w:rPr>
        <w:t xml:space="preserve"> </w:t>
      </w:r>
      <w:r>
        <w:t>directory</w:t>
      </w:r>
      <w:r>
        <w:rPr>
          <w:spacing w:val="-29"/>
        </w:rPr>
        <w:t xml:space="preserve"> </w:t>
      </w:r>
      <w:r>
        <w:t>containing</w:t>
      </w:r>
      <w:r>
        <w:rPr>
          <w:spacing w:val="-29"/>
        </w:rPr>
        <w:t xml:space="preserve"> </w:t>
      </w:r>
      <w:proofErr w:type="spellStart"/>
      <w:r>
        <w:t>fastqc</w:t>
      </w:r>
      <w:proofErr w:type="spellEnd"/>
      <w:r>
        <w:rPr>
          <w:spacing w:val="-29"/>
        </w:rPr>
        <w:t xml:space="preserve"> </w:t>
      </w:r>
      <w:r>
        <w:t>(</w:t>
      </w:r>
      <w:r>
        <w:rPr>
          <w:i/>
        </w:rPr>
        <w:t>30</w:t>
      </w:r>
      <w:r>
        <w:t>)</w:t>
      </w:r>
      <w:r>
        <w:rPr>
          <w:spacing w:val="-30"/>
        </w:rPr>
        <w:t xml:space="preserve"> </w:t>
      </w:r>
      <w:r>
        <w:t>zip</w:t>
      </w:r>
      <w:ins w:id="1735" w:author="Jeff Morgan" w:date="2019-07-05T11:47:00Z">
        <w:r w:rsidR="0084497D">
          <w:rPr>
            <w:spacing w:val="-29"/>
          </w:rPr>
          <w:t>-</w:t>
        </w:r>
      </w:ins>
      <w:del w:id="1736" w:author="Jeff Morgan" w:date="2019-07-05T11:47:00Z">
        <w:r>
          <w:rPr>
            <w:spacing w:val="-29"/>
          </w:rPr>
          <w:delText xml:space="preserve"> </w:delText>
        </w:r>
      </w:del>
      <w:r>
        <w:t>compressed</w:t>
      </w:r>
      <w:r>
        <w:rPr>
          <w:spacing w:val="-29"/>
        </w:rPr>
        <w:t xml:space="preserve"> </w:t>
      </w:r>
      <w:r>
        <w:t>files</w:t>
      </w:r>
      <w:r>
        <w:rPr>
          <w:spacing w:val="-29"/>
        </w:rPr>
        <w:t xml:space="preserve"> </w:t>
      </w:r>
      <w:r>
        <w:t>to</w:t>
      </w:r>
      <w:r>
        <w:rPr>
          <w:spacing w:val="-30"/>
        </w:rPr>
        <w:t xml:space="preserve"> </w:t>
      </w:r>
      <w:r>
        <w:t>detect</w:t>
      </w:r>
      <w:r>
        <w:rPr>
          <w:spacing w:val="-29"/>
        </w:rPr>
        <w:t xml:space="preserve"> </w:t>
      </w:r>
      <w:r>
        <w:t>over-represented</w:t>
      </w:r>
      <w:r>
        <w:rPr>
          <w:spacing w:val="-29"/>
        </w:rPr>
        <w:t xml:space="preserve"> </w:t>
      </w:r>
      <w:r>
        <w:t xml:space="preserve">sequences </w:t>
      </w:r>
      <w:r>
        <w:rPr>
          <w:spacing w:val="-3"/>
        </w:rPr>
        <w:t>for</w:t>
      </w:r>
      <w:r>
        <w:rPr>
          <w:spacing w:val="-16"/>
        </w:rPr>
        <w:t xml:space="preserve"> </w:t>
      </w:r>
      <w:r>
        <w:t>each</w:t>
      </w:r>
      <w:r>
        <w:rPr>
          <w:spacing w:val="-15"/>
        </w:rPr>
        <w:t xml:space="preserve"> </w:t>
      </w:r>
      <w:r>
        <w:t>sample.</w:t>
      </w:r>
      <w:r>
        <w:rPr>
          <w:spacing w:val="3"/>
        </w:rPr>
        <w:t xml:space="preserve"> </w:t>
      </w:r>
      <w:r>
        <w:t>These</w:t>
      </w:r>
      <w:r>
        <w:rPr>
          <w:spacing w:val="-15"/>
        </w:rPr>
        <w:t xml:space="preserve"> </w:t>
      </w:r>
      <w:r>
        <w:t>sequences</w:t>
      </w:r>
      <w:r>
        <w:rPr>
          <w:spacing w:val="-15"/>
        </w:rPr>
        <w:t xml:space="preserve"> </w:t>
      </w:r>
      <w:r>
        <w:t>are</w:t>
      </w:r>
      <w:r>
        <w:rPr>
          <w:spacing w:val="-15"/>
        </w:rPr>
        <w:t xml:space="preserve"> </w:t>
      </w:r>
      <w:r>
        <w:t>then</w:t>
      </w:r>
      <w:r>
        <w:rPr>
          <w:spacing w:val="-15"/>
        </w:rPr>
        <w:t xml:space="preserve"> </w:t>
      </w:r>
      <w:r>
        <w:t>collated</w:t>
      </w:r>
      <w:r>
        <w:rPr>
          <w:spacing w:val="-15"/>
        </w:rPr>
        <w:t xml:space="preserve"> </w:t>
      </w:r>
      <w:r>
        <w:t>to</w:t>
      </w:r>
      <w:r>
        <w:rPr>
          <w:spacing w:val="-15"/>
        </w:rPr>
        <w:t xml:space="preserve"> </w:t>
      </w:r>
      <w:r>
        <w:t>create</w:t>
      </w:r>
      <w:r>
        <w:rPr>
          <w:spacing w:val="-15"/>
        </w:rPr>
        <w:t xml:space="preserve"> </w:t>
      </w:r>
      <w:r>
        <w:t>consensus</w:t>
      </w:r>
      <w:r>
        <w:rPr>
          <w:spacing w:val="-15"/>
        </w:rPr>
        <w:t xml:space="preserve"> </w:t>
      </w:r>
      <w:r>
        <w:t>fragments.</w:t>
      </w:r>
      <w:r>
        <w:rPr>
          <w:spacing w:val="3"/>
        </w:rPr>
        <w:t xml:space="preserve"> </w:t>
      </w:r>
      <w:r>
        <w:t>One</w:t>
      </w:r>
      <w:r>
        <w:rPr>
          <w:spacing w:val="-15"/>
        </w:rPr>
        <w:t xml:space="preserve"> </w:t>
      </w:r>
      <w:r>
        <w:t>caveat</w:t>
      </w:r>
      <w:r>
        <w:rPr>
          <w:spacing w:val="-15"/>
        </w:rPr>
        <w:t xml:space="preserve"> </w:t>
      </w:r>
      <w:r>
        <w:t>is</w:t>
      </w:r>
      <w:r>
        <w:rPr>
          <w:spacing w:val="-15"/>
        </w:rPr>
        <w:t xml:space="preserve"> </w:t>
      </w:r>
      <w:r>
        <w:t>that</w:t>
      </w:r>
      <w:r>
        <w:rPr>
          <w:spacing w:val="-15"/>
        </w:rPr>
        <w:t xml:space="preserve"> </w:t>
      </w:r>
      <w:commentRangeStart w:id="1737"/>
      <w:r>
        <w:rPr>
          <w:spacing w:val="-5"/>
        </w:rPr>
        <w:t xml:space="preserve">FASTQC </w:t>
      </w:r>
      <w:commentRangeEnd w:id="1737"/>
      <w:r w:rsidR="0084497D">
        <w:rPr>
          <w:rStyle w:val="CommentReference"/>
        </w:rPr>
        <w:commentReference w:id="1737"/>
      </w:r>
      <w:r>
        <w:t xml:space="preserve">collates on exact matching strings, but these strings, or sequences, can be 1 </w:t>
      </w:r>
      <w:proofErr w:type="spellStart"/>
      <w:r>
        <w:t>nt</w:t>
      </w:r>
      <w:proofErr w:type="spellEnd"/>
      <w:r>
        <w:t xml:space="preserve"> steps from each other and a single</w:t>
      </w:r>
      <w:r>
        <w:rPr>
          <w:spacing w:val="13"/>
        </w:rPr>
        <w:t xml:space="preserve"> </w:t>
      </w:r>
      <w:r>
        <w:t>rRNA</w:t>
      </w:r>
      <w:r>
        <w:rPr>
          <w:spacing w:val="15"/>
        </w:rPr>
        <w:t xml:space="preserve"> </w:t>
      </w:r>
      <w:r>
        <w:t>probe</w:t>
      </w:r>
      <w:r>
        <w:rPr>
          <w:spacing w:val="14"/>
        </w:rPr>
        <w:t xml:space="preserve"> </w:t>
      </w:r>
      <w:r>
        <w:t>could</w:t>
      </w:r>
      <w:r>
        <w:rPr>
          <w:spacing w:val="15"/>
        </w:rPr>
        <w:t xml:space="preserve"> </w:t>
      </w:r>
      <w:r>
        <w:t>be</w:t>
      </w:r>
      <w:r>
        <w:rPr>
          <w:spacing w:val="14"/>
        </w:rPr>
        <w:t xml:space="preserve"> </w:t>
      </w:r>
      <w:r>
        <w:t>used</w:t>
      </w:r>
      <w:r>
        <w:rPr>
          <w:spacing w:val="15"/>
        </w:rPr>
        <w:t xml:space="preserve"> </w:t>
      </w:r>
      <w:r>
        <w:t>to</w:t>
      </w:r>
      <w:r>
        <w:rPr>
          <w:spacing w:val="13"/>
        </w:rPr>
        <w:t xml:space="preserve"> </w:t>
      </w:r>
      <w:r>
        <w:t>effectively</w:t>
      </w:r>
      <w:r>
        <w:rPr>
          <w:spacing w:val="15"/>
        </w:rPr>
        <w:t xml:space="preserve"> </w:t>
      </w:r>
      <w:r>
        <w:t>pull</w:t>
      </w:r>
      <w:r>
        <w:rPr>
          <w:spacing w:val="14"/>
        </w:rPr>
        <w:t xml:space="preserve"> </w:t>
      </w:r>
      <w:r>
        <w:t>out</w:t>
      </w:r>
      <w:r>
        <w:rPr>
          <w:spacing w:val="14"/>
        </w:rPr>
        <w:t xml:space="preserve"> </w:t>
      </w:r>
      <w:r>
        <w:t>all</w:t>
      </w:r>
      <w:r>
        <w:rPr>
          <w:spacing w:val="15"/>
        </w:rPr>
        <w:t xml:space="preserve"> </w:t>
      </w:r>
      <w:r>
        <w:t>these</w:t>
      </w:r>
      <w:r>
        <w:rPr>
          <w:spacing w:val="14"/>
        </w:rPr>
        <w:t xml:space="preserve"> </w:t>
      </w:r>
      <w:r>
        <w:t xml:space="preserve">sequences. </w:t>
      </w:r>
      <w:r>
        <w:rPr>
          <w:spacing w:val="5"/>
        </w:rPr>
        <w:t xml:space="preserve"> </w:t>
      </w:r>
      <w:r>
        <w:t>In</w:t>
      </w:r>
      <w:r>
        <w:rPr>
          <w:spacing w:val="14"/>
        </w:rPr>
        <w:t xml:space="preserve"> </w:t>
      </w:r>
      <w:r>
        <w:t>order</w:t>
      </w:r>
      <w:r>
        <w:rPr>
          <w:spacing w:val="15"/>
        </w:rPr>
        <w:t xml:space="preserve"> </w:t>
      </w:r>
      <w:r>
        <w:t>to</w:t>
      </w:r>
      <w:r>
        <w:rPr>
          <w:spacing w:val="14"/>
        </w:rPr>
        <w:t xml:space="preserve"> </w:t>
      </w:r>
      <w:r>
        <w:t>handle</w:t>
      </w:r>
      <w:r>
        <w:rPr>
          <w:spacing w:val="14"/>
        </w:rPr>
        <w:t xml:space="preserve"> </w:t>
      </w:r>
      <w:r>
        <w:t>this</w:t>
      </w:r>
      <w:r>
        <w:rPr>
          <w:spacing w:val="14"/>
        </w:rPr>
        <w:t xml:space="preserve"> </w:t>
      </w:r>
      <w:r>
        <w:t>situation,</w:t>
      </w:r>
    </w:p>
    <w:p w14:paraId="6BD4211A" w14:textId="74E7171E" w:rsidR="009F54E5" w:rsidRDefault="001A290F">
      <w:pPr>
        <w:pStyle w:val="BodyText"/>
        <w:spacing w:before="22" w:line="453" w:lineRule="auto"/>
        <w:ind w:left="119" w:right="197"/>
        <w:jc w:val="both"/>
      </w:pPr>
      <w:proofErr w:type="spellStart"/>
      <w:r>
        <w:t>XPRESSpipe</w:t>
      </w:r>
      <w:proofErr w:type="spellEnd"/>
      <w:r>
        <w:t xml:space="preserve"> will combine these near matches. </w:t>
      </w:r>
      <w:del w:id="1738" w:author="Jeff Morgan" w:date="2019-07-05T11:49:00Z">
        <w:r>
          <w:delText>A</w:delText>
        </w:r>
      </w:del>
      <w:del w:id="1739" w:author="Jeff Morgan" w:date="2019-07-05T11:50:00Z">
        <w:r>
          <w:delText xml:space="preserve"> rank-ordered list of over-represented fragments within the appropriate length range to target </w:delText>
        </w:r>
        <w:r>
          <w:rPr>
            <w:spacing w:val="-3"/>
          </w:rPr>
          <w:delText xml:space="preserve">for </w:delText>
        </w:r>
        <w:r>
          <w:delText xml:space="preserve">depletion is then output.  </w:delText>
        </w:r>
        <w:r>
          <w:rPr>
            <w:spacing w:val="14"/>
          </w:rPr>
          <w:delText xml:space="preserve"> </w:delText>
        </w:r>
      </w:del>
      <w:r>
        <w:t>A BLAST (</w:t>
      </w:r>
      <w:r>
        <w:rPr>
          <w:i/>
        </w:rPr>
        <w:t>58</w:t>
      </w:r>
      <w:r>
        <w:t>) search on</w:t>
      </w:r>
      <w:ins w:id="1740" w:author="Jeff Morgan" w:date="2019-07-09T15:57:00Z">
        <w:r w:rsidR="004D1738">
          <w:t xml:space="preserve"> </w:t>
        </w:r>
      </w:ins>
      <w:ins w:id="1741" w:author="Jeff Morgan" w:date="2019-07-05T11:51:00Z">
        <w:r w:rsidR="0084497D">
          <w:t>these</w:t>
        </w:r>
        <w:r>
          <w:t xml:space="preserve"> </w:t>
        </w:r>
      </w:ins>
      <w:r>
        <w:t>consensus sequences</w:t>
      </w:r>
    </w:p>
    <w:p w14:paraId="4406D084" w14:textId="77777777" w:rsidR="009F54E5" w:rsidRDefault="009F54E5">
      <w:pPr>
        <w:spacing w:line="453" w:lineRule="auto"/>
        <w:jc w:val="both"/>
        <w:sectPr w:rsidR="009F54E5">
          <w:type w:val="continuous"/>
          <w:pgSz w:w="12240" w:h="20160"/>
          <w:pgMar w:top="1400" w:right="520" w:bottom="360" w:left="600" w:header="720" w:footer="720" w:gutter="0"/>
          <w:cols w:space="720"/>
        </w:sectPr>
      </w:pPr>
    </w:p>
    <w:p w14:paraId="547A2B59" w14:textId="77777777" w:rsidR="009F54E5" w:rsidRDefault="001A290F">
      <w:pPr>
        <w:pStyle w:val="BodyText"/>
        <w:spacing w:before="73" w:line="453" w:lineRule="auto"/>
        <w:ind w:left="120" w:right="196"/>
      </w:pPr>
      <w:r>
        <w:lastRenderedPageBreak/>
        <w:t>intended</w:t>
      </w:r>
      <w:r>
        <w:rPr>
          <w:spacing w:val="-7"/>
        </w:rPr>
        <w:t xml:space="preserve"> </w:t>
      </w:r>
      <w:r>
        <w:rPr>
          <w:spacing w:val="-3"/>
        </w:rPr>
        <w:t>for</w:t>
      </w:r>
      <w:r>
        <w:rPr>
          <w:spacing w:val="-6"/>
        </w:rPr>
        <w:t xml:space="preserve"> </w:t>
      </w:r>
      <w:r>
        <w:t>probe</w:t>
      </w:r>
      <w:r>
        <w:rPr>
          <w:spacing w:val="-7"/>
        </w:rPr>
        <w:t xml:space="preserve"> </w:t>
      </w:r>
      <w:r>
        <w:t>usage</w:t>
      </w:r>
      <w:r>
        <w:rPr>
          <w:spacing w:val="-6"/>
        </w:rPr>
        <w:t xml:space="preserve"> </w:t>
      </w:r>
      <w:r>
        <w:t>can</w:t>
      </w:r>
      <w:r>
        <w:rPr>
          <w:spacing w:val="-6"/>
        </w:rPr>
        <w:t xml:space="preserve"> </w:t>
      </w:r>
      <w:r>
        <w:t>then</w:t>
      </w:r>
      <w:r>
        <w:rPr>
          <w:spacing w:val="-7"/>
        </w:rPr>
        <w:t xml:space="preserve"> </w:t>
      </w:r>
      <w:r>
        <w:t>be</w:t>
      </w:r>
      <w:r>
        <w:rPr>
          <w:spacing w:val="-6"/>
        </w:rPr>
        <w:t xml:space="preserve"> </w:t>
      </w:r>
      <w:r>
        <w:t>performed</w:t>
      </w:r>
      <w:r>
        <w:rPr>
          <w:spacing w:val="-6"/>
        </w:rPr>
        <w:t xml:space="preserve"> </w:t>
      </w:r>
      <w:r>
        <w:t>to</w:t>
      </w:r>
      <w:r>
        <w:rPr>
          <w:spacing w:val="-7"/>
        </w:rPr>
        <w:t xml:space="preserve"> </w:t>
      </w:r>
      <w:r>
        <w:t>verify</w:t>
      </w:r>
      <w:r>
        <w:rPr>
          <w:spacing w:val="-6"/>
        </w:rPr>
        <w:t xml:space="preserve"> </w:t>
      </w:r>
      <w:r>
        <w:t>the</w:t>
      </w:r>
      <w:r>
        <w:rPr>
          <w:spacing w:val="-7"/>
        </w:rPr>
        <w:t xml:space="preserve"> </w:t>
      </w:r>
      <w:r>
        <w:t>fragment</w:t>
      </w:r>
      <w:r>
        <w:rPr>
          <w:spacing w:val="-6"/>
        </w:rPr>
        <w:t xml:space="preserve"> </w:t>
      </w:r>
      <w:r>
        <w:t>maps</w:t>
      </w:r>
      <w:r>
        <w:rPr>
          <w:spacing w:val="-6"/>
        </w:rPr>
        <w:t xml:space="preserve"> </w:t>
      </w:r>
      <w:r>
        <w:t>to</w:t>
      </w:r>
      <w:r>
        <w:rPr>
          <w:spacing w:val="-7"/>
        </w:rPr>
        <w:t xml:space="preserve"> </w:t>
      </w:r>
      <w:r>
        <w:t>an</w:t>
      </w:r>
      <w:r>
        <w:rPr>
          <w:spacing w:val="-6"/>
        </w:rPr>
        <w:t xml:space="preserve"> </w:t>
      </w:r>
      <w:r>
        <w:t>rRNA</w:t>
      </w:r>
      <w:r>
        <w:rPr>
          <w:spacing w:val="-6"/>
        </w:rPr>
        <w:t xml:space="preserve"> </w:t>
      </w:r>
      <w:r>
        <w:t>sequence</w:t>
      </w:r>
      <w:r>
        <w:rPr>
          <w:spacing w:val="-7"/>
        </w:rPr>
        <w:t xml:space="preserve"> </w:t>
      </w:r>
      <w:r>
        <w:t>and</w:t>
      </w:r>
      <w:r>
        <w:rPr>
          <w:spacing w:val="-6"/>
        </w:rPr>
        <w:t xml:space="preserve"> </w:t>
      </w:r>
      <w:r>
        <w:t>is</w:t>
      </w:r>
      <w:r>
        <w:rPr>
          <w:spacing w:val="-6"/>
        </w:rPr>
        <w:t xml:space="preserve"> </w:t>
      </w:r>
      <w:r>
        <w:t>thus</w:t>
      </w:r>
      <w:r>
        <w:rPr>
          <w:spacing w:val="-7"/>
        </w:rPr>
        <w:t xml:space="preserve"> </w:t>
      </w:r>
      <w:r>
        <w:t>a suitable depletion</w:t>
      </w:r>
      <w:r>
        <w:rPr>
          <w:spacing w:val="-3"/>
        </w:rPr>
        <w:t xml:space="preserve"> </w:t>
      </w:r>
      <w:r>
        <w:t>probe.</w:t>
      </w:r>
    </w:p>
    <w:p w14:paraId="6DDDD58A" w14:textId="77777777" w:rsidR="009F54E5" w:rsidRDefault="001A290F">
      <w:pPr>
        <w:pStyle w:val="Heading2"/>
        <w:numPr>
          <w:ilvl w:val="1"/>
          <w:numId w:val="34"/>
        </w:numPr>
        <w:tabs>
          <w:tab w:val="left" w:pos="691"/>
          <w:tab w:val="left" w:pos="692"/>
        </w:tabs>
        <w:spacing w:before="153"/>
        <w:ind w:hanging="571"/>
        <w:pPrChange w:id="1742" w:author="Yeyun Ouyang" w:date="2019-07-09T16:01:00Z">
          <w:pPr>
            <w:pStyle w:val="Heading2"/>
            <w:numPr>
              <w:ilvl w:val="1"/>
              <w:numId w:val="26"/>
            </w:numPr>
            <w:tabs>
              <w:tab w:val="left" w:pos="691"/>
              <w:tab w:val="left" w:pos="692"/>
            </w:tabs>
            <w:spacing w:before="153"/>
          </w:pPr>
        </w:pPrChange>
      </w:pPr>
      <w:r>
        <w:t>Confidence Interval</w:t>
      </w:r>
      <w:r>
        <w:rPr>
          <w:spacing w:val="-3"/>
        </w:rPr>
        <w:t xml:space="preserve"> </w:t>
      </w:r>
      <w:r>
        <w:t>Plotting</w:t>
      </w:r>
    </w:p>
    <w:p w14:paraId="7255F1A9" w14:textId="77777777" w:rsidR="009F54E5" w:rsidRDefault="009F54E5">
      <w:pPr>
        <w:pStyle w:val="BodyText"/>
        <w:spacing w:before="1"/>
        <w:rPr>
          <w:b/>
          <w:sz w:val="34"/>
        </w:rPr>
      </w:pPr>
    </w:p>
    <w:p w14:paraId="6624DB33" w14:textId="77777777" w:rsidR="009F54E5" w:rsidRDefault="001A290F">
      <w:pPr>
        <w:pStyle w:val="BodyText"/>
        <w:ind w:left="120"/>
      </w:pPr>
      <w:r>
        <w:t xml:space="preserve">Confidence intervals within PCA scatterplots generated by </w:t>
      </w:r>
      <w:proofErr w:type="spellStart"/>
      <w:r>
        <w:t>XRESSplot</w:t>
      </w:r>
      <w:proofErr w:type="spellEnd"/>
      <w:r>
        <w:t xml:space="preserve"> are calculated as follows:</w:t>
      </w:r>
    </w:p>
    <w:p w14:paraId="2EFA28A4" w14:textId="77777777" w:rsidR="009F54E5" w:rsidRDefault="009F54E5">
      <w:pPr>
        <w:pStyle w:val="BodyText"/>
        <w:rPr>
          <w:sz w:val="26"/>
        </w:rPr>
      </w:pPr>
    </w:p>
    <w:p w14:paraId="4DF5F1BF" w14:textId="77777777" w:rsidR="009F54E5" w:rsidRDefault="001A290F">
      <w:pPr>
        <w:pStyle w:val="ListParagraph"/>
        <w:numPr>
          <w:ilvl w:val="2"/>
          <w:numId w:val="34"/>
        </w:numPr>
        <w:tabs>
          <w:tab w:val="left" w:pos="666"/>
        </w:tabs>
        <w:spacing w:before="165"/>
        <w:ind w:hanging="291"/>
        <w:pPrChange w:id="1743" w:author="Yeyun Ouyang" w:date="2019-07-09T16:01:00Z">
          <w:pPr>
            <w:pStyle w:val="ListParagraph"/>
            <w:numPr>
              <w:ilvl w:val="2"/>
              <w:numId w:val="26"/>
            </w:numPr>
            <w:tabs>
              <w:tab w:val="left" w:pos="666"/>
            </w:tabs>
            <w:spacing w:before="165"/>
            <w:ind w:left="665" w:hanging="291"/>
          </w:pPr>
        </w:pPrChange>
      </w:pPr>
      <w:r>
        <w:t xml:space="preserve">Compute the covariance of the two principal component arrays, </w:t>
      </w:r>
      <w:r>
        <w:rPr>
          <w:i/>
        </w:rPr>
        <w:t xml:space="preserve">x </w:t>
      </w:r>
      <w:r>
        <w:t xml:space="preserve">and </w:t>
      </w:r>
      <w:r>
        <w:rPr>
          <w:i/>
        </w:rPr>
        <w:t xml:space="preserve">y </w:t>
      </w:r>
      <w:r>
        <w:t xml:space="preserve">using the </w:t>
      </w:r>
      <w:proofErr w:type="spellStart"/>
      <w:proofErr w:type="gramStart"/>
      <w:r>
        <w:rPr>
          <w:spacing w:val="-4"/>
        </w:rPr>
        <w:t>numpy.cov</w:t>
      </w:r>
      <w:proofErr w:type="spellEnd"/>
      <w:r>
        <w:rPr>
          <w:spacing w:val="-4"/>
        </w:rPr>
        <w:t>(</w:t>
      </w:r>
      <w:proofErr w:type="gramEnd"/>
      <w:r>
        <w:rPr>
          <w:spacing w:val="-4"/>
        </w:rPr>
        <w:t>)</w:t>
      </w:r>
      <w:r>
        <w:rPr>
          <w:spacing w:val="-31"/>
        </w:rPr>
        <w:t xml:space="preserve"> </w:t>
      </w:r>
      <w:r>
        <w:t>function.</w:t>
      </w:r>
    </w:p>
    <w:p w14:paraId="6F4801E1" w14:textId="77777777" w:rsidR="009F54E5" w:rsidRDefault="009F54E5">
      <w:pPr>
        <w:pStyle w:val="BodyText"/>
        <w:spacing w:before="2"/>
        <w:rPr>
          <w:sz w:val="35"/>
        </w:rPr>
      </w:pPr>
    </w:p>
    <w:p w14:paraId="387CF83E" w14:textId="77777777" w:rsidR="009F54E5" w:rsidRDefault="001A290F">
      <w:pPr>
        <w:pStyle w:val="ListParagraph"/>
        <w:numPr>
          <w:ilvl w:val="2"/>
          <w:numId w:val="34"/>
        </w:numPr>
        <w:tabs>
          <w:tab w:val="left" w:pos="666"/>
        </w:tabs>
        <w:spacing w:line="453" w:lineRule="auto"/>
        <w:ind w:right="199" w:hanging="291"/>
        <w:pPrChange w:id="1744" w:author="Yeyun Ouyang" w:date="2019-07-09T16:01:00Z">
          <w:pPr>
            <w:pStyle w:val="ListParagraph"/>
            <w:numPr>
              <w:ilvl w:val="2"/>
              <w:numId w:val="26"/>
            </w:numPr>
            <w:tabs>
              <w:tab w:val="left" w:pos="666"/>
            </w:tabs>
            <w:spacing w:line="453" w:lineRule="auto"/>
            <w:ind w:left="665" w:right="199" w:hanging="291"/>
          </w:pPr>
        </w:pPrChange>
      </w:pPr>
      <w:r>
        <w:t>Compute</w:t>
      </w:r>
      <w:r>
        <w:rPr>
          <w:spacing w:val="-23"/>
        </w:rPr>
        <w:t xml:space="preserve"> </w:t>
      </w:r>
      <w:r>
        <w:t>the</w:t>
      </w:r>
      <w:r>
        <w:rPr>
          <w:spacing w:val="-22"/>
        </w:rPr>
        <w:t xml:space="preserve"> </w:t>
      </w:r>
      <w:r>
        <w:t>eigenvalues</w:t>
      </w:r>
      <w:r>
        <w:rPr>
          <w:spacing w:val="-23"/>
        </w:rPr>
        <w:t xml:space="preserve"> </w:t>
      </w:r>
      <w:r>
        <w:t>and</w:t>
      </w:r>
      <w:r>
        <w:rPr>
          <w:spacing w:val="-22"/>
        </w:rPr>
        <w:t xml:space="preserve"> </w:t>
      </w:r>
      <w:r>
        <w:t>normalized</w:t>
      </w:r>
      <w:r>
        <w:rPr>
          <w:spacing w:val="-23"/>
        </w:rPr>
        <w:t xml:space="preserve"> </w:t>
      </w:r>
      <w:r>
        <w:t>eigenvectors</w:t>
      </w:r>
      <w:r>
        <w:rPr>
          <w:spacing w:val="-22"/>
        </w:rPr>
        <w:t xml:space="preserve"> </w:t>
      </w:r>
      <w:r>
        <w:t>of</w:t>
      </w:r>
      <w:r>
        <w:rPr>
          <w:spacing w:val="-22"/>
        </w:rPr>
        <w:t xml:space="preserve"> </w:t>
      </w:r>
      <w:r>
        <w:t>the</w:t>
      </w:r>
      <w:r>
        <w:rPr>
          <w:spacing w:val="-23"/>
        </w:rPr>
        <w:t xml:space="preserve"> </w:t>
      </w:r>
      <w:r>
        <w:t>covariance</w:t>
      </w:r>
      <w:r>
        <w:rPr>
          <w:spacing w:val="-22"/>
        </w:rPr>
        <w:t xml:space="preserve"> </w:t>
      </w:r>
      <w:r>
        <w:t>matrix</w:t>
      </w:r>
      <w:r>
        <w:rPr>
          <w:spacing w:val="-23"/>
        </w:rPr>
        <w:t xml:space="preserve"> </w:t>
      </w:r>
      <w:r>
        <w:t>using</w:t>
      </w:r>
      <w:r>
        <w:rPr>
          <w:spacing w:val="-22"/>
        </w:rPr>
        <w:t xml:space="preserve"> </w:t>
      </w:r>
      <w:r>
        <w:t>the</w:t>
      </w:r>
      <w:r>
        <w:rPr>
          <w:spacing w:val="-23"/>
        </w:rPr>
        <w:t xml:space="preserve"> </w:t>
      </w:r>
      <w:proofErr w:type="spellStart"/>
      <w:proofErr w:type="gramStart"/>
      <w:r>
        <w:t>numpy.linalg.eig</w:t>
      </w:r>
      <w:proofErr w:type="spellEnd"/>
      <w:r>
        <w:t>(</w:t>
      </w:r>
      <w:proofErr w:type="gramEnd"/>
      <w:r>
        <w:t>) function.</w:t>
      </w:r>
    </w:p>
    <w:p w14:paraId="2D4C44C2" w14:textId="77777777" w:rsidR="009F54E5" w:rsidRDefault="001A290F">
      <w:pPr>
        <w:pStyle w:val="ListParagraph"/>
        <w:numPr>
          <w:ilvl w:val="2"/>
          <w:numId w:val="34"/>
        </w:numPr>
        <w:tabs>
          <w:tab w:val="left" w:pos="666"/>
        </w:tabs>
        <w:spacing w:before="180" w:line="451" w:lineRule="auto"/>
        <w:ind w:right="197" w:hanging="291"/>
        <w:pPrChange w:id="1745" w:author="Yeyun Ouyang" w:date="2019-07-09T16:01:00Z">
          <w:pPr>
            <w:pStyle w:val="ListParagraph"/>
            <w:numPr>
              <w:ilvl w:val="2"/>
              <w:numId w:val="26"/>
            </w:numPr>
            <w:tabs>
              <w:tab w:val="left" w:pos="666"/>
            </w:tabs>
            <w:spacing w:before="180" w:line="451" w:lineRule="auto"/>
            <w:ind w:left="665" w:right="197" w:hanging="291"/>
          </w:pPr>
        </w:pPrChange>
      </w:pPr>
      <w:r>
        <w:t>Compute</w:t>
      </w:r>
      <w:r>
        <w:rPr>
          <w:spacing w:val="-14"/>
        </w:rPr>
        <w:t xml:space="preserve"> </w:t>
      </w:r>
      <w:r>
        <w:t>the</w:t>
      </w:r>
      <w:r>
        <w:rPr>
          <w:spacing w:val="-14"/>
        </w:rPr>
        <w:t xml:space="preserve"> </w:t>
      </w:r>
      <w:r>
        <w:rPr>
          <w:rFonts w:ascii="Times New Roman" w:hAnsi="Times New Roman"/>
          <w:i/>
        </w:rPr>
        <w:t>θ</w:t>
      </w:r>
      <w:r>
        <w:rPr>
          <w:rFonts w:ascii="Times New Roman" w:hAnsi="Times New Roman"/>
          <w:i/>
          <w:spacing w:val="-3"/>
        </w:rPr>
        <w:t xml:space="preserve"> </w:t>
      </w:r>
      <w:r>
        <w:t>of</w:t>
      </w:r>
      <w:r>
        <w:rPr>
          <w:spacing w:val="-14"/>
        </w:rPr>
        <w:t xml:space="preserve"> </w:t>
      </w:r>
      <w:r>
        <w:t>the</w:t>
      </w:r>
      <w:r>
        <w:rPr>
          <w:spacing w:val="-14"/>
        </w:rPr>
        <w:t xml:space="preserve"> </w:t>
      </w:r>
      <w:r>
        <w:t>normalized</w:t>
      </w:r>
      <w:r>
        <w:rPr>
          <w:spacing w:val="-14"/>
        </w:rPr>
        <w:t xml:space="preserve"> </w:t>
      </w:r>
      <w:r>
        <w:t>eigenvectors</w:t>
      </w:r>
      <w:r>
        <w:rPr>
          <w:spacing w:val="-14"/>
        </w:rPr>
        <w:t xml:space="preserve"> </w:t>
      </w:r>
      <w:r>
        <w:t>using</w:t>
      </w:r>
      <w:r>
        <w:rPr>
          <w:spacing w:val="-14"/>
        </w:rPr>
        <w:t xml:space="preserve"> </w:t>
      </w:r>
      <w:r>
        <w:t>the</w:t>
      </w:r>
      <w:r>
        <w:rPr>
          <w:spacing w:val="-14"/>
        </w:rPr>
        <w:t xml:space="preserve"> </w:t>
      </w:r>
      <w:proofErr w:type="gramStart"/>
      <w:r>
        <w:rPr>
          <w:spacing w:val="-3"/>
        </w:rPr>
        <w:t>numpy.arctan</w:t>
      </w:r>
      <w:proofErr w:type="gramEnd"/>
      <w:r>
        <w:rPr>
          <w:spacing w:val="-3"/>
        </w:rPr>
        <w:t>2()</w:t>
      </w:r>
      <w:r>
        <w:rPr>
          <w:spacing w:val="-14"/>
        </w:rPr>
        <w:t xml:space="preserve"> </w:t>
      </w:r>
      <w:r>
        <w:t>function</w:t>
      </w:r>
      <w:r>
        <w:rPr>
          <w:spacing w:val="-14"/>
        </w:rPr>
        <w:t xml:space="preserve"> </w:t>
      </w:r>
      <w:r>
        <w:t>and</w:t>
      </w:r>
      <w:r>
        <w:rPr>
          <w:spacing w:val="-13"/>
        </w:rPr>
        <w:t xml:space="preserve"> </w:t>
      </w:r>
      <w:r>
        <w:t>converting</w:t>
      </w:r>
      <w:r>
        <w:rPr>
          <w:spacing w:val="-14"/>
        </w:rPr>
        <w:t xml:space="preserve"> </w:t>
      </w:r>
      <w:r>
        <w:t>the</w:t>
      </w:r>
      <w:r>
        <w:rPr>
          <w:spacing w:val="-14"/>
        </w:rPr>
        <w:t xml:space="preserve"> </w:t>
      </w:r>
      <w:r>
        <w:t>output from radians to degrees using</w:t>
      </w:r>
      <w:r>
        <w:rPr>
          <w:spacing w:val="-7"/>
        </w:rPr>
        <w:t xml:space="preserve"> </w:t>
      </w:r>
      <w:proofErr w:type="spellStart"/>
      <w:r>
        <w:rPr>
          <w:spacing w:val="-3"/>
        </w:rPr>
        <w:t>numpy.deg</w:t>
      </w:r>
      <w:proofErr w:type="spellEnd"/>
      <w:r>
        <w:rPr>
          <w:spacing w:val="-3"/>
        </w:rPr>
        <w:t>().</w:t>
      </w:r>
    </w:p>
    <w:p w14:paraId="61F67EF9" w14:textId="77777777" w:rsidR="009F54E5" w:rsidRDefault="001A290F">
      <w:pPr>
        <w:pStyle w:val="ListParagraph"/>
        <w:numPr>
          <w:ilvl w:val="2"/>
          <w:numId w:val="34"/>
        </w:numPr>
        <w:tabs>
          <w:tab w:val="left" w:pos="666"/>
        </w:tabs>
        <w:spacing w:before="183"/>
        <w:ind w:hanging="291"/>
        <w:pPrChange w:id="1746" w:author="Yeyun Ouyang" w:date="2019-07-09T16:01:00Z">
          <w:pPr>
            <w:pStyle w:val="ListParagraph"/>
            <w:numPr>
              <w:ilvl w:val="2"/>
              <w:numId w:val="26"/>
            </w:numPr>
            <w:tabs>
              <w:tab w:val="left" w:pos="666"/>
            </w:tabs>
            <w:spacing w:before="183"/>
            <w:ind w:left="665" w:hanging="291"/>
          </w:pPr>
        </w:pPrChange>
      </w:pPr>
      <w:r>
        <w:rPr>
          <w:w w:val="105"/>
        </w:rPr>
        <w:t>Compute</w:t>
      </w:r>
      <w:r>
        <w:rPr>
          <w:spacing w:val="-11"/>
          <w:w w:val="105"/>
        </w:rPr>
        <w:t xml:space="preserve"> </w:t>
      </w:r>
      <w:r>
        <w:rPr>
          <w:w w:val="105"/>
        </w:rPr>
        <w:t>the</w:t>
      </w:r>
      <w:r>
        <w:rPr>
          <w:spacing w:val="-11"/>
          <w:w w:val="105"/>
        </w:rPr>
        <w:t xml:space="preserve"> </w:t>
      </w:r>
      <w:r>
        <w:rPr>
          <w:rFonts w:ascii="Times New Roman" w:hAnsi="Times New Roman"/>
          <w:i/>
          <w:w w:val="105"/>
        </w:rPr>
        <w:t>λ</w:t>
      </w:r>
      <w:r>
        <w:rPr>
          <w:rFonts w:ascii="Times New Roman" w:hAnsi="Times New Roman"/>
          <w:i/>
          <w:spacing w:val="-4"/>
          <w:w w:val="105"/>
        </w:rPr>
        <w:t xml:space="preserve"> </w:t>
      </w:r>
      <w:r>
        <w:rPr>
          <w:w w:val="105"/>
        </w:rPr>
        <w:t>of</w:t>
      </w:r>
      <w:r>
        <w:rPr>
          <w:spacing w:val="-10"/>
          <w:w w:val="105"/>
        </w:rPr>
        <w:t xml:space="preserve"> </w:t>
      </w:r>
      <w:r>
        <w:rPr>
          <w:w w:val="105"/>
        </w:rPr>
        <w:t>the</w:t>
      </w:r>
      <w:r>
        <w:rPr>
          <w:spacing w:val="-11"/>
          <w:w w:val="105"/>
        </w:rPr>
        <w:t xml:space="preserve"> </w:t>
      </w:r>
      <w:r>
        <w:rPr>
          <w:w w:val="105"/>
        </w:rPr>
        <w:t>eigenvalues</w:t>
      </w:r>
      <w:r>
        <w:rPr>
          <w:spacing w:val="-10"/>
          <w:w w:val="105"/>
        </w:rPr>
        <w:t xml:space="preserve"> </w:t>
      </w:r>
      <w:r>
        <w:rPr>
          <w:spacing w:val="-3"/>
          <w:w w:val="105"/>
        </w:rPr>
        <w:t>by</w:t>
      </w:r>
      <w:r>
        <w:rPr>
          <w:spacing w:val="-11"/>
          <w:w w:val="105"/>
        </w:rPr>
        <w:t xml:space="preserve"> </w:t>
      </w:r>
      <w:r>
        <w:rPr>
          <w:w w:val="105"/>
        </w:rPr>
        <w:t>taking</w:t>
      </w:r>
      <w:r>
        <w:rPr>
          <w:spacing w:val="-10"/>
          <w:w w:val="105"/>
        </w:rPr>
        <w:t xml:space="preserve"> </w:t>
      </w:r>
      <w:r>
        <w:rPr>
          <w:w w:val="105"/>
        </w:rPr>
        <w:t>the</w:t>
      </w:r>
      <w:r>
        <w:rPr>
          <w:spacing w:val="-11"/>
          <w:w w:val="105"/>
        </w:rPr>
        <w:t xml:space="preserve"> </w:t>
      </w:r>
      <w:r>
        <w:rPr>
          <w:w w:val="105"/>
        </w:rPr>
        <w:t>square</w:t>
      </w:r>
      <w:r>
        <w:rPr>
          <w:spacing w:val="-10"/>
          <w:w w:val="105"/>
        </w:rPr>
        <w:t xml:space="preserve"> </w:t>
      </w:r>
      <w:r>
        <w:rPr>
          <w:w w:val="105"/>
        </w:rPr>
        <w:t>root</w:t>
      </w:r>
      <w:r>
        <w:rPr>
          <w:spacing w:val="-11"/>
          <w:w w:val="105"/>
        </w:rPr>
        <w:t xml:space="preserve"> </w:t>
      </w:r>
      <w:r>
        <w:rPr>
          <w:w w:val="105"/>
        </w:rPr>
        <w:t>of</w:t>
      </w:r>
      <w:r>
        <w:rPr>
          <w:spacing w:val="-10"/>
          <w:w w:val="105"/>
        </w:rPr>
        <w:t xml:space="preserve"> </w:t>
      </w:r>
      <w:r>
        <w:rPr>
          <w:w w:val="105"/>
        </w:rPr>
        <w:t>the</w:t>
      </w:r>
      <w:r>
        <w:rPr>
          <w:spacing w:val="-11"/>
          <w:w w:val="105"/>
        </w:rPr>
        <w:t xml:space="preserve"> </w:t>
      </w:r>
      <w:r>
        <w:rPr>
          <w:w w:val="105"/>
        </w:rPr>
        <w:t>eigenvalues.</w:t>
      </w:r>
    </w:p>
    <w:p w14:paraId="4871EEA6" w14:textId="77777777" w:rsidR="009F54E5" w:rsidRDefault="009F54E5">
      <w:pPr>
        <w:pStyle w:val="BodyText"/>
        <w:spacing w:before="1"/>
        <w:rPr>
          <w:sz w:val="35"/>
        </w:rPr>
      </w:pPr>
    </w:p>
    <w:p w14:paraId="55DD2820" w14:textId="77777777" w:rsidR="009F54E5" w:rsidRDefault="001A290F">
      <w:pPr>
        <w:pStyle w:val="ListParagraph"/>
        <w:numPr>
          <w:ilvl w:val="2"/>
          <w:numId w:val="34"/>
        </w:numPr>
        <w:tabs>
          <w:tab w:val="left" w:pos="666"/>
        </w:tabs>
        <w:spacing w:line="453" w:lineRule="auto"/>
        <w:ind w:right="197" w:hanging="291"/>
        <w:jc w:val="both"/>
        <w:pPrChange w:id="1747" w:author="Yeyun Ouyang" w:date="2019-07-09T16:01:00Z">
          <w:pPr>
            <w:pStyle w:val="ListParagraph"/>
            <w:numPr>
              <w:ilvl w:val="2"/>
              <w:numId w:val="26"/>
            </w:numPr>
            <w:tabs>
              <w:tab w:val="left" w:pos="666"/>
            </w:tabs>
            <w:spacing w:line="453" w:lineRule="auto"/>
            <w:ind w:left="665" w:right="197" w:hanging="291"/>
            <w:jc w:val="both"/>
          </w:pPr>
        </w:pPrChange>
      </w:pPr>
      <w:r>
        <w:t>Plot</w:t>
      </w:r>
      <w:r>
        <w:rPr>
          <w:spacing w:val="-7"/>
        </w:rPr>
        <w:t xml:space="preserve"> </w:t>
      </w:r>
      <w:r>
        <w:t>the</w:t>
      </w:r>
      <w:r>
        <w:rPr>
          <w:spacing w:val="-6"/>
        </w:rPr>
        <w:t xml:space="preserve"> </w:t>
      </w:r>
      <w:r>
        <w:t>confidence</w:t>
      </w:r>
      <w:r>
        <w:rPr>
          <w:spacing w:val="-7"/>
        </w:rPr>
        <w:t xml:space="preserve"> </w:t>
      </w:r>
      <w:r>
        <w:t>intervals</w:t>
      </w:r>
      <w:r>
        <w:rPr>
          <w:spacing w:val="-6"/>
        </w:rPr>
        <w:t xml:space="preserve"> </w:t>
      </w:r>
      <w:r>
        <w:rPr>
          <w:spacing w:val="-3"/>
        </w:rPr>
        <w:t>over</w:t>
      </w:r>
      <w:r>
        <w:rPr>
          <w:spacing w:val="-6"/>
        </w:rPr>
        <w:t xml:space="preserve"> </w:t>
      </w:r>
      <w:r>
        <w:t>the</w:t>
      </w:r>
      <w:r>
        <w:rPr>
          <w:spacing w:val="-7"/>
        </w:rPr>
        <w:t xml:space="preserve"> </w:t>
      </w:r>
      <w:r>
        <w:t>scatter</w:t>
      </w:r>
      <w:r>
        <w:rPr>
          <w:spacing w:val="-6"/>
        </w:rPr>
        <w:t xml:space="preserve"> </w:t>
      </w:r>
      <w:r>
        <w:t>plot:</w:t>
      </w:r>
      <w:r>
        <w:rPr>
          <w:spacing w:val="8"/>
        </w:rPr>
        <w:t xml:space="preserve"> </w:t>
      </w:r>
      <w:r>
        <w:t>The</w:t>
      </w:r>
      <w:r>
        <w:rPr>
          <w:spacing w:val="-7"/>
        </w:rPr>
        <w:t xml:space="preserve"> </w:t>
      </w:r>
      <w:r>
        <w:t>center</w:t>
      </w:r>
      <w:r>
        <w:rPr>
          <w:spacing w:val="-6"/>
        </w:rPr>
        <w:t xml:space="preserve"> </w:t>
      </w:r>
      <w:r>
        <w:t>point</w:t>
      </w:r>
      <w:r>
        <w:rPr>
          <w:spacing w:val="-6"/>
        </w:rPr>
        <w:t xml:space="preserve"> </w:t>
      </w:r>
      <w:r>
        <w:t>of</w:t>
      </w:r>
      <w:r>
        <w:rPr>
          <w:spacing w:val="-7"/>
        </w:rPr>
        <w:t xml:space="preserve"> </w:t>
      </w:r>
      <w:r>
        <w:t>the</w:t>
      </w:r>
      <w:r>
        <w:rPr>
          <w:spacing w:val="-6"/>
        </w:rPr>
        <w:t xml:space="preserve"> </w:t>
      </w:r>
      <w:r>
        <w:t>confidence</w:t>
      </w:r>
      <w:r>
        <w:rPr>
          <w:spacing w:val="-7"/>
        </w:rPr>
        <w:t xml:space="preserve"> </w:t>
      </w:r>
      <w:r>
        <w:t>interval</w:t>
      </w:r>
      <w:r>
        <w:rPr>
          <w:spacing w:val="-6"/>
        </w:rPr>
        <w:t xml:space="preserve"> </w:t>
      </w:r>
      <w:r>
        <w:t>is</w:t>
      </w:r>
      <w:r>
        <w:rPr>
          <w:spacing w:val="-6"/>
        </w:rPr>
        <w:t xml:space="preserve"> </w:t>
      </w:r>
      <w:r>
        <w:t xml:space="preserve">determined from the means of the </w:t>
      </w:r>
      <w:r>
        <w:rPr>
          <w:i/>
        </w:rPr>
        <w:t xml:space="preserve">x </w:t>
      </w:r>
      <w:r>
        <w:t xml:space="preserve">and </w:t>
      </w:r>
      <w:r>
        <w:rPr>
          <w:i/>
        </w:rPr>
        <w:t xml:space="preserve">y </w:t>
      </w:r>
      <w:r>
        <w:t xml:space="preserve">arrays. The angle is set equal to </w:t>
      </w:r>
      <w:r>
        <w:rPr>
          <w:rFonts w:ascii="Times New Roman" w:hAnsi="Times New Roman"/>
          <w:i/>
          <w:spacing w:val="3"/>
        </w:rPr>
        <w:t>θ</w:t>
      </w:r>
      <w:r>
        <w:rPr>
          <w:spacing w:val="3"/>
        </w:rPr>
        <w:t xml:space="preserve">. </w:t>
      </w:r>
      <w:r>
        <w:t>The width of the confidence interval is calculated</w:t>
      </w:r>
      <w:r>
        <w:rPr>
          <w:spacing w:val="-2"/>
        </w:rPr>
        <w:t xml:space="preserve"> </w:t>
      </w:r>
      <w:r>
        <w:rPr>
          <w:spacing w:val="-3"/>
        </w:rPr>
        <w:t>by</w:t>
      </w:r>
    </w:p>
    <w:p w14:paraId="20593AF4" w14:textId="77777777" w:rsidR="009F54E5" w:rsidRDefault="001A290F">
      <w:pPr>
        <w:ind w:left="5047"/>
      </w:pPr>
      <w:r>
        <w:rPr>
          <w:i/>
        </w:rPr>
        <w:t xml:space="preserve">w </w:t>
      </w:r>
      <w:r>
        <w:rPr>
          <w:w w:val="110"/>
        </w:rPr>
        <w:t xml:space="preserve">= </w:t>
      </w:r>
      <w:proofErr w:type="spellStart"/>
      <w:r>
        <w:rPr>
          <w:rFonts w:ascii="Times New Roman" w:hAnsi="Times New Roman"/>
          <w:i/>
        </w:rPr>
        <w:t>λ</w:t>
      </w:r>
      <w:r>
        <w:rPr>
          <w:i/>
          <w:vertAlign w:val="subscript"/>
        </w:rPr>
        <w:t>x</w:t>
      </w:r>
      <w:proofErr w:type="spellEnd"/>
      <w:r>
        <w:rPr>
          <w:i/>
        </w:rPr>
        <w:t xml:space="preserve"> </w:t>
      </w:r>
      <w:r>
        <w:rPr>
          <w:rFonts w:ascii="Menlo" w:hAnsi="Menlo"/>
          <w:i/>
          <w:w w:val="80"/>
        </w:rPr>
        <w:t xml:space="preserve">· </w:t>
      </w:r>
      <w:r>
        <w:rPr>
          <w:i/>
        </w:rPr>
        <w:t xml:space="preserve">ci </w:t>
      </w:r>
      <w:r>
        <w:rPr>
          <w:rFonts w:ascii="Menlo" w:hAnsi="Menlo"/>
          <w:i/>
          <w:w w:val="80"/>
        </w:rPr>
        <w:t xml:space="preserve">· </w:t>
      </w:r>
      <w:r>
        <w:t>2</w:t>
      </w:r>
    </w:p>
    <w:p w14:paraId="1A3768A0" w14:textId="77777777" w:rsidR="009F54E5" w:rsidRDefault="001A290F">
      <w:pPr>
        <w:pStyle w:val="BodyText"/>
        <w:spacing w:before="349" w:line="453" w:lineRule="auto"/>
        <w:ind w:left="665"/>
      </w:pPr>
      <w:r>
        <w:t xml:space="preserve">where </w:t>
      </w:r>
      <w:r>
        <w:rPr>
          <w:i/>
        </w:rPr>
        <w:t xml:space="preserve">ci </w:t>
      </w:r>
      <w:r>
        <w:t>is equal to the corresponding confidence level (i.e. 68% = 1, 95% = 2, 99% = 3). The height is similarly computed by</w:t>
      </w:r>
    </w:p>
    <w:p w14:paraId="5AB58EA0" w14:textId="77777777" w:rsidR="009F54E5" w:rsidRDefault="009F54E5">
      <w:pPr>
        <w:spacing w:line="453" w:lineRule="auto"/>
        <w:sectPr w:rsidR="009F54E5">
          <w:pgSz w:w="12240" w:h="20160"/>
          <w:pgMar w:top="660" w:right="520" w:bottom="360" w:left="600" w:header="0" w:footer="161" w:gutter="0"/>
          <w:cols w:space="720"/>
        </w:sectPr>
      </w:pPr>
    </w:p>
    <w:p w14:paraId="022D7B6D" w14:textId="77777777" w:rsidR="009F54E5" w:rsidRDefault="009F54E5">
      <w:pPr>
        <w:pStyle w:val="BodyText"/>
        <w:rPr>
          <w:sz w:val="30"/>
        </w:rPr>
      </w:pPr>
    </w:p>
    <w:p w14:paraId="25E4BC45" w14:textId="77777777" w:rsidR="009F54E5" w:rsidRDefault="009F54E5">
      <w:pPr>
        <w:pStyle w:val="BodyText"/>
        <w:spacing w:before="10"/>
        <w:rPr>
          <w:sz w:val="24"/>
        </w:rPr>
      </w:pPr>
    </w:p>
    <w:p w14:paraId="53177B55" w14:textId="77777777" w:rsidR="009F54E5" w:rsidRDefault="001A290F">
      <w:pPr>
        <w:pStyle w:val="Heading2"/>
        <w:numPr>
          <w:ilvl w:val="1"/>
          <w:numId w:val="34"/>
        </w:numPr>
        <w:tabs>
          <w:tab w:val="left" w:pos="824"/>
          <w:tab w:val="left" w:pos="825"/>
        </w:tabs>
        <w:ind w:left="824" w:hanging="704"/>
        <w:pPrChange w:id="1748" w:author="Yeyun Ouyang" w:date="2019-07-09T16:01:00Z">
          <w:pPr>
            <w:pStyle w:val="Heading2"/>
            <w:numPr>
              <w:ilvl w:val="1"/>
              <w:numId w:val="26"/>
            </w:numPr>
            <w:tabs>
              <w:tab w:val="left" w:pos="824"/>
              <w:tab w:val="left" w:pos="825"/>
            </w:tabs>
            <w:ind w:left="824" w:hanging="704"/>
          </w:pPr>
        </w:pPrChange>
      </w:pPr>
      <w:r>
        <w:t>Ribosome Profiling Data</w:t>
      </w:r>
      <w:r>
        <w:rPr>
          <w:spacing w:val="-22"/>
        </w:rPr>
        <w:t xml:space="preserve"> </w:t>
      </w:r>
      <w:r>
        <w:t>Analysis</w:t>
      </w:r>
    </w:p>
    <w:p w14:paraId="46E35BAC" w14:textId="77777777" w:rsidR="009F54E5" w:rsidRDefault="001A290F">
      <w:pPr>
        <w:ind w:left="120"/>
      </w:pPr>
      <w:r>
        <w:br w:type="column"/>
      </w:r>
      <w:r>
        <w:rPr>
          <w:i/>
        </w:rPr>
        <w:t xml:space="preserve">h </w:t>
      </w:r>
      <w:r>
        <w:rPr>
          <w:w w:val="110"/>
        </w:rPr>
        <w:t xml:space="preserve">= </w:t>
      </w:r>
      <w:proofErr w:type="spellStart"/>
      <w:r>
        <w:rPr>
          <w:rFonts w:ascii="Times New Roman" w:hAnsi="Times New Roman"/>
          <w:i/>
        </w:rPr>
        <w:t>λ</w:t>
      </w:r>
      <w:r>
        <w:rPr>
          <w:i/>
          <w:vertAlign w:val="subscript"/>
        </w:rPr>
        <w:t>y</w:t>
      </w:r>
      <w:proofErr w:type="spellEnd"/>
      <w:r>
        <w:rPr>
          <w:i/>
        </w:rPr>
        <w:t xml:space="preserve"> </w:t>
      </w:r>
      <w:r>
        <w:rPr>
          <w:rFonts w:ascii="Menlo" w:hAnsi="Menlo"/>
          <w:i/>
          <w:w w:val="80"/>
        </w:rPr>
        <w:t xml:space="preserve">· </w:t>
      </w:r>
      <w:r>
        <w:rPr>
          <w:i/>
        </w:rPr>
        <w:t xml:space="preserve">ci </w:t>
      </w:r>
      <w:r>
        <w:rPr>
          <w:rFonts w:ascii="Menlo" w:hAnsi="Menlo"/>
          <w:i/>
          <w:w w:val="80"/>
        </w:rPr>
        <w:t xml:space="preserve">· </w:t>
      </w:r>
      <w:r>
        <w:t>2</w:t>
      </w:r>
    </w:p>
    <w:p w14:paraId="1B40AFA0" w14:textId="77777777" w:rsidR="009F54E5" w:rsidRDefault="009F54E5">
      <w:pPr>
        <w:sectPr w:rsidR="009F54E5">
          <w:type w:val="continuous"/>
          <w:pgSz w:w="12240" w:h="20160"/>
          <w:pgMar w:top="1400" w:right="520" w:bottom="360" w:left="600" w:header="720" w:footer="720" w:gutter="0"/>
          <w:cols w:num="2" w:space="720" w:equalWidth="0">
            <w:col w:w="4683" w:space="263"/>
            <w:col w:w="6174"/>
          </w:cols>
        </w:sectPr>
      </w:pPr>
    </w:p>
    <w:p w14:paraId="1B9E544F" w14:textId="77777777" w:rsidR="009F54E5" w:rsidRDefault="009F54E5">
      <w:pPr>
        <w:pStyle w:val="BodyText"/>
        <w:spacing w:before="3"/>
        <w:rPr>
          <w:sz w:val="25"/>
        </w:rPr>
      </w:pPr>
    </w:p>
    <w:p w14:paraId="2415239B" w14:textId="4D08AF3E" w:rsidR="009F54E5" w:rsidRDefault="007A02DF">
      <w:pPr>
        <w:pStyle w:val="BodyText"/>
        <w:spacing w:before="102" w:line="453" w:lineRule="auto"/>
        <w:ind w:left="120" w:right="199"/>
        <w:jc w:val="both"/>
      </w:pPr>
      <w:ins w:id="1749" w:author="Yeyun Ouyang" w:date="2019-07-09T16:01:00Z">
        <w:r>
          <w:rPr>
            <w:noProof/>
          </w:rPr>
          <mc:AlternateContent>
            <mc:Choice Requires="wps">
              <w:drawing>
                <wp:anchor distT="0" distB="0" distL="114300" distR="114300" simplePos="0" relativeHeight="252049408" behindDoc="1" locked="0" layoutInCell="1" allowOverlap="1" wp14:anchorId="6137A933" wp14:editId="2F62F4E7">
                  <wp:simplePos x="0" y="0"/>
                  <wp:positionH relativeFrom="page">
                    <wp:posOffset>1671320</wp:posOffset>
                  </wp:positionH>
                  <wp:positionV relativeFrom="paragraph">
                    <wp:posOffset>1104265</wp:posOffset>
                  </wp:positionV>
                  <wp:extent cx="41910" cy="0"/>
                  <wp:effectExtent l="0" t="0" r="0" b="0"/>
                  <wp:wrapNone/>
                  <wp:docPr id="570" name="Lin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ECB103" id="Line 144"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86.95pt" to="134.9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" strokeweight=".14042mm">
                  <o:lock v:ext="edit" shapetype="f"/>
                  <w10:wrap anchorx="page"/>
                </v:line>
              </w:pict>
            </mc:Fallback>
          </mc:AlternateContent>
        </w:r>
        <w:r>
          <w:rPr>
            <w:noProof/>
          </w:rPr>
          <mc:AlternateContent>
            <mc:Choice Requires="wps">
              <w:drawing>
                <wp:anchor distT="0" distB="0" distL="114300" distR="114300" simplePos="0" relativeHeight="252050432" behindDoc="1" locked="0" layoutInCell="1" allowOverlap="1" wp14:anchorId="025A0090" wp14:editId="51D44218">
                  <wp:simplePos x="0" y="0"/>
                  <wp:positionH relativeFrom="page">
                    <wp:posOffset>3433445</wp:posOffset>
                  </wp:positionH>
                  <wp:positionV relativeFrom="paragraph">
                    <wp:posOffset>1104265</wp:posOffset>
                  </wp:positionV>
                  <wp:extent cx="41275" cy="0"/>
                  <wp:effectExtent l="0" t="0" r="0" b="0"/>
                  <wp:wrapNone/>
                  <wp:docPr id="571" name="Lin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C14E9A" id="Line 143"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35pt,86.95pt" to="273.6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VwBEgIAAC0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51456" behindDoc="1" locked="0" layoutInCell="1" allowOverlap="1" wp14:anchorId="56F86BE2" wp14:editId="134FB3CB">
                  <wp:simplePos x="0" y="0"/>
                  <wp:positionH relativeFrom="page">
                    <wp:posOffset>4361180</wp:posOffset>
                  </wp:positionH>
                  <wp:positionV relativeFrom="paragraph">
                    <wp:posOffset>1104265</wp:posOffset>
                  </wp:positionV>
                  <wp:extent cx="41275" cy="0"/>
                  <wp:effectExtent l="0" t="0" r="0" b="0"/>
                  <wp:wrapNone/>
                  <wp:docPr id="572" name="Lin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8668F" id="Line 142" o:spid="_x0000_s1026" style="position:absolute;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3.4pt,86.95pt" to="346.65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cuHEgIAAC0EAAAOAAAAZHJzL2Uyb0RvYy54bWysU8GO2yAQvVfqPyDuie3UyW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52480" behindDoc="1" locked="0" layoutInCell="1" allowOverlap="1" wp14:anchorId="73B11B6E" wp14:editId="6C763D00">
                  <wp:simplePos x="0" y="0"/>
                  <wp:positionH relativeFrom="page">
                    <wp:posOffset>4613275</wp:posOffset>
                  </wp:positionH>
                  <wp:positionV relativeFrom="paragraph">
                    <wp:posOffset>1104265</wp:posOffset>
                  </wp:positionV>
                  <wp:extent cx="41275" cy="0"/>
                  <wp:effectExtent l="0" t="0" r="0" b="0"/>
                  <wp:wrapNone/>
                  <wp:docPr id="573"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CE017" id="Line 141" o:spid="_x0000_s1026" style="position:absolute;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3.25pt,86.95pt" to="366.5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" strokeweight=".14042mm">
                  <o:lock v:ext="edit" shapetype="f"/>
                  <w10:wrap anchorx="page"/>
                </v:line>
              </w:pict>
            </mc:Fallback>
          </mc:AlternateContent>
        </w:r>
      </w:ins>
      <w:ins w:id="1750" w:author="Jon Belyeu" w:date="2019-07-09T16:00:00Z">
        <w:r w:rsidR="007E195B">
          <w:rPr>
            <w:noProof/>
          </w:rPr>
          <mc:AlternateContent>
            <mc:Choice Requires="wps">
              <w:drawing>
                <wp:anchor distT="0" distB="0" distL="114300" distR="114300" simplePos="0" relativeHeight="251949056" behindDoc="1" locked="0" layoutInCell="1" allowOverlap="1" wp14:anchorId="1F636A2A" wp14:editId="43EC86CE">
                  <wp:simplePos x="0" y="0"/>
                  <wp:positionH relativeFrom="page">
                    <wp:posOffset>1671320</wp:posOffset>
                  </wp:positionH>
                  <wp:positionV relativeFrom="paragraph">
                    <wp:posOffset>1104265</wp:posOffset>
                  </wp:positionV>
                  <wp:extent cx="41910" cy="0"/>
                  <wp:effectExtent l="0" t="0" r="0" b="0"/>
                  <wp:wrapNone/>
                  <wp:docPr id="453"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CB53A2" id="Line 27"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86.95pt" to="134.9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NcZEAIAACs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50080" behindDoc="1" locked="0" layoutInCell="1" allowOverlap="1" wp14:anchorId="63FC537E" wp14:editId="621BEDA0">
                  <wp:simplePos x="0" y="0"/>
                  <wp:positionH relativeFrom="page">
                    <wp:posOffset>3433445</wp:posOffset>
                  </wp:positionH>
                  <wp:positionV relativeFrom="paragraph">
                    <wp:posOffset>1104265</wp:posOffset>
                  </wp:positionV>
                  <wp:extent cx="41275" cy="0"/>
                  <wp:effectExtent l="0" t="0" r="0" b="0"/>
                  <wp:wrapNone/>
                  <wp:docPr id="454"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6C1BE" id="Line 26"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35pt,86.95pt" to="273.6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51104" behindDoc="1" locked="0" layoutInCell="1" allowOverlap="1" wp14:anchorId="6477FFB2" wp14:editId="6A993112">
                  <wp:simplePos x="0" y="0"/>
                  <wp:positionH relativeFrom="page">
                    <wp:posOffset>4361180</wp:posOffset>
                  </wp:positionH>
                  <wp:positionV relativeFrom="paragraph">
                    <wp:posOffset>1104265</wp:posOffset>
                  </wp:positionV>
                  <wp:extent cx="41275" cy="0"/>
                  <wp:effectExtent l="0" t="0" r="0" b="0"/>
                  <wp:wrapNone/>
                  <wp:docPr id="455"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393AE" id="Line 25" o:spid="_x0000_s1026" style="position:absolute;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3.4pt,86.95pt" to="346.65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52128" behindDoc="1" locked="0" layoutInCell="1" allowOverlap="1" wp14:anchorId="11FC5E7A" wp14:editId="19C1271E">
                  <wp:simplePos x="0" y="0"/>
                  <wp:positionH relativeFrom="page">
                    <wp:posOffset>4613275</wp:posOffset>
                  </wp:positionH>
                  <wp:positionV relativeFrom="paragraph">
                    <wp:posOffset>1104265</wp:posOffset>
                  </wp:positionV>
                  <wp:extent cx="41275" cy="0"/>
                  <wp:effectExtent l="0" t="0" r="0" b="0"/>
                  <wp:wrapNone/>
                  <wp:docPr id="456"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EFCBB5" id="Line 24" o:spid="_x0000_s1026" style="position:absolute;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3.25pt,86.95pt" to="366.5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" strokeweight=".14042mm">
                  <o:lock v:ext="edit" shapetype="f"/>
                  <w10:wrap anchorx="page"/>
                </v:line>
              </w:pict>
            </mc:Fallback>
          </mc:AlternateContent>
        </w:r>
      </w:ins>
      <w:ins w:id="1751" w:author="Aaron Quinlan" w:date="2019-07-09T15:58:00Z">
        <w:r w:rsidR="00195A70">
          <w:rPr>
            <w:noProof/>
          </w:rPr>
          <mc:AlternateContent>
            <mc:Choice Requires="wps">
              <w:drawing>
                <wp:anchor distT="0" distB="0" distL="114300" distR="114300" simplePos="0" relativeHeight="251848704" behindDoc="1" locked="0" layoutInCell="1" allowOverlap="1" wp14:anchorId="7C353F77" wp14:editId="21D0B61D">
                  <wp:simplePos x="0" y="0"/>
                  <wp:positionH relativeFrom="page">
                    <wp:posOffset>1671320</wp:posOffset>
                  </wp:positionH>
                  <wp:positionV relativeFrom="paragraph">
                    <wp:posOffset>1104265</wp:posOffset>
                  </wp:positionV>
                  <wp:extent cx="41910" cy="0"/>
                  <wp:effectExtent l="0" t="0" r="0" b="0"/>
                  <wp:wrapNone/>
                  <wp:docPr id="336"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AF24E1" id="Line 27"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86.95pt" to="134.9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NcZEAIAACs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49728" behindDoc="1" locked="0" layoutInCell="1" allowOverlap="1" wp14:anchorId="5EE73001" wp14:editId="66297C6A">
                  <wp:simplePos x="0" y="0"/>
                  <wp:positionH relativeFrom="page">
                    <wp:posOffset>3433445</wp:posOffset>
                  </wp:positionH>
                  <wp:positionV relativeFrom="paragraph">
                    <wp:posOffset>1104265</wp:posOffset>
                  </wp:positionV>
                  <wp:extent cx="41275" cy="0"/>
                  <wp:effectExtent l="0" t="0" r="0" b="0"/>
                  <wp:wrapNone/>
                  <wp:docPr id="337"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3F5447" id="Line 26"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35pt,86.95pt" to="273.6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50752" behindDoc="1" locked="0" layoutInCell="1" allowOverlap="1" wp14:anchorId="6096D77B" wp14:editId="15D575E2">
                  <wp:simplePos x="0" y="0"/>
                  <wp:positionH relativeFrom="page">
                    <wp:posOffset>4361180</wp:posOffset>
                  </wp:positionH>
                  <wp:positionV relativeFrom="paragraph">
                    <wp:posOffset>1104265</wp:posOffset>
                  </wp:positionV>
                  <wp:extent cx="41275" cy="0"/>
                  <wp:effectExtent l="0" t="0" r="0" b="0"/>
                  <wp:wrapNone/>
                  <wp:docPr id="33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EDBB7D" id="Line 25" o:spid="_x0000_s1026" style="position:absolute;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3.4pt,86.95pt" to="346.65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51776" behindDoc="1" locked="0" layoutInCell="1" allowOverlap="1" wp14:anchorId="39181DAB" wp14:editId="6D36F64B">
                  <wp:simplePos x="0" y="0"/>
                  <wp:positionH relativeFrom="page">
                    <wp:posOffset>4613275</wp:posOffset>
                  </wp:positionH>
                  <wp:positionV relativeFrom="paragraph">
                    <wp:posOffset>1104265</wp:posOffset>
                  </wp:positionV>
                  <wp:extent cx="41275" cy="0"/>
                  <wp:effectExtent l="0" t="0" r="0" b="0"/>
                  <wp:wrapNone/>
                  <wp:docPr id="339"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61F09A" id="Line 24" o:spid="_x0000_s1026" style="position:absolute;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3.25pt,86.95pt" to="366.5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" strokeweight=".14042mm">
                  <o:lock v:ext="edit" shapetype="f"/>
                  <w10:wrap anchorx="page"/>
                </v:line>
              </w:pict>
            </mc:Fallback>
          </mc:AlternateContent>
        </w:r>
      </w:ins>
      <w:ins w:id="1752" w:author="Jeff Morgan" w:date="2019-07-09T15:57:00Z">
        <w:r w:rsidR="00A61948">
          <w:rPr>
            <w:noProof/>
          </w:rPr>
          <mc:AlternateContent>
            <mc:Choice Requires="wps">
              <w:drawing>
                <wp:anchor distT="0" distB="0" distL="114300" distR="114300" simplePos="0" relativeHeight="251748352" behindDoc="1" locked="0" layoutInCell="1" allowOverlap="1" wp14:anchorId="13F1D464" wp14:editId="3F6DB5AD">
                  <wp:simplePos x="0" y="0"/>
                  <wp:positionH relativeFrom="page">
                    <wp:posOffset>1671320</wp:posOffset>
                  </wp:positionH>
                  <wp:positionV relativeFrom="paragraph">
                    <wp:posOffset>1103630</wp:posOffset>
                  </wp:positionV>
                  <wp:extent cx="41275" cy="0"/>
                  <wp:effectExtent l="7620" t="11430" r="27305" b="26670"/>
                  <wp:wrapNone/>
                  <wp:docPr id="217"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7"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86.9pt" to="134.8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49376" behindDoc="1" locked="0" layoutInCell="1" allowOverlap="1" wp14:anchorId="6EDF9446" wp14:editId="124826E3">
                  <wp:simplePos x="0" y="0"/>
                  <wp:positionH relativeFrom="page">
                    <wp:posOffset>3432810</wp:posOffset>
                  </wp:positionH>
                  <wp:positionV relativeFrom="paragraph">
                    <wp:posOffset>1103630</wp:posOffset>
                  </wp:positionV>
                  <wp:extent cx="41910" cy="0"/>
                  <wp:effectExtent l="16510" t="11430" r="30480" b="26670"/>
                  <wp:wrapNone/>
                  <wp:docPr id="218"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6"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3pt,86.9pt" to="273.6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50400" behindDoc="1" locked="0" layoutInCell="1" allowOverlap="1" wp14:anchorId="750883D7" wp14:editId="62B6C3D8">
                  <wp:simplePos x="0" y="0"/>
                  <wp:positionH relativeFrom="page">
                    <wp:posOffset>4360545</wp:posOffset>
                  </wp:positionH>
                  <wp:positionV relativeFrom="paragraph">
                    <wp:posOffset>1103630</wp:posOffset>
                  </wp:positionV>
                  <wp:extent cx="41910" cy="0"/>
                  <wp:effectExtent l="17145" t="11430" r="29845" b="26670"/>
                  <wp:wrapNone/>
                  <wp:docPr id="219"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5" o:spid="_x0000_s1026" style="position:absolute;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3.35pt,86.9pt" to="346.6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ljNx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751424" behindDoc="1" locked="0" layoutInCell="1" allowOverlap="1" wp14:anchorId="18840F4F" wp14:editId="1D4C1B60">
                  <wp:simplePos x="0" y="0"/>
                  <wp:positionH relativeFrom="page">
                    <wp:posOffset>4612640</wp:posOffset>
                  </wp:positionH>
                  <wp:positionV relativeFrom="paragraph">
                    <wp:posOffset>1103630</wp:posOffset>
                  </wp:positionV>
                  <wp:extent cx="41910" cy="0"/>
                  <wp:effectExtent l="15240" t="11430" r="19050" b="26670"/>
                  <wp:wrapNone/>
                  <wp:docPr id="220"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4" o:spid="_x0000_s1026" style="position:absolute;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3.2pt,86.9pt" to="366.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9klxs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" strokeweight="5054emu">
                  <w10:wrap anchorx="page"/>
                </v:line>
              </w:pict>
            </mc:Fallback>
          </mc:AlternateContent>
        </w:r>
      </w:ins>
      <w:del w:id="1753" w:author="Jeff Morgan" w:date="2019-07-09T15:57:00Z">
        <w:r w:rsidR="00240831">
          <w:rPr>
            <w:noProof/>
          </w:rPr>
          <mc:AlternateContent>
            <mc:Choice Requires="wps">
              <w:drawing>
                <wp:anchor distT="0" distB="0" distL="114300" distR="114300" simplePos="0" relativeHeight="251639808" behindDoc="1" locked="0" layoutInCell="1" allowOverlap="1" wp14:anchorId="7608CBC7" wp14:editId="15C78E90">
                  <wp:simplePos x="0" y="0"/>
                  <wp:positionH relativeFrom="page">
                    <wp:posOffset>1671320</wp:posOffset>
                  </wp:positionH>
                  <wp:positionV relativeFrom="paragraph">
                    <wp:posOffset>1104265</wp:posOffset>
                  </wp:positionV>
                  <wp:extent cx="41910" cy="0"/>
                  <wp:effectExtent l="13970" t="11430" r="10795" b="7620"/>
                  <wp:wrapNone/>
                  <wp:docPr id="34"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CBB1AD" id="Line 27"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86.95pt" to="134.9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jrvHQIAAEE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40832" behindDoc="1" locked="0" layoutInCell="1" allowOverlap="1" wp14:anchorId="4A7E825C" wp14:editId="067F4F2A">
                  <wp:simplePos x="0" y="0"/>
                  <wp:positionH relativeFrom="page">
                    <wp:posOffset>3433445</wp:posOffset>
                  </wp:positionH>
                  <wp:positionV relativeFrom="paragraph">
                    <wp:posOffset>1104265</wp:posOffset>
                  </wp:positionV>
                  <wp:extent cx="41275" cy="0"/>
                  <wp:effectExtent l="13970" t="11430" r="11430" b="7620"/>
                  <wp:wrapNone/>
                  <wp:docPr id="33"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B2985E" id="Line 26"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35pt,86.95pt" to="273.6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" strokeweight=".14042mm">
                  <w10:wrap anchorx="page"/>
                </v:line>
              </w:pict>
            </mc:Fallback>
          </mc:AlternateContent>
        </w:r>
        <w:r w:rsidR="00240831">
          <w:rPr>
            <w:noProof/>
          </w:rPr>
          <mc:AlternateContent>
            <mc:Choice Requires="wps">
              <w:drawing>
                <wp:anchor distT="0" distB="0" distL="114300" distR="114300" simplePos="0" relativeHeight="251641856" behindDoc="1" locked="0" layoutInCell="1" allowOverlap="1" wp14:anchorId="725BE101" wp14:editId="570A50D3">
                  <wp:simplePos x="0" y="0"/>
                  <wp:positionH relativeFrom="page">
                    <wp:posOffset>4361180</wp:posOffset>
                  </wp:positionH>
                  <wp:positionV relativeFrom="paragraph">
                    <wp:posOffset>1104265</wp:posOffset>
                  </wp:positionV>
                  <wp:extent cx="41275" cy="0"/>
                  <wp:effectExtent l="8255" t="11430" r="7620" b="7620"/>
                  <wp:wrapNone/>
                  <wp:docPr id="32"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D7F6C6" id="Line 25" o:spid="_x0000_s1026" style="position:absolute;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3.4pt,86.95pt" to="346.65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42880" behindDoc="1" locked="0" layoutInCell="1" allowOverlap="1" wp14:anchorId="49D3DE8C" wp14:editId="38FED8BC">
                  <wp:simplePos x="0" y="0"/>
                  <wp:positionH relativeFrom="page">
                    <wp:posOffset>4613275</wp:posOffset>
                  </wp:positionH>
                  <wp:positionV relativeFrom="paragraph">
                    <wp:posOffset>1104265</wp:posOffset>
                  </wp:positionV>
                  <wp:extent cx="41275" cy="0"/>
                  <wp:effectExtent l="12700" t="11430" r="12700" b="7620"/>
                  <wp:wrapNone/>
                  <wp:docPr id="31"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BB9961" id="Line 24" o:spid="_x0000_s1026" style="position:absolute;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3.25pt,86.95pt" to="366.5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" strokeweight=".14042mm">
                  <w10:wrap anchorx="page"/>
                </v:line>
              </w:pict>
            </mc:Fallback>
          </mc:AlternateContent>
        </w:r>
      </w:del>
      <w:r w:rsidR="001A290F">
        <w:t>Raw data were obtained</w:t>
      </w:r>
      <w:del w:id="1754" w:author="JONATHAN ROBERT BELYEU" w:date="2019-07-06T21:04:00Z">
        <w:r w:rsidR="001A290F">
          <w:delText xml:space="preserve"> </w:delText>
        </w:r>
      </w:del>
      <w:r w:rsidR="001A290F">
        <w:t xml:space="preserve"> from </w:t>
      </w:r>
      <w:del w:id="1755" w:author="JONATHAN ROBERT BELYEU" w:date="2019-07-06T21:04:00Z">
        <w:r w:rsidR="001A290F">
          <w:delText xml:space="preserve"> </w:delText>
        </w:r>
      </w:del>
      <w:r w:rsidR="001A290F">
        <w:t>GEO</w:t>
      </w:r>
      <w:del w:id="1756" w:author="JONATHAN ROBERT BELYEU" w:date="2019-07-06T21:04:00Z">
        <w:r w:rsidR="001A290F">
          <w:delText xml:space="preserve"> </w:delText>
        </w:r>
      </w:del>
      <w:r w:rsidR="001A290F">
        <w:t xml:space="preserve"> (GSE65778).  Reference </w:t>
      </w:r>
      <w:del w:id="1757" w:author="JONATHAN ROBERT BELYEU" w:date="2019-07-06T21:04:00Z">
        <w:r w:rsidR="001A290F">
          <w:delText xml:space="preserve"> </w:delText>
        </w:r>
      </w:del>
      <w:r w:rsidR="001A290F">
        <w:t xml:space="preserve">files </w:t>
      </w:r>
      <w:del w:id="1758" w:author="JONATHAN ROBERT BELYEU" w:date="2019-07-06T21:04:00Z">
        <w:r w:rsidR="001A290F">
          <w:delText xml:space="preserve"> </w:delText>
        </w:r>
      </w:del>
      <w:r w:rsidR="001A290F">
        <w:t xml:space="preserve">were </w:t>
      </w:r>
      <w:del w:id="1759" w:author="JONATHAN ROBERT BELYEU" w:date="2019-07-06T21:04:00Z">
        <w:r w:rsidR="001A290F">
          <w:delText xml:space="preserve"> </w:delText>
        </w:r>
      </w:del>
      <w:r w:rsidR="001A290F">
        <w:t>taken</w:t>
      </w:r>
      <w:del w:id="1760" w:author="JONATHAN ROBERT BELYEU" w:date="2019-07-06T21:04:00Z">
        <w:r w:rsidR="001A290F">
          <w:delText xml:space="preserve"> </w:delText>
        </w:r>
      </w:del>
      <w:r w:rsidR="001A290F">
        <w:t xml:space="preserve"> from</w:t>
      </w:r>
      <w:del w:id="1761" w:author="JONATHAN ROBERT BELYEU" w:date="2019-07-06T21:04:00Z">
        <w:r w:rsidR="001A290F">
          <w:delText xml:space="preserve"> </w:delText>
        </w:r>
      </w:del>
      <w:r w:rsidR="001A290F">
        <w:t xml:space="preserve"> </w:t>
      </w:r>
      <w:proofErr w:type="spellStart"/>
      <w:r w:rsidR="001A290F">
        <w:t>Ensembl</w:t>
      </w:r>
      <w:proofErr w:type="spellEnd"/>
      <w:r w:rsidR="001A290F">
        <w:t xml:space="preserve"> </w:t>
      </w:r>
      <w:del w:id="1762" w:author="JONATHAN ROBERT BELYEU" w:date="2019-07-06T21:04:00Z">
        <w:r w:rsidR="001A290F">
          <w:delText xml:space="preserve"> </w:delText>
        </w:r>
      </w:del>
      <w:r w:rsidR="001A290F">
        <w:t>Human</w:t>
      </w:r>
      <w:del w:id="1763" w:author="JONATHAN ROBERT BELYEU" w:date="2019-07-06T21:04:00Z">
        <w:r w:rsidR="001A290F">
          <w:delText xml:space="preserve"> </w:delText>
        </w:r>
      </w:del>
      <w:r w:rsidR="001A290F">
        <w:t xml:space="preserve"> build GRCh38 version 96.  All </w:t>
      </w:r>
      <w:del w:id="1764" w:author="JONATHAN ROBERT BELYEU" w:date="2019-07-06T21:04:00Z">
        <w:r w:rsidR="001A290F">
          <w:delText xml:space="preserve"> </w:delText>
        </w:r>
      </w:del>
      <w:r w:rsidR="001A290F">
        <w:t xml:space="preserve">associated </w:t>
      </w:r>
      <w:del w:id="1765" w:author="JONATHAN ROBERT BELYEU" w:date="2019-07-06T21:04:00Z">
        <w:r w:rsidR="001A290F">
          <w:delText xml:space="preserve"> </w:delText>
        </w:r>
      </w:del>
      <w:r w:rsidR="001A290F">
        <w:t>figures</w:t>
      </w:r>
      <w:del w:id="1766" w:author="JONATHAN ROBERT BELYEU" w:date="2019-07-06T21:04:00Z">
        <w:r w:rsidR="001A290F">
          <w:delText xml:space="preserve"> </w:delText>
        </w:r>
      </w:del>
      <w:r w:rsidR="001A290F">
        <w:t xml:space="preserve"> and </w:t>
      </w:r>
      <w:del w:id="1767" w:author="JONATHAN ROBERT BELYEU" w:date="2019-07-06T21:04:00Z">
        <w:r w:rsidR="001A290F">
          <w:delText xml:space="preserve"> </w:delText>
        </w:r>
      </w:del>
      <w:r w:rsidR="001A290F">
        <w:t xml:space="preserve">analyses </w:t>
      </w:r>
      <w:del w:id="1768" w:author="JONATHAN ROBERT BELYEU" w:date="2019-07-06T21:04:00Z">
        <w:r w:rsidR="001A290F">
          <w:delText xml:space="preserve"> </w:delText>
        </w:r>
      </w:del>
      <w:r w:rsidR="001A290F">
        <w:t xml:space="preserve">can </w:t>
      </w:r>
      <w:ins w:id="1769" w:author="JONATHAN ROBERT BELYEU" w:date="2019-07-06T21:04:00Z">
        <w:r w:rsidR="00AB6D75">
          <w:t>b</w:t>
        </w:r>
      </w:ins>
      <w:del w:id="1770" w:author="JONATHAN ROBERT BELYEU" w:date="2019-07-06T21:04:00Z">
        <w:r w:rsidR="001A290F">
          <w:delText xml:space="preserve"> b</w:delText>
        </w:r>
      </w:del>
      <w:r w:rsidR="001A290F">
        <w:t xml:space="preserve">e </w:t>
      </w:r>
      <w:del w:id="1771" w:author="JONATHAN ROBERT BELYEU" w:date="2019-07-06T21:05:00Z">
        <w:r w:rsidR="001A290F">
          <w:delText xml:space="preserve"> </w:delText>
        </w:r>
      </w:del>
      <w:r w:rsidR="001A290F">
        <w:t xml:space="preserve">reproduced </w:t>
      </w:r>
      <w:del w:id="1772" w:author="JONATHAN ROBERT BELYEU" w:date="2019-07-06T21:05:00Z">
        <w:r w:rsidR="001A290F">
          <w:delText xml:space="preserve"> </w:delText>
        </w:r>
      </w:del>
      <w:r w:rsidR="001A290F">
        <w:t xml:space="preserve">using </w:t>
      </w:r>
      <w:del w:id="1773" w:author="JONATHAN ROBERT BELYEU" w:date="2019-07-06T21:05:00Z">
        <w:r w:rsidR="001A290F">
          <w:delText xml:space="preserve"> </w:delText>
        </w:r>
      </w:del>
      <w:r w:rsidR="001A290F">
        <w:t xml:space="preserve">the </w:t>
      </w:r>
      <w:del w:id="1774" w:author="JONATHAN ROBERT BELYEU" w:date="2019-07-06T21:05:00Z">
        <w:r w:rsidR="001A290F">
          <w:delText xml:space="preserve"> </w:delText>
        </w:r>
      </w:del>
      <w:r w:rsidR="001A290F">
        <w:t>assoc</w:t>
      </w:r>
      <w:del w:id="1775" w:author="JONATHAN ROBERT BELYEU" w:date="2019-07-06T21:05:00Z">
        <w:r w:rsidR="001A290F">
          <w:delText>i</w:delText>
        </w:r>
      </w:del>
      <w:ins w:id="1776" w:author="JONATHAN ROBERT BELYEU" w:date="2019-07-06T21:05:00Z">
        <w:r w:rsidR="00AB6D75">
          <w:t>i</w:t>
        </w:r>
      </w:ins>
      <w:del w:id="1777" w:author="JONATHAN ROBERT BELYEU" w:date="2019-07-06T21:05:00Z">
        <w:r w:rsidR="001A290F">
          <w:delText xml:space="preserve">-  </w:delText>
        </w:r>
      </w:del>
      <w:r w:rsidR="001A290F">
        <w:t>ated scripts found at https://github.com/XPRESSyourself/manuscript (DOI: XXXXXX). See https://github.com/j- berg/</w:t>
      </w:r>
      <w:proofErr w:type="spellStart"/>
      <w:r w:rsidR="001A290F">
        <w:t>xpressyourself</w:t>
      </w:r>
      <w:proofErr w:type="spellEnd"/>
      <w:r w:rsidR="001A290F">
        <w:t xml:space="preserve"> manuscript/tree/master/</w:t>
      </w:r>
      <w:proofErr w:type="spellStart"/>
      <w:r w:rsidR="001A290F">
        <w:t>isrib</w:t>
      </w:r>
      <w:proofErr w:type="spellEnd"/>
      <w:r w:rsidR="001A290F">
        <w:t xml:space="preserve"> analysis/batch run docs </w:t>
      </w:r>
      <w:r w:rsidR="001A290F">
        <w:rPr>
          <w:spacing w:val="-3"/>
        </w:rPr>
        <w:t xml:space="preserve">for </w:t>
      </w:r>
      <w:r w:rsidR="001A290F">
        <w:t>scripts used to process</w:t>
      </w:r>
      <w:r w:rsidR="001A290F">
        <w:rPr>
          <w:spacing w:val="25"/>
        </w:rPr>
        <w:t xml:space="preserve"> </w:t>
      </w:r>
      <w:r w:rsidR="001A290F">
        <w:t>data.</w:t>
      </w:r>
    </w:p>
    <w:p w14:paraId="5A03C108" w14:textId="0F0F1487" w:rsidR="009F54E5" w:rsidRDefault="007A02DF">
      <w:pPr>
        <w:pStyle w:val="BodyText"/>
        <w:spacing w:line="444" w:lineRule="auto"/>
        <w:ind w:left="120" w:right="199"/>
        <w:jc w:val="both"/>
      </w:pPr>
      <w:ins w:id="1778" w:author="Yeyun Ouyang" w:date="2019-07-09T16:01:00Z">
        <w:r>
          <w:rPr>
            <w:noProof/>
          </w:rPr>
          <mc:AlternateContent>
            <mc:Choice Requires="wps">
              <w:drawing>
                <wp:anchor distT="0" distB="0" distL="114300" distR="114300" simplePos="0" relativeHeight="252054528" behindDoc="1" locked="0" layoutInCell="1" allowOverlap="1" wp14:anchorId="50932555" wp14:editId="380C00C0">
                  <wp:simplePos x="0" y="0"/>
                  <wp:positionH relativeFrom="page">
                    <wp:posOffset>3028950</wp:posOffset>
                  </wp:positionH>
                  <wp:positionV relativeFrom="paragraph">
                    <wp:posOffset>1039495</wp:posOffset>
                  </wp:positionV>
                  <wp:extent cx="41910" cy="0"/>
                  <wp:effectExtent l="0" t="0" r="0" b="0"/>
                  <wp:wrapNone/>
                  <wp:docPr id="574" name="Lin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77529B" id="Line 140"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5pt,81.85pt" to="241.8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55552" behindDoc="1" locked="0" layoutInCell="1" allowOverlap="1" wp14:anchorId="3F859B8B" wp14:editId="03ACFC84">
                  <wp:simplePos x="0" y="0"/>
                  <wp:positionH relativeFrom="page">
                    <wp:posOffset>4810760</wp:posOffset>
                  </wp:positionH>
                  <wp:positionV relativeFrom="paragraph">
                    <wp:posOffset>1039495</wp:posOffset>
                  </wp:positionV>
                  <wp:extent cx="41910" cy="0"/>
                  <wp:effectExtent l="0" t="0" r="0" b="0"/>
                  <wp:wrapNone/>
                  <wp:docPr id="575" name="Lin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0FC058" id="Line 139" o:spid="_x0000_s1026" style="position:absolute;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8pt,81.85pt" to="382.1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V/cJEQIAAC0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2056576" behindDoc="1" locked="0" layoutInCell="1" allowOverlap="1" wp14:anchorId="1E5FFF57" wp14:editId="63D36699">
                  <wp:simplePos x="0" y="0"/>
                  <wp:positionH relativeFrom="page">
                    <wp:posOffset>5655945</wp:posOffset>
                  </wp:positionH>
                  <wp:positionV relativeFrom="paragraph">
                    <wp:posOffset>1039495</wp:posOffset>
                  </wp:positionV>
                  <wp:extent cx="41275" cy="0"/>
                  <wp:effectExtent l="0" t="0" r="0" b="0"/>
                  <wp:wrapNone/>
                  <wp:docPr id="576" name="Lin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CF992C" id="Line 138"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35pt,81.85pt" to="448.6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" strokeweight=".14042mm">
                  <o:lock v:ext="edit" shapetype="f"/>
                  <w10:wrap anchorx="page"/>
                </v:line>
              </w:pict>
            </mc:Fallback>
          </mc:AlternateContent>
        </w:r>
      </w:ins>
      <w:ins w:id="1779" w:author="Jon Belyeu" w:date="2019-07-09T16:00:00Z">
        <w:r w:rsidR="007E195B">
          <w:rPr>
            <w:noProof/>
          </w:rPr>
          <mc:AlternateContent>
            <mc:Choice Requires="wps">
              <w:drawing>
                <wp:anchor distT="0" distB="0" distL="114300" distR="114300" simplePos="0" relativeHeight="251954176" behindDoc="1" locked="0" layoutInCell="1" allowOverlap="1" wp14:anchorId="71B5B584" wp14:editId="63017D17">
                  <wp:simplePos x="0" y="0"/>
                  <wp:positionH relativeFrom="page">
                    <wp:posOffset>3028950</wp:posOffset>
                  </wp:positionH>
                  <wp:positionV relativeFrom="paragraph">
                    <wp:posOffset>1039495</wp:posOffset>
                  </wp:positionV>
                  <wp:extent cx="41910" cy="0"/>
                  <wp:effectExtent l="0" t="0" r="0" b="0"/>
                  <wp:wrapNone/>
                  <wp:docPr id="457"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CD8A14" id="Line 23"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5pt,81.85pt" to="241.8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5nGEAIAACs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55200" behindDoc="1" locked="0" layoutInCell="1" allowOverlap="1" wp14:anchorId="4B28CA2D" wp14:editId="76E0EC9F">
                  <wp:simplePos x="0" y="0"/>
                  <wp:positionH relativeFrom="page">
                    <wp:posOffset>4810760</wp:posOffset>
                  </wp:positionH>
                  <wp:positionV relativeFrom="paragraph">
                    <wp:posOffset>1039495</wp:posOffset>
                  </wp:positionV>
                  <wp:extent cx="41910" cy="0"/>
                  <wp:effectExtent l="0" t="0" r="0" b="0"/>
                  <wp:wrapNone/>
                  <wp:docPr id="458"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356CC" id="Line 22" o:spid="_x0000_s1026" style="position:absolute;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8pt,81.85pt" to="382.1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56224" behindDoc="1" locked="0" layoutInCell="1" allowOverlap="1" wp14:anchorId="2DE28C85" wp14:editId="67358E6D">
                  <wp:simplePos x="0" y="0"/>
                  <wp:positionH relativeFrom="page">
                    <wp:posOffset>5655945</wp:posOffset>
                  </wp:positionH>
                  <wp:positionV relativeFrom="paragraph">
                    <wp:posOffset>1039495</wp:posOffset>
                  </wp:positionV>
                  <wp:extent cx="41275" cy="0"/>
                  <wp:effectExtent l="0" t="0" r="0" b="0"/>
                  <wp:wrapNone/>
                  <wp:docPr id="459"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9CB07" id="Line 21"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35pt,81.85pt" to="448.6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" strokeweight=".14042mm">
                  <o:lock v:ext="edit" shapetype="f"/>
                  <w10:wrap anchorx="page"/>
                </v:line>
              </w:pict>
            </mc:Fallback>
          </mc:AlternateContent>
        </w:r>
      </w:ins>
      <w:ins w:id="1780" w:author="Aaron Quinlan" w:date="2019-07-09T15:58:00Z">
        <w:r w:rsidR="00195A70">
          <w:rPr>
            <w:noProof/>
          </w:rPr>
          <mc:AlternateContent>
            <mc:Choice Requires="wps">
              <w:drawing>
                <wp:anchor distT="0" distB="0" distL="114300" distR="114300" simplePos="0" relativeHeight="251853824" behindDoc="1" locked="0" layoutInCell="1" allowOverlap="1" wp14:anchorId="6A439693" wp14:editId="3DF46815">
                  <wp:simplePos x="0" y="0"/>
                  <wp:positionH relativeFrom="page">
                    <wp:posOffset>3028950</wp:posOffset>
                  </wp:positionH>
                  <wp:positionV relativeFrom="paragraph">
                    <wp:posOffset>1039495</wp:posOffset>
                  </wp:positionV>
                  <wp:extent cx="41910" cy="0"/>
                  <wp:effectExtent l="0" t="0" r="0" b="0"/>
                  <wp:wrapNone/>
                  <wp:docPr id="340"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4952B" id="Line 23"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5pt,81.85pt" to="241.8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5nGEAIAACs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54848" behindDoc="1" locked="0" layoutInCell="1" allowOverlap="1" wp14:anchorId="6449CFEF" wp14:editId="7EBAE9A6">
                  <wp:simplePos x="0" y="0"/>
                  <wp:positionH relativeFrom="page">
                    <wp:posOffset>4810760</wp:posOffset>
                  </wp:positionH>
                  <wp:positionV relativeFrom="paragraph">
                    <wp:posOffset>1039495</wp:posOffset>
                  </wp:positionV>
                  <wp:extent cx="41910" cy="0"/>
                  <wp:effectExtent l="0" t="0" r="0" b="0"/>
                  <wp:wrapNone/>
                  <wp:docPr id="341"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04CB3" id="Line 22" o:spid="_x0000_s1026" style="position:absolute;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8pt,81.85pt" to="382.1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55872" behindDoc="1" locked="0" layoutInCell="1" allowOverlap="1" wp14:anchorId="63A27FBC" wp14:editId="6C0B4801">
                  <wp:simplePos x="0" y="0"/>
                  <wp:positionH relativeFrom="page">
                    <wp:posOffset>5655945</wp:posOffset>
                  </wp:positionH>
                  <wp:positionV relativeFrom="paragraph">
                    <wp:posOffset>1039495</wp:posOffset>
                  </wp:positionV>
                  <wp:extent cx="41275" cy="0"/>
                  <wp:effectExtent l="0" t="0" r="0" b="0"/>
                  <wp:wrapNone/>
                  <wp:docPr id="342"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392143" id="Line 21"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35pt,81.85pt" to="448.6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" strokeweight=".14042mm">
                  <o:lock v:ext="edit" shapetype="f"/>
                  <w10:wrap anchorx="page"/>
                </v:line>
              </w:pict>
            </mc:Fallback>
          </mc:AlternateContent>
        </w:r>
      </w:ins>
      <w:ins w:id="1781" w:author="Jeff Morgan" w:date="2019-07-09T15:57:00Z">
        <w:r w:rsidR="00A61948">
          <w:rPr>
            <w:noProof/>
          </w:rPr>
          <mc:AlternateContent>
            <mc:Choice Requires="wps">
              <w:drawing>
                <wp:anchor distT="0" distB="0" distL="114300" distR="114300" simplePos="0" relativeHeight="251753472" behindDoc="1" locked="0" layoutInCell="1" allowOverlap="1" wp14:anchorId="4ED44024" wp14:editId="3FAD9732">
                  <wp:simplePos x="0" y="0"/>
                  <wp:positionH relativeFrom="page">
                    <wp:posOffset>3028950</wp:posOffset>
                  </wp:positionH>
                  <wp:positionV relativeFrom="paragraph">
                    <wp:posOffset>1038860</wp:posOffset>
                  </wp:positionV>
                  <wp:extent cx="41275" cy="0"/>
                  <wp:effectExtent l="19050" t="10160" r="28575" b="27940"/>
                  <wp:wrapNone/>
                  <wp:docPr id="221"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3"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5pt,81.8pt" to="241.75pt,8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" strokeweight="5054emu">
                  <w10:wrap anchorx="page"/>
                </v:line>
              </w:pict>
            </mc:Fallback>
          </mc:AlternateContent>
        </w:r>
        <w:r w:rsidR="00A61948">
          <w:rPr>
            <w:noProof/>
          </w:rPr>
          <mc:AlternateContent>
            <mc:Choice Requires="wps">
              <w:drawing>
                <wp:anchor distT="0" distB="0" distL="114300" distR="114300" simplePos="0" relativeHeight="251754496" behindDoc="1" locked="0" layoutInCell="1" allowOverlap="1" wp14:anchorId="018E2525" wp14:editId="4533B6F6">
                  <wp:simplePos x="0" y="0"/>
                  <wp:positionH relativeFrom="page">
                    <wp:posOffset>4810760</wp:posOffset>
                  </wp:positionH>
                  <wp:positionV relativeFrom="paragraph">
                    <wp:posOffset>1038860</wp:posOffset>
                  </wp:positionV>
                  <wp:extent cx="41275" cy="0"/>
                  <wp:effectExtent l="10160" t="10160" r="24765" b="27940"/>
                  <wp:wrapNone/>
                  <wp:docPr id="2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2" o:spid="_x0000_s1026" style="position:absolute;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8pt,81.8pt" to="382.05pt,8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755520" behindDoc="1" locked="0" layoutInCell="1" allowOverlap="1" wp14:anchorId="6BFECFE3" wp14:editId="297A1893">
                  <wp:simplePos x="0" y="0"/>
                  <wp:positionH relativeFrom="page">
                    <wp:posOffset>5655310</wp:posOffset>
                  </wp:positionH>
                  <wp:positionV relativeFrom="paragraph">
                    <wp:posOffset>1038860</wp:posOffset>
                  </wp:positionV>
                  <wp:extent cx="41910" cy="0"/>
                  <wp:effectExtent l="16510" t="10160" r="30480" b="27940"/>
                  <wp:wrapNone/>
                  <wp:docPr id="223"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1"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3pt,81.8pt" to="448.6pt,8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" strokeweight="5054emu">
                  <w10:wrap anchorx="page"/>
                </v:line>
              </w:pict>
            </mc:Fallback>
          </mc:AlternateContent>
        </w:r>
      </w:ins>
      <w:del w:id="1782" w:author="Jeff Morgan" w:date="2019-07-09T15:57:00Z">
        <w:r w:rsidR="00240831">
          <w:rPr>
            <w:noProof/>
          </w:rPr>
          <mc:AlternateContent>
            <mc:Choice Requires="wps">
              <w:drawing>
                <wp:anchor distT="0" distB="0" distL="114300" distR="114300" simplePos="0" relativeHeight="251643904" behindDoc="1" locked="0" layoutInCell="1" allowOverlap="1" wp14:anchorId="600D6C03" wp14:editId="10D0CCBD">
                  <wp:simplePos x="0" y="0"/>
                  <wp:positionH relativeFrom="page">
                    <wp:posOffset>3028950</wp:posOffset>
                  </wp:positionH>
                  <wp:positionV relativeFrom="paragraph">
                    <wp:posOffset>1039495</wp:posOffset>
                  </wp:positionV>
                  <wp:extent cx="41910" cy="0"/>
                  <wp:effectExtent l="9525" t="5080" r="5715" b="13970"/>
                  <wp:wrapNone/>
                  <wp:docPr id="30"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EF66CC" id="Line 23"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5pt,81.85pt" to="241.8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YMHAIAAEE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44928" behindDoc="1" locked="0" layoutInCell="1" allowOverlap="1" wp14:anchorId="7DF5900B" wp14:editId="4C7AB618">
                  <wp:simplePos x="0" y="0"/>
                  <wp:positionH relativeFrom="page">
                    <wp:posOffset>4810760</wp:posOffset>
                  </wp:positionH>
                  <wp:positionV relativeFrom="paragraph">
                    <wp:posOffset>1039495</wp:posOffset>
                  </wp:positionV>
                  <wp:extent cx="41910" cy="0"/>
                  <wp:effectExtent l="10160" t="5080" r="5080" b="13970"/>
                  <wp:wrapNone/>
                  <wp:docPr id="29"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B4E861" id="Line 22" o:spid="_x0000_s1026" style="position:absolute;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8pt,81.85pt" to="382.1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5xHAIAAEE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" strokeweight=".14042mm">
                  <w10:wrap anchorx="page"/>
                </v:line>
              </w:pict>
            </mc:Fallback>
          </mc:AlternateContent>
        </w:r>
        <w:r w:rsidR="00240831">
          <w:rPr>
            <w:noProof/>
          </w:rPr>
          <mc:AlternateContent>
            <mc:Choice Requires="wps">
              <w:drawing>
                <wp:anchor distT="0" distB="0" distL="114300" distR="114300" simplePos="0" relativeHeight="251645952" behindDoc="1" locked="0" layoutInCell="1" allowOverlap="1" wp14:anchorId="50A3F7D9" wp14:editId="26AA663F">
                  <wp:simplePos x="0" y="0"/>
                  <wp:positionH relativeFrom="page">
                    <wp:posOffset>5655945</wp:posOffset>
                  </wp:positionH>
                  <wp:positionV relativeFrom="paragraph">
                    <wp:posOffset>1039495</wp:posOffset>
                  </wp:positionV>
                  <wp:extent cx="41275" cy="0"/>
                  <wp:effectExtent l="7620" t="5080" r="8255" b="13970"/>
                  <wp:wrapNone/>
                  <wp:docPr id="28"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25B772" id="Line 21"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35pt,81.85pt" to="448.6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" strokeweight=".14042mm">
                  <w10:wrap anchorx="page"/>
                </v:line>
              </w:pict>
            </mc:Fallback>
          </mc:AlternateContent>
        </w:r>
      </w:del>
      <w:r w:rsidR="001A290F">
        <w:t xml:space="preserve">Only gene names in common between the original data file and </w:t>
      </w:r>
      <w:proofErr w:type="spellStart"/>
      <w:r w:rsidR="001A290F">
        <w:t>XPRESSpipe</w:t>
      </w:r>
      <w:proofErr w:type="spellEnd"/>
      <w:r w:rsidR="001A290F">
        <w:t xml:space="preserve"> output were used </w:t>
      </w:r>
      <w:r w:rsidR="001A290F">
        <w:rPr>
          <w:spacing w:val="-3"/>
        </w:rPr>
        <w:t xml:space="preserve">for </w:t>
      </w:r>
      <w:r w:rsidR="001A290F">
        <w:t xml:space="preserve">the </w:t>
      </w:r>
      <w:r w:rsidR="001A290F">
        <w:rPr>
          <w:spacing w:val="-3"/>
        </w:rPr>
        <w:t xml:space="preserve">method </w:t>
      </w:r>
      <w:r w:rsidR="001A290F">
        <w:t>comparisons. Correlation between methods or replicates were calculated using a Spearman rank correlation coefficient,</w:t>
      </w:r>
      <w:r w:rsidR="001A290F">
        <w:rPr>
          <w:spacing w:val="-37"/>
        </w:rPr>
        <w:t xml:space="preserve"> </w:t>
      </w:r>
      <w:r w:rsidR="001A290F">
        <w:t>performed</w:t>
      </w:r>
      <w:r w:rsidR="001A290F">
        <w:rPr>
          <w:spacing w:val="-37"/>
        </w:rPr>
        <w:t xml:space="preserve"> </w:t>
      </w:r>
      <w:r w:rsidR="001A290F">
        <w:t>using</w:t>
      </w:r>
      <w:r w:rsidR="001A290F">
        <w:rPr>
          <w:spacing w:val="-37"/>
        </w:rPr>
        <w:t xml:space="preserve"> </w:t>
      </w:r>
      <w:r w:rsidR="001A290F">
        <w:t>the</w:t>
      </w:r>
      <w:r w:rsidR="001A290F">
        <w:rPr>
          <w:spacing w:val="-37"/>
        </w:rPr>
        <w:t xml:space="preserve"> </w:t>
      </w:r>
      <w:proofErr w:type="spellStart"/>
      <w:proofErr w:type="gramStart"/>
      <w:r w:rsidR="001A290F">
        <w:rPr>
          <w:rFonts w:ascii="Courier New"/>
        </w:rPr>
        <w:t>scipy.stats</w:t>
      </w:r>
      <w:proofErr w:type="gramEnd"/>
      <w:r w:rsidR="001A290F">
        <w:rPr>
          <w:rFonts w:ascii="Courier New"/>
        </w:rPr>
        <w:t>.spearman</w:t>
      </w:r>
      <w:proofErr w:type="spellEnd"/>
      <w:r w:rsidR="001A290F">
        <w:rPr>
          <w:rFonts w:ascii="Courier New"/>
        </w:rPr>
        <w:t>()</w:t>
      </w:r>
      <w:r w:rsidR="001A290F">
        <w:rPr>
          <w:rFonts w:ascii="Courier New"/>
          <w:spacing w:val="-108"/>
        </w:rPr>
        <w:t xml:space="preserve"> </w:t>
      </w:r>
      <w:r w:rsidR="001A290F">
        <w:t>function</w:t>
      </w:r>
      <w:r w:rsidR="001A290F">
        <w:rPr>
          <w:spacing w:val="-37"/>
        </w:rPr>
        <w:t xml:space="preserve"> </w:t>
      </w:r>
      <w:r w:rsidR="001A290F">
        <w:t>(</w:t>
      </w:r>
      <w:r w:rsidR="001A290F">
        <w:rPr>
          <w:i/>
        </w:rPr>
        <w:t>59</w:t>
      </w:r>
      <w:r w:rsidR="001A290F">
        <w:t>).</w:t>
      </w:r>
      <w:r w:rsidR="001A290F">
        <w:rPr>
          <w:spacing w:val="-31"/>
        </w:rPr>
        <w:t xml:space="preserve"> </w:t>
      </w:r>
      <w:r w:rsidR="001A290F">
        <w:t>The</w:t>
      </w:r>
      <w:r w:rsidR="001A290F">
        <w:rPr>
          <w:spacing w:val="-37"/>
        </w:rPr>
        <w:t xml:space="preserve"> </w:t>
      </w:r>
      <w:r w:rsidR="001A290F">
        <w:t>associated</w:t>
      </w:r>
      <w:r w:rsidR="001A290F">
        <w:rPr>
          <w:spacing w:val="-36"/>
        </w:rPr>
        <w:t xml:space="preserve"> </w:t>
      </w:r>
      <w:r w:rsidR="001A290F">
        <w:t>script</w:t>
      </w:r>
      <w:r w:rsidR="001A290F">
        <w:rPr>
          <w:spacing w:val="-37"/>
        </w:rPr>
        <w:t xml:space="preserve"> </w:t>
      </w:r>
      <w:r w:rsidR="001A290F">
        <w:t>can</w:t>
      </w:r>
      <w:r w:rsidR="001A290F">
        <w:rPr>
          <w:spacing w:val="-37"/>
        </w:rPr>
        <w:t xml:space="preserve"> </w:t>
      </w:r>
      <w:r w:rsidR="001A290F">
        <w:t>be</w:t>
      </w:r>
      <w:r w:rsidR="001A290F">
        <w:rPr>
          <w:spacing w:val="-37"/>
        </w:rPr>
        <w:t xml:space="preserve"> </w:t>
      </w:r>
      <w:r w:rsidR="001A290F">
        <w:t>accessed at https://github.com/j-berg/xpressyourself manuscript/blob/master/</w:t>
      </w:r>
      <w:proofErr w:type="spellStart"/>
      <w:r w:rsidR="001A290F">
        <w:t>isrib</w:t>
      </w:r>
      <w:proofErr w:type="spellEnd"/>
      <w:r w:rsidR="001A290F">
        <w:t xml:space="preserve"> analysis/</w:t>
      </w:r>
      <w:proofErr w:type="spellStart"/>
      <w:r w:rsidR="001A290F">
        <w:t>isrib</w:t>
      </w:r>
      <w:proofErr w:type="spellEnd"/>
      <w:r w:rsidR="001A290F">
        <w:rPr>
          <w:spacing w:val="35"/>
        </w:rPr>
        <w:t xml:space="preserve"> </w:t>
      </w:r>
      <w:r w:rsidR="001A290F">
        <w:rPr>
          <w:spacing w:val="-3"/>
        </w:rPr>
        <w:t>analysis.py.</w:t>
      </w:r>
    </w:p>
    <w:p w14:paraId="5D1133EF" w14:textId="4013EC0D" w:rsidR="009F54E5" w:rsidRDefault="007A02DF">
      <w:pPr>
        <w:pStyle w:val="BodyText"/>
        <w:tabs>
          <w:tab w:val="left" w:pos="820"/>
          <w:tab w:val="left" w:pos="1499"/>
          <w:tab w:val="left" w:pos="1729"/>
          <w:tab w:val="left" w:pos="10071"/>
        </w:tabs>
        <w:spacing w:before="22" w:line="453" w:lineRule="auto"/>
        <w:ind w:left="119" w:right="197"/>
      </w:pPr>
      <w:ins w:id="1783" w:author="Yeyun Ouyang" w:date="2019-07-09T16:01:00Z">
        <w:r>
          <w:rPr>
            <w:noProof/>
          </w:rPr>
          <mc:AlternateContent>
            <mc:Choice Requires="wps">
              <w:drawing>
                <wp:anchor distT="0" distB="0" distL="114300" distR="114300" simplePos="0" relativeHeight="252058624" behindDoc="1" locked="0" layoutInCell="1" allowOverlap="1" wp14:anchorId="57537AD9" wp14:editId="389CC5A7">
                  <wp:simplePos x="0" y="0"/>
                  <wp:positionH relativeFrom="page">
                    <wp:posOffset>3943350</wp:posOffset>
                  </wp:positionH>
                  <wp:positionV relativeFrom="paragraph">
                    <wp:posOffset>1053465</wp:posOffset>
                  </wp:positionV>
                  <wp:extent cx="41275" cy="0"/>
                  <wp:effectExtent l="0" t="0" r="0" b="0"/>
                  <wp:wrapNone/>
                  <wp:docPr id="577" name="Lin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F7E2B5" id="Line 137"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0.5pt,82.95pt" to="313.75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1lLEgIAAC0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59648" behindDoc="1" locked="0" layoutInCell="1" allowOverlap="1" wp14:anchorId="715763F1" wp14:editId="40A2114F">
                  <wp:simplePos x="0" y="0"/>
                  <wp:positionH relativeFrom="page">
                    <wp:posOffset>5725160</wp:posOffset>
                  </wp:positionH>
                  <wp:positionV relativeFrom="paragraph">
                    <wp:posOffset>1053465</wp:posOffset>
                  </wp:positionV>
                  <wp:extent cx="41275" cy="0"/>
                  <wp:effectExtent l="0" t="0" r="0" b="0"/>
                  <wp:wrapNone/>
                  <wp:docPr id="578" name="Lin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BBB28" id="Line 136"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8pt,82.95pt" to="454.05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2060672" behindDoc="1" locked="0" layoutInCell="1" allowOverlap="1" wp14:anchorId="247EC7D0" wp14:editId="2EC42E4F">
                  <wp:simplePos x="0" y="0"/>
                  <wp:positionH relativeFrom="page">
                    <wp:posOffset>6569710</wp:posOffset>
                  </wp:positionH>
                  <wp:positionV relativeFrom="paragraph">
                    <wp:posOffset>1053465</wp:posOffset>
                  </wp:positionV>
                  <wp:extent cx="41910" cy="0"/>
                  <wp:effectExtent l="0" t="0" r="0" b="0"/>
                  <wp:wrapNone/>
                  <wp:docPr id="579" name="Lin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5CA08A" id="Line 135"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7.3pt,82.95pt" to="520.6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dPZEQIAAC0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61696" behindDoc="1" locked="0" layoutInCell="1" allowOverlap="1" wp14:anchorId="37316BEF" wp14:editId="7E06847D">
                  <wp:simplePos x="0" y="0"/>
                  <wp:positionH relativeFrom="page">
                    <wp:posOffset>2874645</wp:posOffset>
                  </wp:positionH>
                  <wp:positionV relativeFrom="paragraph">
                    <wp:posOffset>1356995</wp:posOffset>
                  </wp:positionV>
                  <wp:extent cx="41910" cy="0"/>
                  <wp:effectExtent l="0" t="0" r="0" b="0"/>
                  <wp:wrapNone/>
                  <wp:docPr id="580" name="Lin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5DBEFC" id="Line 134"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06.85pt" to="229.6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2062720" behindDoc="1" locked="0" layoutInCell="1" allowOverlap="1" wp14:anchorId="5B15B95A" wp14:editId="6B749AF8">
                  <wp:simplePos x="0" y="0"/>
                  <wp:positionH relativeFrom="page">
                    <wp:posOffset>4657090</wp:posOffset>
                  </wp:positionH>
                  <wp:positionV relativeFrom="paragraph">
                    <wp:posOffset>1356995</wp:posOffset>
                  </wp:positionV>
                  <wp:extent cx="41275" cy="0"/>
                  <wp:effectExtent l="0" t="0" r="0" b="0"/>
                  <wp:wrapNone/>
                  <wp:docPr id="581"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5FFE6A" id="Line 133"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06.85pt" to="369.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hQkEgIAAC0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63744" behindDoc="1" locked="0" layoutInCell="1" allowOverlap="1" wp14:anchorId="7369FDCC" wp14:editId="443A75EB">
                  <wp:simplePos x="0" y="0"/>
                  <wp:positionH relativeFrom="page">
                    <wp:posOffset>5501640</wp:posOffset>
                  </wp:positionH>
                  <wp:positionV relativeFrom="paragraph">
                    <wp:posOffset>1356995</wp:posOffset>
                  </wp:positionV>
                  <wp:extent cx="41910" cy="0"/>
                  <wp:effectExtent l="0" t="0" r="0" b="0"/>
                  <wp:wrapNone/>
                  <wp:docPr id="582" name="Lin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43E3E8" id="Line 132"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06.85pt" to="436.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1fmEQIAAC0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2064768" behindDoc="1" locked="0" layoutInCell="1" allowOverlap="1" wp14:anchorId="11CA8720" wp14:editId="21AE866E">
                  <wp:simplePos x="0" y="0"/>
                  <wp:positionH relativeFrom="page">
                    <wp:posOffset>6000115</wp:posOffset>
                  </wp:positionH>
                  <wp:positionV relativeFrom="paragraph">
                    <wp:posOffset>1356995</wp:posOffset>
                  </wp:positionV>
                  <wp:extent cx="41910" cy="0"/>
                  <wp:effectExtent l="0" t="0" r="0" b="0"/>
                  <wp:wrapNone/>
                  <wp:docPr id="583" name="Lin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F8CC7C" id="Line 131"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2.45pt,106.85pt" to="475.7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tfaEQIAAC0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65792" behindDoc="1" locked="0" layoutInCell="1" allowOverlap="1" wp14:anchorId="3F67FF74" wp14:editId="13BFE8A6">
                  <wp:simplePos x="0" y="0"/>
                  <wp:positionH relativeFrom="page">
                    <wp:posOffset>6203950</wp:posOffset>
                  </wp:positionH>
                  <wp:positionV relativeFrom="paragraph">
                    <wp:posOffset>1356995</wp:posOffset>
                  </wp:positionV>
                  <wp:extent cx="41910" cy="0"/>
                  <wp:effectExtent l="0" t="0" r="0" b="0"/>
                  <wp:wrapNone/>
                  <wp:docPr id="584" name="Lin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8E2DC2" id="Line 130"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5pt,106.85pt" to="491.8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" strokeweight=".14042mm">
                  <o:lock v:ext="edit" shapetype="f"/>
                  <w10:wrap anchorx="page"/>
                </v:line>
              </w:pict>
            </mc:Fallback>
          </mc:AlternateContent>
        </w:r>
        <w:r>
          <w:rPr>
            <w:noProof/>
          </w:rPr>
          <mc:AlternateContent>
            <mc:Choice Requires="wps">
              <w:drawing>
                <wp:anchor distT="0" distB="0" distL="114300" distR="114300" simplePos="0" relativeHeight="252066816" behindDoc="1" locked="0" layoutInCell="1" allowOverlap="1" wp14:anchorId="444CE42C" wp14:editId="54DA4AD8">
                  <wp:simplePos x="0" y="0"/>
                  <wp:positionH relativeFrom="page">
                    <wp:posOffset>2874645</wp:posOffset>
                  </wp:positionH>
                  <wp:positionV relativeFrom="paragraph">
                    <wp:posOffset>1660525</wp:posOffset>
                  </wp:positionV>
                  <wp:extent cx="41910" cy="0"/>
                  <wp:effectExtent l="0" t="0" r="0" b="0"/>
                  <wp:wrapNone/>
                  <wp:docPr id="585" name="Lin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680CD" id="Line 129"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30.75pt" to="229.6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q7EQIAAC0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2067840" behindDoc="1" locked="0" layoutInCell="1" allowOverlap="1" wp14:anchorId="557618A9" wp14:editId="2E9CDD38">
                  <wp:simplePos x="0" y="0"/>
                  <wp:positionH relativeFrom="page">
                    <wp:posOffset>4657090</wp:posOffset>
                  </wp:positionH>
                  <wp:positionV relativeFrom="paragraph">
                    <wp:posOffset>1660525</wp:posOffset>
                  </wp:positionV>
                  <wp:extent cx="41275" cy="0"/>
                  <wp:effectExtent l="0" t="0" r="0" b="0"/>
                  <wp:wrapNone/>
                  <wp:docPr id="586" name="Lin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4993B4" id="Line 128"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30.75pt" to="369.9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" strokeweight=".14042mm">
                  <o:lock v:ext="edit" shapetype="f"/>
                  <w10:wrap anchorx="page"/>
                </v:line>
              </w:pict>
            </mc:Fallback>
          </mc:AlternateContent>
        </w:r>
        <w:r>
          <w:rPr>
            <w:noProof/>
          </w:rPr>
          <mc:AlternateContent>
            <mc:Choice Requires="wps">
              <w:drawing>
                <wp:anchor distT="0" distB="0" distL="114300" distR="114300" simplePos="0" relativeHeight="252068864" behindDoc="1" locked="0" layoutInCell="1" allowOverlap="1" wp14:anchorId="52DF6E4E" wp14:editId="609792AE">
                  <wp:simplePos x="0" y="0"/>
                  <wp:positionH relativeFrom="page">
                    <wp:posOffset>5501640</wp:posOffset>
                  </wp:positionH>
                  <wp:positionV relativeFrom="paragraph">
                    <wp:posOffset>1660525</wp:posOffset>
                  </wp:positionV>
                  <wp:extent cx="41910" cy="0"/>
                  <wp:effectExtent l="0" t="0" r="0" b="0"/>
                  <wp:wrapNone/>
                  <wp:docPr id="587"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AE2A0" id="Line 127"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30.75pt" to="436.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oC9EgIAAC0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" strokeweight=".14042mm">
                  <o:lock v:ext="edit" shapetype="f"/>
                  <w10:wrap anchorx="page"/>
                </v:line>
              </w:pict>
            </mc:Fallback>
          </mc:AlternateContent>
        </w:r>
        <w:r>
          <w:rPr>
            <w:noProof/>
          </w:rPr>
          <mc:AlternateContent>
            <mc:Choice Requires="wps">
              <w:drawing>
                <wp:anchor distT="0" distB="0" distL="114300" distR="114300" simplePos="0" relativeHeight="252069888" behindDoc="1" locked="0" layoutInCell="1" allowOverlap="1" wp14:anchorId="31E31014" wp14:editId="6EEC9432">
                  <wp:simplePos x="0" y="0"/>
                  <wp:positionH relativeFrom="page">
                    <wp:posOffset>5946775</wp:posOffset>
                  </wp:positionH>
                  <wp:positionV relativeFrom="paragraph">
                    <wp:posOffset>1660525</wp:posOffset>
                  </wp:positionV>
                  <wp:extent cx="41275" cy="0"/>
                  <wp:effectExtent l="0" t="0" r="0" b="0"/>
                  <wp:wrapNone/>
                  <wp:docPr id="588" name="Lin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CB66C" id="Line 126"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8.25pt,130.75pt" to="471.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" strokeweight=".14042mm">
                  <o:lock v:ext="edit" shapetype="f"/>
                  <w10:wrap anchorx="page"/>
                </v:line>
              </w:pict>
            </mc:Fallback>
          </mc:AlternateContent>
        </w:r>
      </w:ins>
      <w:ins w:id="1784" w:author="Jon Belyeu" w:date="2019-07-09T16:00:00Z">
        <w:r w:rsidR="007E195B">
          <w:rPr>
            <w:noProof/>
          </w:rPr>
          <mc:AlternateContent>
            <mc:Choice Requires="wps">
              <w:drawing>
                <wp:anchor distT="0" distB="0" distL="114300" distR="114300" simplePos="0" relativeHeight="251958272" behindDoc="1" locked="0" layoutInCell="1" allowOverlap="1" wp14:anchorId="4F3803FD" wp14:editId="32FDD595">
                  <wp:simplePos x="0" y="0"/>
                  <wp:positionH relativeFrom="page">
                    <wp:posOffset>3943350</wp:posOffset>
                  </wp:positionH>
                  <wp:positionV relativeFrom="paragraph">
                    <wp:posOffset>1053465</wp:posOffset>
                  </wp:positionV>
                  <wp:extent cx="41275" cy="0"/>
                  <wp:effectExtent l="0" t="0" r="0" b="0"/>
                  <wp:wrapNone/>
                  <wp:docPr id="460"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119DD" id="Line 20"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0.5pt,82.95pt" to="313.75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59296" behindDoc="1" locked="0" layoutInCell="1" allowOverlap="1" wp14:anchorId="4EF77258" wp14:editId="05EA832C">
                  <wp:simplePos x="0" y="0"/>
                  <wp:positionH relativeFrom="page">
                    <wp:posOffset>5725160</wp:posOffset>
                  </wp:positionH>
                  <wp:positionV relativeFrom="paragraph">
                    <wp:posOffset>1053465</wp:posOffset>
                  </wp:positionV>
                  <wp:extent cx="41275" cy="0"/>
                  <wp:effectExtent l="0" t="0" r="0" b="0"/>
                  <wp:wrapNone/>
                  <wp:docPr id="461"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F60B1" id="Line 19"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8pt,82.95pt" to="454.05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0320" behindDoc="1" locked="0" layoutInCell="1" allowOverlap="1" wp14:anchorId="10B6E35D" wp14:editId="533D18FC">
                  <wp:simplePos x="0" y="0"/>
                  <wp:positionH relativeFrom="page">
                    <wp:posOffset>6569710</wp:posOffset>
                  </wp:positionH>
                  <wp:positionV relativeFrom="paragraph">
                    <wp:posOffset>1053465</wp:posOffset>
                  </wp:positionV>
                  <wp:extent cx="41910" cy="0"/>
                  <wp:effectExtent l="0" t="0" r="0" b="0"/>
                  <wp:wrapNone/>
                  <wp:docPr id="46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C02B2" id="Line 18"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7.3pt,82.95pt" to="520.6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4SWEAIAACs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1344" behindDoc="1" locked="0" layoutInCell="1" allowOverlap="1" wp14:anchorId="69F47035" wp14:editId="61819A56">
                  <wp:simplePos x="0" y="0"/>
                  <wp:positionH relativeFrom="page">
                    <wp:posOffset>2874645</wp:posOffset>
                  </wp:positionH>
                  <wp:positionV relativeFrom="paragraph">
                    <wp:posOffset>1356995</wp:posOffset>
                  </wp:positionV>
                  <wp:extent cx="41910" cy="0"/>
                  <wp:effectExtent l="0" t="0" r="0" b="0"/>
                  <wp:wrapNone/>
                  <wp:docPr id="46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99FFA3" id="Line 17"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06.85pt" to="229.6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HtbEAIAACs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2368" behindDoc="1" locked="0" layoutInCell="1" allowOverlap="1" wp14:anchorId="440AC376" wp14:editId="6BF9671F">
                  <wp:simplePos x="0" y="0"/>
                  <wp:positionH relativeFrom="page">
                    <wp:posOffset>4657090</wp:posOffset>
                  </wp:positionH>
                  <wp:positionV relativeFrom="paragraph">
                    <wp:posOffset>1356995</wp:posOffset>
                  </wp:positionV>
                  <wp:extent cx="41275" cy="0"/>
                  <wp:effectExtent l="0" t="0" r="0" b="0"/>
                  <wp:wrapNone/>
                  <wp:docPr id="464"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FCC6C" id="Line 16"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06.85pt" to="369.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3392" behindDoc="1" locked="0" layoutInCell="1" allowOverlap="1" wp14:anchorId="59F6079F" wp14:editId="4E8F463D">
                  <wp:simplePos x="0" y="0"/>
                  <wp:positionH relativeFrom="page">
                    <wp:posOffset>5501640</wp:posOffset>
                  </wp:positionH>
                  <wp:positionV relativeFrom="paragraph">
                    <wp:posOffset>1356995</wp:posOffset>
                  </wp:positionV>
                  <wp:extent cx="41910" cy="0"/>
                  <wp:effectExtent l="0" t="0" r="0" b="0"/>
                  <wp:wrapNone/>
                  <wp:docPr id="465"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B999C4" id="Line 15"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06.85pt" to="436.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780EAIAACs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4416" behindDoc="1" locked="0" layoutInCell="1" allowOverlap="1" wp14:anchorId="69866614" wp14:editId="6406F7E3">
                  <wp:simplePos x="0" y="0"/>
                  <wp:positionH relativeFrom="page">
                    <wp:posOffset>6000115</wp:posOffset>
                  </wp:positionH>
                  <wp:positionV relativeFrom="paragraph">
                    <wp:posOffset>1356995</wp:posOffset>
                  </wp:positionV>
                  <wp:extent cx="41910" cy="0"/>
                  <wp:effectExtent l="0" t="0" r="0" b="0"/>
                  <wp:wrapNone/>
                  <wp:docPr id="466"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49867" id="Line 14"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2.45pt,106.85pt" to="475.7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5440" behindDoc="1" locked="0" layoutInCell="1" allowOverlap="1" wp14:anchorId="7A60AB82" wp14:editId="69A09794">
                  <wp:simplePos x="0" y="0"/>
                  <wp:positionH relativeFrom="page">
                    <wp:posOffset>6203950</wp:posOffset>
                  </wp:positionH>
                  <wp:positionV relativeFrom="paragraph">
                    <wp:posOffset>1356995</wp:posOffset>
                  </wp:positionV>
                  <wp:extent cx="41910" cy="0"/>
                  <wp:effectExtent l="0" t="0" r="0" b="0"/>
                  <wp:wrapNone/>
                  <wp:docPr id="467"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5C9B32" id="Line 13"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5pt,106.85pt" to="491.8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CmWEAIAACs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6464" behindDoc="1" locked="0" layoutInCell="1" allowOverlap="1" wp14:anchorId="50E4049F" wp14:editId="56922B44">
                  <wp:simplePos x="0" y="0"/>
                  <wp:positionH relativeFrom="page">
                    <wp:posOffset>2874645</wp:posOffset>
                  </wp:positionH>
                  <wp:positionV relativeFrom="paragraph">
                    <wp:posOffset>1660525</wp:posOffset>
                  </wp:positionV>
                  <wp:extent cx="41910" cy="0"/>
                  <wp:effectExtent l="0" t="0" r="0" b="0"/>
                  <wp:wrapNone/>
                  <wp:docPr id="46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18D75" id="Line 12"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30.75pt" to="229.6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7488" behindDoc="1" locked="0" layoutInCell="1" allowOverlap="1" wp14:anchorId="4092B1EF" wp14:editId="56C0FCAF">
                  <wp:simplePos x="0" y="0"/>
                  <wp:positionH relativeFrom="page">
                    <wp:posOffset>4657090</wp:posOffset>
                  </wp:positionH>
                  <wp:positionV relativeFrom="paragraph">
                    <wp:posOffset>1660525</wp:posOffset>
                  </wp:positionV>
                  <wp:extent cx="41275" cy="0"/>
                  <wp:effectExtent l="0" t="0" r="0" b="0"/>
                  <wp:wrapNone/>
                  <wp:docPr id="469"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D0C56" id="Line 11"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30.75pt" to="369.9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8512" behindDoc="1" locked="0" layoutInCell="1" allowOverlap="1" wp14:anchorId="44AA9DC4" wp14:editId="60733A06">
                  <wp:simplePos x="0" y="0"/>
                  <wp:positionH relativeFrom="page">
                    <wp:posOffset>5501640</wp:posOffset>
                  </wp:positionH>
                  <wp:positionV relativeFrom="paragraph">
                    <wp:posOffset>1660525</wp:posOffset>
                  </wp:positionV>
                  <wp:extent cx="41910" cy="0"/>
                  <wp:effectExtent l="0" t="0" r="0" b="0"/>
                  <wp:wrapNone/>
                  <wp:docPr id="47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9BBCB1" id="Line 10"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30.75pt" to="436.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69536" behindDoc="1" locked="0" layoutInCell="1" allowOverlap="1" wp14:anchorId="3F85DF82" wp14:editId="0DDC4437">
                  <wp:simplePos x="0" y="0"/>
                  <wp:positionH relativeFrom="page">
                    <wp:posOffset>5946775</wp:posOffset>
                  </wp:positionH>
                  <wp:positionV relativeFrom="paragraph">
                    <wp:posOffset>1660525</wp:posOffset>
                  </wp:positionV>
                  <wp:extent cx="41275" cy="0"/>
                  <wp:effectExtent l="0" t="0" r="0" b="0"/>
                  <wp:wrapNone/>
                  <wp:docPr id="471"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EFD5B0" id="Line 9"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8.25pt,130.75pt" to="471.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" strokeweight=".14042mm">
                  <o:lock v:ext="edit" shapetype="f"/>
                  <w10:wrap anchorx="page"/>
                </v:line>
              </w:pict>
            </mc:Fallback>
          </mc:AlternateContent>
        </w:r>
      </w:ins>
      <w:ins w:id="1785" w:author="Aaron Quinlan" w:date="2019-07-09T15:58:00Z">
        <w:r w:rsidR="00195A70">
          <w:rPr>
            <w:noProof/>
          </w:rPr>
          <mc:AlternateContent>
            <mc:Choice Requires="wps">
              <w:drawing>
                <wp:anchor distT="0" distB="0" distL="114300" distR="114300" simplePos="0" relativeHeight="251857920" behindDoc="1" locked="0" layoutInCell="1" allowOverlap="1" wp14:anchorId="41661B75" wp14:editId="05383492">
                  <wp:simplePos x="0" y="0"/>
                  <wp:positionH relativeFrom="page">
                    <wp:posOffset>3943350</wp:posOffset>
                  </wp:positionH>
                  <wp:positionV relativeFrom="paragraph">
                    <wp:posOffset>1053465</wp:posOffset>
                  </wp:positionV>
                  <wp:extent cx="41275" cy="0"/>
                  <wp:effectExtent l="0" t="0" r="0" b="0"/>
                  <wp:wrapNone/>
                  <wp:docPr id="343"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530AF9" id="Line 20"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0.5pt,82.95pt" to="313.75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58944" behindDoc="1" locked="0" layoutInCell="1" allowOverlap="1" wp14:anchorId="58456914" wp14:editId="79DD0C43">
                  <wp:simplePos x="0" y="0"/>
                  <wp:positionH relativeFrom="page">
                    <wp:posOffset>5725160</wp:posOffset>
                  </wp:positionH>
                  <wp:positionV relativeFrom="paragraph">
                    <wp:posOffset>1053465</wp:posOffset>
                  </wp:positionV>
                  <wp:extent cx="41275" cy="0"/>
                  <wp:effectExtent l="0" t="0" r="0" b="0"/>
                  <wp:wrapNone/>
                  <wp:docPr id="34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39CD22" id="Line 19"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8pt,82.95pt" to="454.05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59968" behindDoc="1" locked="0" layoutInCell="1" allowOverlap="1" wp14:anchorId="302C6B0A" wp14:editId="33132C7C">
                  <wp:simplePos x="0" y="0"/>
                  <wp:positionH relativeFrom="page">
                    <wp:posOffset>6569710</wp:posOffset>
                  </wp:positionH>
                  <wp:positionV relativeFrom="paragraph">
                    <wp:posOffset>1053465</wp:posOffset>
                  </wp:positionV>
                  <wp:extent cx="41910" cy="0"/>
                  <wp:effectExtent l="0" t="0" r="0" b="0"/>
                  <wp:wrapNone/>
                  <wp:docPr id="34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E408A1" id="Line 18"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7.3pt,82.95pt" to="520.6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4SWEAIAACs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0992" behindDoc="1" locked="0" layoutInCell="1" allowOverlap="1" wp14:anchorId="019E6053" wp14:editId="33E20A5F">
                  <wp:simplePos x="0" y="0"/>
                  <wp:positionH relativeFrom="page">
                    <wp:posOffset>2874645</wp:posOffset>
                  </wp:positionH>
                  <wp:positionV relativeFrom="paragraph">
                    <wp:posOffset>1356995</wp:posOffset>
                  </wp:positionV>
                  <wp:extent cx="41910" cy="0"/>
                  <wp:effectExtent l="0" t="0" r="0" b="0"/>
                  <wp:wrapNone/>
                  <wp:docPr id="346"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CC990" id="Line 17"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06.85pt" to="229.6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2016" behindDoc="1" locked="0" layoutInCell="1" allowOverlap="1" wp14:anchorId="01B4BD87" wp14:editId="0DD788F3">
                  <wp:simplePos x="0" y="0"/>
                  <wp:positionH relativeFrom="page">
                    <wp:posOffset>4657090</wp:posOffset>
                  </wp:positionH>
                  <wp:positionV relativeFrom="paragraph">
                    <wp:posOffset>1356995</wp:posOffset>
                  </wp:positionV>
                  <wp:extent cx="41275" cy="0"/>
                  <wp:effectExtent l="0" t="0" r="0" b="0"/>
                  <wp:wrapNone/>
                  <wp:docPr id="347"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BD46A7" id="Line 16"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06.85pt" to="369.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3040" behindDoc="1" locked="0" layoutInCell="1" allowOverlap="1" wp14:anchorId="20AD8426" wp14:editId="3BB35892">
                  <wp:simplePos x="0" y="0"/>
                  <wp:positionH relativeFrom="page">
                    <wp:posOffset>5501640</wp:posOffset>
                  </wp:positionH>
                  <wp:positionV relativeFrom="paragraph">
                    <wp:posOffset>1356995</wp:posOffset>
                  </wp:positionV>
                  <wp:extent cx="41910" cy="0"/>
                  <wp:effectExtent l="0" t="0" r="0" b="0"/>
                  <wp:wrapNone/>
                  <wp:docPr id="348"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7C97FA" id="Line 15"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06.85pt" to="436.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780EAIAACs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4064" behindDoc="1" locked="0" layoutInCell="1" allowOverlap="1" wp14:anchorId="6A59A20E" wp14:editId="0BAAE07C">
                  <wp:simplePos x="0" y="0"/>
                  <wp:positionH relativeFrom="page">
                    <wp:posOffset>6000115</wp:posOffset>
                  </wp:positionH>
                  <wp:positionV relativeFrom="paragraph">
                    <wp:posOffset>1356995</wp:posOffset>
                  </wp:positionV>
                  <wp:extent cx="41910" cy="0"/>
                  <wp:effectExtent l="0" t="0" r="0" b="0"/>
                  <wp:wrapNone/>
                  <wp:docPr id="349"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1BEF27" id="Line 14"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2.45pt,106.85pt" to="475.7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5088" behindDoc="1" locked="0" layoutInCell="1" allowOverlap="1" wp14:anchorId="3572B004" wp14:editId="0BD7616C">
                  <wp:simplePos x="0" y="0"/>
                  <wp:positionH relativeFrom="page">
                    <wp:posOffset>6203950</wp:posOffset>
                  </wp:positionH>
                  <wp:positionV relativeFrom="paragraph">
                    <wp:posOffset>1356995</wp:posOffset>
                  </wp:positionV>
                  <wp:extent cx="41910" cy="0"/>
                  <wp:effectExtent l="0" t="0" r="0" b="0"/>
                  <wp:wrapNone/>
                  <wp:docPr id="35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F1716" id="Line 13"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5pt,106.85pt" to="491.8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CmWEAIAACs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6112" behindDoc="1" locked="0" layoutInCell="1" allowOverlap="1" wp14:anchorId="60C12926" wp14:editId="6D548A7E">
                  <wp:simplePos x="0" y="0"/>
                  <wp:positionH relativeFrom="page">
                    <wp:posOffset>2874645</wp:posOffset>
                  </wp:positionH>
                  <wp:positionV relativeFrom="paragraph">
                    <wp:posOffset>1660525</wp:posOffset>
                  </wp:positionV>
                  <wp:extent cx="41910" cy="0"/>
                  <wp:effectExtent l="0" t="0" r="0" b="0"/>
                  <wp:wrapNone/>
                  <wp:docPr id="351"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58DF7B" id="Line 12"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30.75pt" to="229.6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7136" behindDoc="1" locked="0" layoutInCell="1" allowOverlap="1" wp14:anchorId="5F51EEFF" wp14:editId="654A83C7">
                  <wp:simplePos x="0" y="0"/>
                  <wp:positionH relativeFrom="page">
                    <wp:posOffset>4657090</wp:posOffset>
                  </wp:positionH>
                  <wp:positionV relativeFrom="paragraph">
                    <wp:posOffset>1660525</wp:posOffset>
                  </wp:positionV>
                  <wp:extent cx="41275" cy="0"/>
                  <wp:effectExtent l="0" t="0" r="0" b="0"/>
                  <wp:wrapNone/>
                  <wp:docPr id="35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5DD4BC" id="Line 11"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30.75pt" to="369.9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8160" behindDoc="1" locked="0" layoutInCell="1" allowOverlap="1" wp14:anchorId="76AE4CA5" wp14:editId="17BF509A">
                  <wp:simplePos x="0" y="0"/>
                  <wp:positionH relativeFrom="page">
                    <wp:posOffset>5501640</wp:posOffset>
                  </wp:positionH>
                  <wp:positionV relativeFrom="paragraph">
                    <wp:posOffset>1660525</wp:posOffset>
                  </wp:positionV>
                  <wp:extent cx="41910" cy="0"/>
                  <wp:effectExtent l="0" t="0" r="0" b="0"/>
                  <wp:wrapNone/>
                  <wp:docPr id="35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D88E35" id="Line 10"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30.75pt" to="436.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69184" behindDoc="1" locked="0" layoutInCell="1" allowOverlap="1" wp14:anchorId="2183E4C3" wp14:editId="5BEBC4E3">
                  <wp:simplePos x="0" y="0"/>
                  <wp:positionH relativeFrom="page">
                    <wp:posOffset>5946775</wp:posOffset>
                  </wp:positionH>
                  <wp:positionV relativeFrom="paragraph">
                    <wp:posOffset>1660525</wp:posOffset>
                  </wp:positionV>
                  <wp:extent cx="41275" cy="0"/>
                  <wp:effectExtent l="0" t="0" r="0" b="0"/>
                  <wp:wrapNone/>
                  <wp:docPr id="35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5737A6" id="Line 9"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8.25pt,130.75pt" to="471.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" strokeweight=".14042mm">
                  <o:lock v:ext="edit" shapetype="f"/>
                  <w10:wrap anchorx="page"/>
                </v:line>
              </w:pict>
            </mc:Fallback>
          </mc:AlternateContent>
        </w:r>
      </w:ins>
      <w:commentRangeStart w:id="1786"/>
      <w:ins w:id="1787" w:author="Jeff Morgan" w:date="2019-07-09T15:57:00Z">
        <w:r w:rsidR="00A61948">
          <w:rPr>
            <w:noProof/>
          </w:rPr>
          <mc:AlternateContent>
            <mc:Choice Requires="wps">
              <w:drawing>
                <wp:anchor distT="0" distB="0" distL="114300" distR="114300" simplePos="0" relativeHeight="251757568" behindDoc="1" locked="0" layoutInCell="1" allowOverlap="1" wp14:anchorId="3D52D883" wp14:editId="2E48E5CB">
                  <wp:simplePos x="0" y="0"/>
                  <wp:positionH relativeFrom="page">
                    <wp:posOffset>3942715</wp:posOffset>
                  </wp:positionH>
                  <wp:positionV relativeFrom="paragraph">
                    <wp:posOffset>1052830</wp:posOffset>
                  </wp:positionV>
                  <wp:extent cx="41275" cy="0"/>
                  <wp:effectExtent l="18415" t="11430" r="29210" b="26670"/>
                  <wp:wrapNone/>
                  <wp:docPr id="224"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0"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0.45pt,82.9pt" to="313.7pt,8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758592" behindDoc="1" locked="0" layoutInCell="1" allowOverlap="1" wp14:anchorId="3DA46C2C" wp14:editId="67D69C23">
                  <wp:simplePos x="0" y="0"/>
                  <wp:positionH relativeFrom="page">
                    <wp:posOffset>5724525</wp:posOffset>
                  </wp:positionH>
                  <wp:positionV relativeFrom="paragraph">
                    <wp:posOffset>1052830</wp:posOffset>
                  </wp:positionV>
                  <wp:extent cx="41910" cy="0"/>
                  <wp:effectExtent l="9525" t="11430" r="24765" b="26670"/>
                  <wp:wrapNone/>
                  <wp:docPr id="225"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9"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75pt,82.9pt" to="454.05pt,8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" strokeweight="5054emu">
                  <w10:wrap anchorx="page"/>
                </v:line>
              </w:pict>
            </mc:Fallback>
          </mc:AlternateContent>
        </w:r>
        <w:r w:rsidR="00A61948">
          <w:rPr>
            <w:noProof/>
          </w:rPr>
          <mc:AlternateContent>
            <mc:Choice Requires="wps">
              <w:drawing>
                <wp:anchor distT="0" distB="0" distL="114300" distR="114300" simplePos="0" relativeHeight="251759616" behindDoc="1" locked="0" layoutInCell="1" allowOverlap="1" wp14:anchorId="2F30E7D9" wp14:editId="023B3059">
                  <wp:simplePos x="0" y="0"/>
                  <wp:positionH relativeFrom="page">
                    <wp:posOffset>6569710</wp:posOffset>
                  </wp:positionH>
                  <wp:positionV relativeFrom="paragraph">
                    <wp:posOffset>1052830</wp:posOffset>
                  </wp:positionV>
                  <wp:extent cx="41275" cy="0"/>
                  <wp:effectExtent l="16510" t="11430" r="31115" b="26670"/>
                  <wp:wrapNone/>
                  <wp:docPr id="226"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8"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7.3pt,82.9pt" to="520.55pt,8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XfhwCAABB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60640" behindDoc="1" locked="0" layoutInCell="1" allowOverlap="1" wp14:anchorId="33BA88DF" wp14:editId="162191E2">
                  <wp:simplePos x="0" y="0"/>
                  <wp:positionH relativeFrom="page">
                    <wp:posOffset>2874645</wp:posOffset>
                  </wp:positionH>
                  <wp:positionV relativeFrom="paragraph">
                    <wp:posOffset>1356995</wp:posOffset>
                  </wp:positionV>
                  <wp:extent cx="41275" cy="0"/>
                  <wp:effectExtent l="17145" t="10795" r="30480" b="27305"/>
                  <wp:wrapNone/>
                  <wp:docPr id="227"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7"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06.85pt" to="229.6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61664" behindDoc="1" locked="0" layoutInCell="1" allowOverlap="1" wp14:anchorId="20E63E6E" wp14:editId="3BF5C5B2">
                  <wp:simplePos x="0" y="0"/>
                  <wp:positionH relativeFrom="page">
                    <wp:posOffset>4656455</wp:posOffset>
                  </wp:positionH>
                  <wp:positionV relativeFrom="paragraph">
                    <wp:posOffset>1356995</wp:posOffset>
                  </wp:positionV>
                  <wp:extent cx="41910" cy="0"/>
                  <wp:effectExtent l="8255" t="10795" r="26035" b="27305"/>
                  <wp:wrapNone/>
                  <wp:docPr id="228"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6"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65pt,106.85pt" to="369.95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nouh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762688" behindDoc="1" locked="0" layoutInCell="1" allowOverlap="1" wp14:anchorId="5EAE1F4B" wp14:editId="58F37416">
                  <wp:simplePos x="0" y="0"/>
                  <wp:positionH relativeFrom="page">
                    <wp:posOffset>5501640</wp:posOffset>
                  </wp:positionH>
                  <wp:positionV relativeFrom="paragraph">
                    <wp:posOffset>1356995</wp:posOffset>
                  </wp:positionV>
                  <wp:extent cx="41275" cy="0"/>
                  <wp:effectExtent l="15240" t="10795" r="19685" b="27305"/>
                  <wp:wrapNone/>
                  <wp:docPr id="229"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5"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06.85pt" to="436.45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63712" behindDoc="1" locked="0" layoutInCell="1" allowOverlap="1" wp14:anchorId="0EB942CB" wp14:editId="74440E34">
                  <wp:simplePos x="0" y="0"/>
                  <wp:positionH relativeFrom="page">
                    <wp:posOffset>6000115</wp:posOffset>
                  </wp:positionH>
                  <wp:positionV relativeFrom="paragraph">
                    <wp:posOffset>1356995</wp:posOffset>
                  </wp:positionV>
                  <wp:extent cx="41275" cy="0"/>
                  <wp:effectExtent l="18415" t="10795" r="29210" b="27305"/>
                  <wp:wrapNone/>
                  <wp:docPr id="230"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4"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2.45pt,106.85pt" to="475.7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3SjxwCAABB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64736" behindDoc="1" locked="0" layoutInCell="1" allowOverlap="1" wp14:anchorId="71E1E463" wp14:editId="0203A1C7">
                  <wp:simplePos x="0" y="0"/>
                  <wp:positionH relativeFrom="page">
                    <wp:posOffset>6203950</wp:posOffset>
                  </wp:positionH>
                  <wp:positionV relativeFrom="paragraph">
                    <wp:posOffset>1356995</wp:posOffset>
                  </wp:positionV>
                  <wp:extent cx="41275" cy="0"/>
                  <wp:effectExtent l="19050" t="10795" r="28575" b="27305"/>
                  <wp:wrapNone/>
                  <wp:docPr id="231"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3"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5pt,106.85pt" to="491.75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3VxwCAABB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65760" behindDoc="1" locked="0" layoutInCell="1" allowOverlap="1" wp14:anchorId="606213DA" wp14:editId="2DA073C1">
                  <wp:simplePos x="0" y="0"/>
                  <wp:positionH relativeFrom="page">
                    <wp:posOffset>2874645</wp:posOffset>
                  </wp:positionH>
                  <wp:positionV relativeFrom="paragraph">
                    <wp:posOffset>1660525</wp:posOffset>
                  </wp:positionV>
                  <wp:extent cx="41275" cy="0"/>
                  <wp:effectExtent l="17145" t="9525" r="30480" b="28575"/>
                  <wp:wrapNone/>
                  <wp:docPr id="232"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2"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30.75pt" to="229.6pt,13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uTvBwCAABBBAAADgAAAGRycy9lMm9Eb2MueG1srFPBjtowEL1X6j9YvkMSGli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" strokeweight="5054emu">
                  <w10:wrap anchorx="page"/>
                </v:line>
              </w:pict>
            </mc:Fallback>
          </mc:AlternateContent>
        </w:r>
        <w:r w:rsidR="00A61948">
          <w:rPr>
            <w:noProof/>
          </w:rPr>
          <mc:AlternateContent>
            <mc:Choice Requires="wps">
              <w:drawing>
                <wp:anchor distT="0" distB="0" distL="114300" distR="114300" simplePos="0" relativeHeight="251766784" behindDoc="1" locked="0" layoutInCell="1" allowOverlap="1" wp14:anchorId="7F85909F" wp14:editId="420A17FA">
                  <wp:simplePos x="0" y="0"/>
                  <wp:positionH relativeFrom="page">
                    <wp:posOffset>4656455</wp:posOffset>
                  </wp:positionH>
                  <wp:positionV relativeFrom="paragraph">
                    <wp:posOffset>1660525</wp:posOffset>
                  </wp:positionV>
                  <wp:extent cx="41910" cy="0"/>
                  <wp:effectExtent l="8255" t="9525" r="26035" b="28575"/>
                  <wp:wrapNone/>
                  <wp:docPr id="233"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1"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65pt,130.75pt" to="369.95pt,13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67808" behindDoc="1" locked="0" layoutInCell="1" allowOverlap="1" wp14:anchorId="1846A12C" wp14:editId="68A1D62B">
                  <wp:simplePos x="0" y="0"/>
                  <wp:positionH relativeFrom="page">
                    <wp:posOffset>5501640</wp:posOffset>
                  </wp:positionH>
                  <wp:positionV relativeFrom="paragraph">
                    <wp:posOffset>1660525</wp:posOffset>
                  </wp:positionV>
                  <wp:extent cx="41275" cy="0"/>
                  <wp:effectExtent l="15240" t="9525" r="19685" b="28575"/>
                  <wp:wrapNone/>
                  <wp:docPr id="23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10"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30.75pt" to="436.45pt,13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68832" behindDoc="1" locked="0" layoutInCell="1" allowOverlap="1" wp14:anchorId="23A230E0" wp14:editId="2039C184">
                  <wp:simplePos x="0" y="0"/>
                  <wp:positionH relativeFrom="page">
                    <wp:posOffset>5946140</wp:posOffset>
                  </wp:positionH>
                  <wp:positionV relativeFrom="paragraph">
                    <wp:posOffset>1660525</wp:posOffset>
                  </wp:positionV>
                  <wp:extent cx="41910" cy="0"/>
                  <wp:effectExtent l="15240" t="9525" r="19050" b="28575"/>
                  <wp:wrapNone/>
                  <wp:docPr id="235"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9"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8.2pt,130.75pt" to="471.5pt,13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" strokeweight="5054emu">
                  <w10:wrap anchorx="page"/>
                </v:line>
              </w:pict>
            </mc:Fallback>
          </mc:AlternateContent>
        </w:r>
      </w:ins>
      <w:del w:id="1788" w:author="Jeff Morgan" w:date="2019-07-09T15:57:00Z">
        <w:r w:rsidR="00240831">
          <w:rPr>
            <w:noProof/>
          </w:rPr>
          <mc:AlternateContent>
            <mc:Choice Requires="wps">
              <w:drawing>
                <wp:anchor distT="0" distB="0" distL="114300" distR="114300" simplePos="0" relativeHeight="251646976" behindDoc="1" locked="0" layoutInCell="1" allowOverlap="1" wp14:anchorId="3D68116E" wp14:editId="49586C2C">
                  <wp:simplePos x="0" y="0"/>
                  <wp:positionH relativeFrom="page">
                    <wp:posOffset>3943350</wp:posOffset>
                  </wp:positionH>
                  <wp:positionV relativeFrom="paragraph">
                    <wp:posOffset>1053465</wp:posOffset>
                  </wp:positionV>
                  <wp:extent cx="41275" cy="0"/>
                  <wp:effectExtent l="9525" t="10160" r="6350" b="8890"/>
                  <wp:wrapNone/>
                  <wp:docPr id="27"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9A1779" id="Line 20"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0.5pt,82.95pt" to="313.7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" strokeweight=".14042mm">
                  <w10:wrap anchorx="page"/>
                </v:line>
              </w:pict>
            </mc:Fallback>
          </mc:AlternateContent>
        </w:r>
        <w:r w:rsidR="00240831">
          <w:rPr>
            <w:noProof/>
          </w:rPr>
          <mc:AlternateContent>
            <mc:Choice Requires="wps">
              <w:drawing>
                <wp:anchor distT="0" distB="0" distL="114300" distR="114300" simplePos="0" relativeHeight="251648000" behindDoc="1" locked="0" layoutInCell="1" allowOverlap="1" wp14:anchorId="5C717B61" wp14:editId="76CFF85C">
                  <wp:simplePos x="0" y="0"/>
                  <wp:positionH relativeFrom="page">
                    <wp:posOffset>5725160</wp:posOffset>
                  </wp:positionH>
                  <wp:positionV relativeFrom="paragraph">
                    <wp:posOffset>1053465</wp:posOffset>
                  </wp:positionV>
                  <wp:extent cx="41275" cy="0"/>
                  <wp:effectExtent l="10160" t="10160" r="5715" b="8890"/>
                  <wp:wrapNone/>
                  <wp:docPr id="26"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4C9AAB" id="Line 19"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8pt,82.95pt" to="454.0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edHAIAAEE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" strokeweight=".14042mm">
                  <w10:wrap anchorx="page"/>
                </v:line>
              </w:pict>
            </mc:Fallback>
          </mc:AlternateContent>
        </w:r>
        <w:r w:rsidR="00240831">
          <w:rPr>
            <w:noProof/>
          </w:rPr>
          <mc:AlternateContent>
            <mc:Choice Requires="wps">
              <w:drawing>
                <wp:anchor distT="0" distB="0" distL="114300" distR="114300" simplePos="0" relativeHeight="251649024" behindDoc="1" locked="0" layoutInCell="1" allowOverlap="1" wp14:anchorId="089730F4" wp14:editId="4C2D2D92">
                  <wp:simplePos x="0" y="0"/>
                  <wp:positionH relativeFrom="page">
                    <wp:posOffset>6569710</wp:posOffset>
                  </wp:positionH>
                  <wp:positionV relativeFrom="paragraph">
                    <wp:posOffset>1053465</wp:posOffset>
                  </wp:positionV>
                  <wp:extent cx="41910" cy="0"/>
                  <wp:effectExtent l="6985" t="10160" r="8255" b="889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0ABBBB" id="Line 18"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7.3pt,82.95pt" to="520.6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R5HAIAAEE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" strokeweight=".14042mm">
                  <w10:wrap anchorx="page"/>
                </v:line>
              </w:pict>
            </mc:Fallback>
          </mc:AlternateContent>
        </w:r>
        <w:r w:rsidR="00240831">
          <w:rPr>
            <w:noProof/>
          </w:rPr>
          <mc:AlternateContent>
            <mc:Choice Requires="wps">
              <w:drawing>
                <wp:anchor distT="0" distB="0" distL="114300" distR="114300" simplePos="0" relativeHeight="251650048" behindDoc="1" locked="0" layoutInCell="1" allowOverlap="1" wp14:anchorId="2B3DA5A8" wp14:editId="7C5B17B6">
                  <wp:simplePos x="0" y="0"/>
                  <wp:positionH relativeFrom="page">
                    <wp:posOffset>2874645</wp:posOffset>
                  </wp:positionH>
                  <wp:positionV relativeFrom="paragraph">
                    <wp:posOffset>1356995</wp:posOffset>
                  </wp:positionV>
                  <wp:extent cx="41910" cy="0"/>
                  <wp:effectExtent l="7620" t="8890" r="7620" b="10160"/>
                  <wp:wrapNone/>
                  <wp:docPr id="2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020DF6" id="Line 17"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06.85pt" to="229.65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izHAIAAEE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51072" behindDoc="1" locked="0" layoutInCell="1" allowOverlap="1" wp14:anchorId="7708ED87" wp14:editId="051007E8">
                  <wp:simplePos x="0" y="0"/>
                  <wp:positionH relativeFrom="page">
                    <wp:posOffset>4657090</wp:posOffset>
                  </wp:positionH>
                  <wp:positionV relativeFrom="paragraph">
                    <wp:posOffset>1356995</wp:posOffset>
                  </wp:positionV>
                  <wp:extent cx="41275" cy="0"/>
                  <wp:effectExtent l="8890" t="8890" r="6985" b="10160"/>
                  <wp:wrapNone/>
                  <wp:docPr id="23"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9F368E" id="Line 16"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06.85pt" to="369.95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" strokeweight=".14042mm">
                  <w10:wrap anchorx="page"/>
                </v:line>
              </w:pict>
            </mc:Fallback>
          </mc:AlternateContent>
        </w:r>
        <w:r w:rsidR="00240831">
          <w:rPr>
            <w:noProof/>
          </w:rPr>
          <mc:AlternateContent>
            <mc:Choice Requires="wps">
              <w:drawing>
                <wp:anchor distT="0" distB="0" distL="114300" distR="114300" simplePos="0" relativeHeight="251652096" behindDoc="1" locked="0" layoutInCell="1" allowOverlap="1" wp14:anchorId="2C8D4988" wp14:editId="183DEC23">
                  <wp:simplePos x="0" y="0"/>
                  <wp:positionH relativeFrom="page">
                    <wp:posOffset>5501640</wp:posOffset>
                  </wp:positionH>
                  <wp:positionV relativeFrom="paragraph">
                    <wp:posOffset>1356995</wp:posOffset>
                  </wp:positionV>
                  <wp:extent cx="41910" cy="0"/>
                  <wp:effectExtent l="5715" t="8890" r="9525" b="10160"/>
                  <wp:wrapNone/>
                  <wp:docPr id="22"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509CEE" id="Line 15"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06.85pt" to="436.5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iYoHAIAAEE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" strokeweight=".14042mm">
                  <w10:wrap anchorx="page"/>
                </v:line>
              </w:pict>
            </mc:Fallback>
          </mc:AlternateContent>
        </w:r>
        <w:r w:rsidR="00240831">
          <w:rPr>
            <w:noProof/>
          </w:rPr>
          <mc:AlternateContent>
            <mc:Choice Requires="wps">
              <w:drawing>
                <wp:anchor distT="0" distB="0" distL="114300" distR="114300" simplePos="0" relativeHeight="251653120" behindDoc="1" locked="0" layoutInCell="1" allowOverlap="1" wp14:anchorId="434AB90D" wp14:editId="6898E9F9">
                  <wp:simplePos x="0" y="0"/>
                  <wp:positionH relativeFrom="page">
                    <wp:posOffset>6000115</wp:posOffset>
                  </wp:positionH>
                  <wp:positionV relativeFrom="paragraph">
                    <wp:posOffset>1356995</wp:posOffset>
                  </wp:positionV>
                  <wp:extent cx="41910" cy="0"/>
                  <wp:effectExtent l="8890" t="8890" r="6350" b="10160"/>
                  <wp:wrapNone/>
                  <wp:docPr id="21"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7DEADC" id="Line 14"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2.45pt,106.85pt" to="475.75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CGIHAIAAEE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" strokeweight=".14042mm">
                  <w10:wrap anchorx="page"/>
                </v:line>
              </w:pict>
            </mc:Fallback>
          </mc:AlternateContent>
        </w:r>
        <w:r w:rsidR="00240831">
          <w:rPr>
            <w:noProof/>
          </w:rPr>
          <mc:AlternateContent>
            <mc:Choice Requires="wps">
              <w:drawing>
                <wp:anchor distT="0" distB="0" distL="114300" distR="114300" simplePos="0" relativeHeight="251654144" behindDoc="1" locked="0" layoutInCell="1" allowOverlap="1" wp14:anchorId="24AA0EFA" wp14:editId="357C09FE">
                  <wp:simplePos x="0" y="0"/>
                  <wp:positionH relativeFrom="page">
                    <wp:posOffset>6203950</wp:posOffset>
                  </wp:positionH>
                  <wp:positionV relativeFrom="paragraph">
                    <wp:posOffset>1356995</wp:posOffset>
                  </wp:positionV>
                  <wp:extent cx="41910" cy="0"/>
                  <wp:effectExtent l="12700" t="8890" r="12065" b="10160"/>
                  <wp:wrapNone/>
                  <wp:docPr id="2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9A887" id="Line 13"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5pt,106.85pt" to="491.8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4RQGwIAAEE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" strokeweight=".14042mm">
                  <w10:wrap anchorx="page"/>
                </v:line>
              </w:pict>
            </mc:Fallback>
          </mc:AlternateContent>
        </w:r>
        <w:r w:rsidR="00240831">
          <w:rPr>
            <w:noProof/>
          </w:rPr>
          <mc:AlternateContent>
            <mc:Choice Requires="wps">
              <w:drawing>
                <wp:anchor distT="0" distB="0" distL="114300" distR="114300" simplePos="0" relativeHeight="251655168" behindDoc="1" locked="0" layoutInCell="1" allowOverlap="1" wp14:anchorId="2B0D4BD6" wp14:editId="7F659902">
                  <wp:simplePos x="0" y="0"/>
                  <wp:positionH relativeFrom="page">
                    <wp:posOffset>2874645</wp:posOffset>
                  </wp:positionH>
                  <wp:positionV relativeFrom="paragraph">
                    <wp:posOffset>1660525</wp:posOffset>
                  </wp:positionV>
                  <wp:extent cx="41910" cy="0"/>
                  <wp:effectExtent l="7620" t="7620" r="7620" b="11430"/>
                  <wp:wrapNone/>
                  <wp:docPr id="1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AFEA4" id="Line 12"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30.75pt" to="229.65pt,1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56192" behindDoc="1" locked="0" layoutInCell="1" allowOverlap="1" wp14:anchorId="3823215E" wp14:editId="31EE8610">
                  <wp:simplePos x="0" y="0"/>
                  <wp:positionH relativeFrom="page">
                    <wp:posOffset>4657090</wp:posOffset>
                  </wp:positionH>
                  <wp:positionV relativeFrom="paragraph">
                    <wp:posOffset>1660525</wp:posOffset>
                  </wp:positionV>
                  <wp:extent cx="41275" cy="0"/>
                  <wp:effectExtent l="8890" t="7620" r="6985" b="11430"/>
                  <wp:wrapNone/>
                  <wp:docPr id="1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6C031A" id="Line 11"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30.75pt" to="369.95pt,1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" strokeweight=".14042mm">
                  <w10:wrap anchorx="page"/>
                </v:line>
              </w:pict>
            </mc:Fallback>
          </mc:AlternateContent>
        </w:r>
        <w:r w:rsidR="00240831">
          <w:rPr>
            <w:noProof/>
          </w:rPr>
          <mc:AlternateContent>
            <mc:Choice Requires="wps">
              <w:drawing>
                <wp:anchor distT="0" distB="0" distL="114300" distR="114300" simplePos="0" relativeHeight="251657216" behindDoc="1" locked="0" layoutInCell="1" allowOverlap="1" wp14:anchorId="36C3D7B5" wp14:editId="2A1C0429">
                  <wp:simplePos x="0" y="0"/>
                  <wp:positionH relativeFrom="page">
                    <wp:posOffset>5501640</wp:posOffset>
                  </wp:positionH>
                  <wp:positionV relativeFrom="paragraph">
                    <wp:posOffset>1660525</wp:posOffset>
                  </wp:positionV>
                  <wp:extent cx="41910" cy="0"/>
                  <wp:effectExtent l="5715" t="7620" r="9525" b="11430"/>
                  <wp:wrapNone/>
                  <wp:docPr id="17"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E16E2" id="Line 10"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30.75pt" to="436.5pt,1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8uHAIAAEEEAAAOAAAAZHJzL2Uyb0RvYy54bWysU82O2jAQvlfqO1i+QxIaWI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" strokeweight=".14042mm">
                  <w10:wrap anchorx="page"/>
                </v:line>
              </w:pict>
            </mc:Fallback>
          </mc:AlternateContent>
        </w:r>
        <w:r w:rsidR="00240831">
          <w:rPr>
            <w:noProof/>
          </w:rPr>
          <mc:AlternateContent>
            <mc:Choice Requires="wps">
              <w:drawing>
                <wp:anchor distT="0" distB="0" distL="114300" distR="114300" simplePos="0" relativeHeight="251658240" behindDoc="1" locked="0" layoutInCell="1" allowOverlap="1" wp14:anchorId="12371C50" wp14:editId="656BC420">
                  <wp:simplePos x="0" y="0"/>
                  <wp:positionH relativeFrom="page">
                    <wp:posOffset>5946775</wp:posOffset>
                  </wp:positionH>
                  <wp:positionV relativeFrom="paragraph">
                    <wp:posOffset>1660525</wp:posOffset>
                  </wp:positionV>
                  <wp:extent cx="41275" cy="0"/>
                  <wp:effectExtent l="12700" t="7620" r="12700" b="11430"/>
                  <wp:wrapNone/>
                  <wp:docPr id="16"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C1693" id="Line 9"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8.25pt,130.75pt" to="471.5pt,1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MvSGwIAAEA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" strokeweight=".14042mm">
                  <w10:wrap anchorx="page"/>
                </v:line>
              </w:pict>
            </mc:Fallback>
          </mc:AlternateContent>
        </w:r>
      </w:del>
      <w:r w:rsidR="001A290F">
        <w:t xml:space="preserve">Differential expression and translation efficiency analyses were performed using all genes, but with  a  minimum count of 10 or greater per gene across samples,  as recommended </w:t>
      </w:r>
      <w:r w:rsidR="001A290F">
        <w:rPr>
          <w:spacing w:val="-3"/>
        </w:rPr>
        <w:t xml:space="preserve">by  </w:t>
      </w:r>
      <w:r w:rsidR="001A290F">
        <w:t>the DESeq2 documen</w:t>
      </w:r>
      <w:del w:id="1789" w:author="JONATHAN ROBERT BELYEU" w:date="2019-07-06T21:06:00Z">
        <w:r w:rsidR="001A290F">
          <w:delText xml:space="preserve">-   </w:delText>
        </w:r>
      </w:del>
      <w:r w:rsidR="001A290F">
        <w:t>tation</w:t>
      </w:r>
      <w:r w:rsidR="001A290F">
        <w:rPr>
          <w:spacing w:val="59"/>
        </w:rPr>
        <w:t xml:space="preserve"> </w:t>
      </w:r>
      <w:r w:rsidR="001A290F">
        <w:t>(</w:t>
      </w:r>
      <w:r w:rsidR="001A290F">
        <w:rPr>
          <w:i/>
        </w:rPr>
        <w:t>40</w:t>
      </w:r>
      <w:r w:rsidR="001A290F">
        <w:t>).</w:t>
      </w:r>
      <w:commentRangeEnd w:id="1786"/>
      <w:r w:rsidR="00AE7DEB">
        <w:rPr>
          <w:rStyle w:val="CommentReference"/>
        </w:rPr>
        <w:commentReference w:id="1786"/>
      </w:r>
      <w:r w:rsidR="001A290F">
        <w:tab/>
        <w:t xml:space="preserve">Differential expression </w:t>
      </w:r>
      <w:r w:rsidR="001A290F">
        <w:rPr>
          <w:spacing w:val="-3"/>
        </w:rPr>
        <w:t xml:space="preserve">for </w:t>
      </w:r>
      <w:proofErr w:type="spellStart"/>
      <w:r w:rsidR="001A290F">
        <w:t>ribo</w:t>
      </w:r>
      <w:proofErr w:type="spellEnd"/>
      <w:r w:rsidR="001A290F">
        <w:t>-seq and RNA-seq was performed</w:t>
      </w:r>
      <w:del w:id="1790" w:author="JONATHAN ROBERT BELYEU" w:date="2019-07-06T21:06:00Z">
        <w:r w:rsidR="001A290F">
          <w:delText xml:space="preserve"> </w:delText>
        </w:r>
      </w:del>
      <w:r w:rsidR="001A290F">
        <w:t xml:space="preserve"> </w:t>
      </w:r>
      <w:del w:id="1791" w:author="JONATHAN ROBERT BELYEU" w:date="2019-07-06T21:06:00Z">
        <w:r w:rsidR="001A290F">
          <w:delText xml:space="preserve">as  </w:delText>
        </w:r>
      </w:del>
      <w:ins w:id="1792" w:author="JONATHAN ROBERT BELYEU" w:date="2019-07-06T21:06:00Z">
        <w:r w:rsidR="00AB6D75">
          <w:t xml:space="preserve">as </w:t>
        </w:r>
      </w:ins>
      <w:r w:rsidR="001A290F">
        <w:t>detailed  in  the</w:t>
      </w:r>
      <w:r w:rsidR="001A290F">
        <w:rPr>
          <w:spacing w:val="21"/>
        </w:rPr>
        <w:t xml:space="preserve"> </w:t>
      </w:r>
      <w:r w:rsidR="001A290F">
        <w:t>associ</w:t>
      </w:r>
      <w:del w:id="1793" w:author="JONATHAN ROBERT BELYEU" w:date="2019-07-06T21:06:00Z">
        <w:r w:rsidR="001A290F">
          <w:delText xml:space="preserve">- </w:delText>
        </w:r>
      </w:del>
      <w:r w:rsidR="001A290F">
        <w:t>ated</w:t>
      </w:r>
      <w:ins w:id="1794" w:author="JONATHAN ROBERT BELYEU" w:date="2019-07-06T21:06:00Z">
        <w:r w:rsidR="00AB6D75">
          <w:t xml:space="preserve"> </w:t>
        </w:r>
      </w:ins>
      <w:del w:id="1795" w:author="JONATHAN ROBERT BELYEU" w:date="2019-07-06T21:06:00Z">
        <w:r w:rsidR="001A290F">
          <w:tab/>
        </w:r>
      </w:del>
      <w:r w:rsidR="001A290F">
        <w:t>scripts</w:t>
      </w:r>
      <w:ins w:id="1796" w:author="JONATHAN ROBERT BELYEU" w:date="2019-07-06T21:06:00Z">
        <w:r w:rsidR="00AB6D75">
          <w:t xml:space="preserve"> </w:t>
        </w:r>
      </w:ins>
      <w:del w:id="1797" w:author="JONATHAN ROBERT BELYEU" w:date="2019-07-06T21:06:00Z">
        <w:r w:rsidR="001A290F">
          <w:tab/>
        </w:r>
        <w:r w:rsidR="001A290F">
          <w:tab/>
        </w:r>
      </w:del>
      <w:r w:rsidR="001A290F">
        <w:t>(https://github.com/j-berg/xpressyourself manuscript/blob/master/</w:t>
      </w:r>
      <w:proofErr w:type="spellStart"/>
      <w:r w:rsidR="001A290F">
        <w:t>isrib</w:t>
      </w:r>
      <w:proofErr w:type="spellEnd"/>
      <w:r w:rsidR="001A290F">
        <w:t xml:space="preserve"> analysis/</w:t>
      </w:r>
      <w:proofErr w:type="spellStart"/>
      <w:r w:rsidR="001A290F">
        <w:t>isrib</w:t>
      </w:r>
      <w:proofErr w:type="spellEnd"/>
      <w:r w:rsidR="001A290F">
        <w:rPr>
          <w:spacing w:val="-33"/>
        </w:rPr>
        <w:t xml:space="preserve"> </w:t>
      </w:r>
      <w:r w:rsidR="001A290F">
        <w:rPr>
          <w:spacing w:val="-3"/>
        </w:rPr>
        <w:t xml:space="preserve">analysis.py, </w:t>
      </w:r>
      <w:r w:rsidR="001A290F">
        <w:t>https://github.com/j-berg/xpressyourself manuscript/blob/master/</w:t>
      </w:r>
      <w:proofErr w:type="spellStart"/>
      <w:r w:rsidR="001A290F">
        <w:t>isrib</w:t>
      </w:r>
      <w:proofErr w:type="spellEnd"/>
      <w:r w:rsidR="001A290F">
        <w:t xml:space="preserve"> analysis/</w:t>
      </w:r>
      <w:proofErr w:type="spellStart"/>
      <w:r w:rsidR="001A290F">
        <w:t>isrib</w:t>
      </w:r>
      <w:proofErr w:type="spellEnd"/>
      <w:r w:rsidR="001A290F">
        <w:t xml:space="preserve"> de/</w:t>
      </w:r>
      <w:proofErr w:type="spellStart"/>
      <w:r w:rsidR="001A290F">
        <w:t>isrib</w:t>
      </w:r>
      <w:proofErr w:type="spellEnd"/>
      <w:r w:rsidR="001A290F">
        <w:t xml:space="preserve"> de </w:t>
      </w:r>
      <w:r w:rsidR="001A290F">
        <w:rPr>
          <w:spacing w:val="-3"/>
        </w:rPr>
        <w:t xml:space="preserve">analysis.py, </w:t>
      </w:r>
      <w:r w:rsidR="001A290F">
        <w:t>https://github.com/j-berg/xpressyourself manuscript/blob/master/</w:t>
      </w:r>
      <w:proofErr w:type="spellStart"/>
      <w:r w:rsidR="001A290F">
        <w:t>isrib</w:t>
      </w:r>
      <w:proofErr w:type="spellEnd"/>
      <w:r w:rsidR="001A290F">
        <w:t xml:space="preserve"> analysis/</w:t>
      </w:r>
      <w:proofErr w:type="spellStart"/>
      <w:r w:rsidR="001A290F">
        <w:t>isrib</w:t>
      </w:r>
      <w:proofErr w:type="spellEnd"/>
      <w:r w:rsidR="001A290F">
        <w:rPr>
          <w:spacing w:val="2"/>
        </w:rPr>
        <w:t xml:space="preserve"> </w:t>
      </w:r>
      <w:r w:rsidR="001A290F">
        <w:t>de/run</w:t>
      </w:r>
      <w:r w:rsidR="001A290F">
        <w:rPr>
          <w:spacing w:val="1"/>
        </w:rPr>
        <w:t xml:space="preserve"> </w:t>
      </w:r>
      <w:r w:rsidR="001A290F">
        <w:t>de.sh).</w:t>
      </w:r>
      <w:r w:rsidR="001A290F">
        <w:tab/>
      </w:r>
      <w:r w:rsidR="001A290F">
        <w:rPr>
          <w:spacing w:val="-3"/>
        </w:rPr>
        <w:t xml:space="preserve">Adjusted </w:t>
      </w:r>
      <w:r w:rsidR="001A290F">
        <w:t xml:space="preserve">p-values in the associated figures were calculated from the differential expression of the translation efficiencies of each gene </w:t>
      </w:r>
      <w:r w:rsidR="001A290F">
        <w:rPr>
          <w:spacing w:val="-3"/>
        </w:rPr>
        <w:t xml:space="preserve">for </w:t>
      </w:r>
      <w:r w:rsidR="001A290F">
        <w:t>a given condition. Those passing an adjusted p-value threshold of less than or equal to 0.1</w:t>
      </w:r>
      <w:r w:rsidR="001A290F">
        <w:rPr>
          <w:spacing w:val="-27"/>
        </w:rPr>
        <w:t xml:space="preserve"> </w:t>
      </w:r>
      <w:r w:rsidR="001A290F">
        <w:rPr>
          <w:spacing w:val="-4"/>
        </w:rPr>
        <w:t xml:space="preserve">are </w:t>
      </w:r>
      <w:r w:rsidR="001A290F">
        <w:t>highlighted in</w:t>
      </w:r>
      <w:r w:rsidR="001A290F">
        <w:rPr>
          <w:spacing w:val="-3"/>
        </w:rPr>
        <w:t xml:space="preserve"> </w:t>
      </w:r>
      <w:r w:rsidR="001A290F">
        <w:t>black.</w:t>
      </w:r>
    </w:p>
    <w:p w14:paraId="78024478" w14:textId="77777777" w:rsidR="009F54E5" w:rsidRDefault="009F54E5">
      <w:pPr>
        <w:spacing w:line="453" w:lineRule="auto"/>
        <w:sectPr w:rsidR="009F54E5">
          <w:type w:val="continuous"/>
          <w:pgSz w:w="12240" w:h="20160"/>
          <w:pgMar w:top="1400" w:right="520" w:bottom="360" w:left="600" w:header="720" w:footer="720" w:gutter="0"/>
          <w:cols w:space="720"/>
        </w:sectPr>
      </w:pPr>
    </w:p>
    <w:p w14:paraId="0A0997F9" w14:textId="04FE4691" w:rsidR="009F54E5" w:rsidRDefault="001A290F">
      <w:pPr>
        <w:pStyle w:val="BodyText"/>
        <w:spacing w:before="73" w:line="453" w:lineRule="auto"/>
        <w:ind w:left="120"/>
      </w:pPr>
      <w:r>
        <w:lastRenderedPageBreak/>
        <w:t xml:space="preserve">Gene coverage profiles were </w:t>
      </w:r>
      <w:proofErr w:type="spellStart"/>
      <w:ins w:id="1798" w:author="Yeyun Ouyang" w:date="2019-07-09T16:01:00Z">
        <w:r w:rsidR="007A02DF">
          <w:t>generating</w:t>
        </w:r>
      </w:ins>
      <w:ins w:id="1799" w:author="Jon Belyeu" w:date="2019-07-09T16:00:00Z">
        <w:r w:rsidR="00E43377">
          <w:t>generating</w:t>
        </w:r>
      </w:ins>
      <w:ins w:id="1800" w:author="Aaron Quinlan" w:date="2019-07-09T15:58:00Z">
        <w:r w:rsidR="00B6686C">
          <w:t>generating</w:t>
        </w:r>
      </w:ins>
      <w:ins w:id="1801" w:author="Jeff Morgan" w:date="2019-07-09T15:57:00Z">
        <w:r w:rsidR="004D1738">
          <w:t>generat</w:t>
        </w:r>
      </w:ins>
      <w:ins w:id="1802" w:author="Jeff Morgan" w:date="2019-07-05T11:54:00Z">
        <w:r w:rsidR="00AE7DEB">
          <w:t>ed</w:t>
        </w:r>
      </w:ins>
      <w:proofErr w:type="spellEnd"/>
      <w:del w:id="1803" w:author="Jeff Morgan" w:date="2019-07-05T11:54:00Z">
        <w:r w:rsidR="004D1738" w:rsidDel="00AE7DEB">
          <w:delText>ing</w:delText>
        </w:r>
      </w:del>
      <w:del w:id="1804" w:author="Jeff Morgan" w:date="2019-07-09T15:57:00Z">
        <w:r>
          <w:delText>generating</w:delText>
        </w:r>
      </w:del>
      <w:r>
        <w:t xml:space="preserve"> using IGV (</w:t>
      </w:r>
      <w:r>
        <w:rPr>
          <w:i/>
        </w:rPr>
        <w:t>32</w:t>
      </w:r>
      <w:r>
        <w:t xml:space="preserve">). Interactive scatter plots were generated using </w:t>
      </w:r>
      <w:proofErr w:type="spellStart"/>
      <w:r>
        <w:t>Plotly</w:t>
      </w:r>
      <w:proofErr w:type="spellEnd"/>
      <w:r>
        <w:t xml:space="preserve"> Express (</w:t>
      </w:r>
      <w:r>
        <w:rPr>
          <w:i/>
        </w:rPr>
        <w:t>57</w:t>
      </w:r>
      <w:ins w:id="1805" w:author="Jeff Morgan" w:date="2019-07-09T15:57:00Z">
        <w:r w:rsidR="004D1738">
          <w:t>)</w:t>
        </w:r>
      </w:ins>
      <w:ins w:id="1806" w:author="Jeff Morgan" w:date="2019-07-05T11:54:00Z">
        <w:r w:rsidR="00AE7DEB">
          <w:t>.</w:t>
        </w:r>
      </w:ins>
      <w:del w:id="1807" w:author="Jeff Morgan" w:date="2019-07-09T15:57:00Z">
        <w:r>
          <w:delText>)</w:delText>
        </w:r>
      </w:del>
    </w:p>
    <w:p w14:paraId="2D17DFFC" w14:textId="77777777" w:rsidR="009F54E5" w:rsidRDefault="001A290F">
      <w:pPr>
        <w:pStyle w:val="Heading2"/>
        <w:numPr>
          <w:ilvl w:val="1"/>
          <w:numId w:val="34"/>
        </w:numPr>
        <w:tabs>
          <w:tab w:val="left" w:pos="824"/>
          <w:tab w:val="left" w:pos="825"/>
        </w:tabs>
        <w:spacing w:before="130"/>
        <w:ind w:left="824" w:hanging="704"/>
        <w:pPrChange w:id="1808" w:author="Yeyun Ouyang" w:date="2019-07-09T16:01:00Z">
          <w:pPr>
            <w:pStyle w:val="Heading2"/>
            <w:numPr>
              <w:ilvl w:val="1"/>
              <w:numId w:val="26"/>
            </w:numPr>
            <w:tabs>
              <w:tab w:val="left" w:pos="824"/>
              <w:tab w:val="left" w:pos="825"/>
            </w:tabs>
            <w:spacing w:before="130"/>
            <w:ind w:left="824" w:hanging="704"/>
          </w:pPr>
        </w:pPrChange>
      </w:pPr>
      <w:r>
        <w:t>TCGA Data</w:t>
      </w:r>
      <w:r>
        <w:rPr>
          <w:spacing w:val="-3"/>
        </w:rPr>
        <w:t xml:space="preserve"> </w:t>
      </w:r>
      <w:r>
        <w:t>Analysis</w:t>
      </w:r>
    </w:p>
    <w:p w14:paraId="07F886B0" w14:textId="29E5DAA8" w:rsidR="009F54E5" w:rsidRDefault="007A02DF">
      <w:pPr>
        <w:pStyle w:val="BodyText"/>
        <w:tabs>
          <w:tab w:val="left" w:pos="7606"/>
          <w:tab w:val="left" w:pos="7813"/>
          <w:tab w:val="left" w:pos="10665"/>
        </w:tabs>
        <w:spacing w:before="216" w:line="478" w:lineRule="exact"/>
        <w:ind w:left="119" w:right="197"/>
        <w:jc w:val="both"/>
      </w:pPr>
      <w:ins w:id="1809" w:author="Yeyun Ouyang" w:date="2019-07-09T16:01:00Z">
        <w:r>
          <w:rPr>
            <w:noProof/>
          </w:rPr>
          <mc:AlternateContent>
            <mc:Choice Requires="wps">
              <w:drawing>
                <wp:anchor distT="0" distB="0" distL="114300" distR="114300" simplePos="0" relativeHeight="252071936" behindDoc="1" locked="0" layoutInCell="1" allowOverlap="1" wp14:anchorId="7202186C" wp14:editId="556FECAE">
                  <wp:simplePos x="0" y="0"/>
                  <wp:positionH relativeFrom="page">
                    <wp:posOffset>2874645</wp:posOffset>
                  </wp:positionH>
                  <wp:positionV relativeFrom="paragraph">
                    <wp:posOffset>1895475</wp:posOffset>
                  </wp:positionV>
                  <wp:extent cx="41910" cy="0"/>
                  <wp:effectExtent l="0" t="0" r="0" b="0"/>
                  <wp:wrapNone/>
                  <wp:docPr id="589" name="Lin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145E2" id="Line 125"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49.25pt" to="229.6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d5rEQIAAC0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" strokeweight=".14042mm">
                  <o:lock v:ext="edit" shapetype="f"/>
                  <w10:wrap anchorx="page"/>
                </v:line>
              </w:pict>
            </mc:Fallback>
          </mc:AlternateContent>
        </w:r>
        <w:r>
          <w:rPr>
            <w:noProof/>
          </w:rPr>
          <mc:AlternateContent>
            <mc:Choice Requires="wps">
              <w:drawing>
                <wp:anchor distT="0" distB="0" distL="114300" distR="114300" simplePos="0" relativeHeight="252072960" behindDoc="1" locked="0" layoutInCell="1" allowOverlap="1" wp14:anchorId="41D7BC62" wp14:editId="0C62C808">
                  <wp:simplePos x="0" y="0"/>
                  <wp:positionH relativeFrom="page">
                    <wp:posOffset>4662805</wp:posOffset>
                  </wp:positionH>
                  <wp:positionV relativeFrom="paragraph">
                    <wp:posOffset>1895475</wp:posOffset>
                  </wp:positionV>
                  <wp:extent cx="41910" cy="0"/>
                  <wp:effectExtent l="0" t="0" r="0" b="0"/>
                  <wp:wrapNone/>
                  <wp:docPr id="590"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A44750" id="Line 124"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15pt,149.25pt" to="370.4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" strokeweight=".14042mm">
                  <o:lock v:ext="edit" shapetype="f"/>
                  <w10:wrap anchorx="page"/>
                </v:line>
              </w:pict>
            </mc:Fallback>
          </mc:AlternateContent>
        </w:r>
        <w:r>
          <w:rPr>
            <w:noProof/>
          </w:rPr>
          <mc:AlternateContent>
            <mc:Choice Requires="wps">
              <w:drawing>
                <wp:anchor distT="0" distB="0" distL="114300" distR="114300" simplePos="0" relativeHeight="252073984" behindDoc="1" locked="0" layoutInCell="1" allowOverlap="1" wp14:anchorId="44A098DF" wp14:editId="6015852B">
                  <wp:simplePos x="0" y="0"/>
                  <wp:positionH relativeFrom="page">
                    <wp:posOffset>5282565</wp:posOffset>
                  </wp:positionH>
                  <wp:positionV relativeFrom="paragraph">
                    <wp:posOffset>1895475</wp:posOffset>
                  </wp:positionV>
                  <wp:extent cx="41910" cy="0"/>
                  <wp:effectExtent l="0" t="0" r="0" b="0"/>
                  <wp:wrapNone/>
                  <wp:docPr id="591"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5EBF86" id="Line 123"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95pt,149.25pt" to="419.2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pXmEQIAAC0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2075008" behindDoc="1" locked="0" layoutInCell="1" allowOverlap="1" wp14:anchorId="34A29A83" wp14:editId="5D0E6FE6">
                  <wp:simplePos x="0" y="0"/>
                  <wp:positionH relativeFrom="page">
                    <wp:posOffset>1671320</wp:posOffset>
                  </wp:positionH>
                  <wp:positionV relativeFrom="paragraph">
                    <wp:posOffset>2503170</wp:posOffset>
                  </wp:positionV>
                  <wp:extent cx="41910" cy="0"/>
                  <wp:effectExtent l="0" t="0" r="0" b="0"/>
                  <wp:wrapNone/>
                  <wp:docPr id="592" name="Lin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4EC56" id="Line 122"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197.1pt" to="134.9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" strokeweight=".14042mm">
                  <o:lock v:ext="edit" shapetype="f"/>
                  <w10:wrap anchorx="page"/>
                </v:line>
              </w:pict>
            </mc:Fallback>
          </mc:AlternateContent>
        </w:r>
        <w:r>
          <w:rPr>
            <w:noProof/>
          </w:rPr>
          <mc:AlternateContent>
            <mc:Choice Requires="wps">
              <w:drawing>
                <wp:anchor distT="0" distB="0" distL="114300" distR="114300" simplePos="0" relativeHeight="252076032" behindDoc="1" locked="0" layoutInCell="1" allowOverlap="1" wp14:anchorId="0DE7C25E" wp14:editId="0F1854A3">
                  <wp:simplePos x="0" y="0"/>
                  <wp:positionH relativeFrom="page">
                    <wp:posOffset>3439160</wp:posOffset>
                  </wp:positionH>
                  <wp:positionV relativeFrom="paragraph">
                    <wp:posOffset>2503170</wp:posOffset>
                  </wp:positionV>
                  <wp:extent cx="41275" cy="0"/>
                  <wp:effectExtent l="0" t="0" r="0" b="0"/>
                  <wp:wrapNone/>
                  <wp:docPr id="593" name="Lin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DF57DA" id="Line 121"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8pt,197.1pt" to="274.0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" strokeweight=".14042mm">
                  <o:lock v:ext="edit" shapetype="f"/>
                  <w10:wrap anchorx="page"/>
                </v:line>
              </w:pict>
            </mc:Fallback>
          </mc:AlternateContent>
        </w:r>
        <w:r>
          <w:rPr>
            <w:noProof/>
          </w:rPr>
          <mc:AlternateContent>
            <mc:Choice Requires="wps">
              <w:drawing>
                <wp:anchor distT="0" distB="0" distL="114300" distR="114300" simplePos="0" relativeHeight="252077056" behindDoc="1" locked="0" layoutInCell="1" allowOverlap="1" wp14:anchorId="3373A571" wp14:editId="769EAAAD">
                  <wp:simplePos x="0" y="0"/>
                  <wp:positionH relativeFrom="page">
                    <wp:posOffset>4135755</wp:posOffset>
                  </wp:positionH>
                  <wp:positionV relativeFrom="paragraph">
                    <wp:posOffset>2503170</wp:posOffset>
                  </wp:positionV>
                  <wp:extent cx="41910" cy="0"/>
                  <wp:effectExtent l="0" t="0" r="0" b="0"/>
                  <wp:wrapNone/>
                  <wp:docPr id="594" name="Lin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E45B9" id="Line 120"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65pt,197.1pt" to="328.9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" strokeweight=".14042mm">
                  <o:lock v:ext="edit" shapetype="f"/>
                  <w10:wrap anchorx="page"/>
                </v:line>
              </w:pict>
            </mc:Fallback>
          </mc:AlternateContent>
        </w:r>
        <w:r>
          <w:rPr>
            <w:noProof/>
          </w:rPr>
          <mc:AlternateContent>
            <mc:Choice Requires="wps">
              <w:drawing>
                <wp:anchor distT="0" distB="0" distL="114300" distR="114300" simplePos="0" relativeHeight="252078080" behindDoc="1" locked="0" layoutInCell="1" allowOverlap="1" wp14:anchorId="4006ABC1" wp14:editId="5AF7DD29">
                  <wp:simplePos x="0" y="0"/>
                  <wp:positionH relativeFrom="page">
                    <wp:posOffset>4671060</wp:posOffset>
                  </wp:positionH>
                  <wp:positionV relativeFrom="paragraph">
                    <wp:posOffset>2503170</wp:posOffset>
                  </wp:positionV>
                  <wp:extent cx="41275" cy="0"/>
                  <wp:effectExtent l="0" t="0" r="0" b="0"/>
                  <wp:wrapNone/>
                  <wp:docPr id="595"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7EFEC" id="Line 119"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8pt,197.1pt" to="371.0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gLEQIAAC0EAAAOAAAAZHJzL2Uyb0RvYy54bWysU1HP2iAUfV+y/0B417au+m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" strokeweight=".14042mm">
                  <o:lock v:ext="edit" shapetype="f"/>
                  <w10:wrap anchorx="page"/>
                </v:line>
              </w:pict>
            </mc:Fallback>
          </mc:AlternateContent>
        </w:r>
      </w:ins>
      <w:ins w:id="1810" w:author="Jon Belyeu" w:date="2019-07-09T16:00:00Z">
        <w:r w:rsidR="007E195B">
          <w:rPr>
            <w:noProof/>
          </w:rPr>
          <mc:AlternateContent>
            <mc:Choice Requires="wps">
              <w:drawing>
                <wp:anchor distT="0" distB="0" distL="114300" distR="114300" simplePos="0" relativeHeight="251971584" behindDoc="1" locked="0" layoutInCell="1" allowOverlap="1" wp14:anchorId="723F88F9" wp14:editId="0A76A52E">
                  <wp:simplePos x="0" y="0"/>
                  <wp:positionH relativeFrom="page">
                    <wp:posOffset>2874645</wp:posOffset>
                  </wp:positionH>
                  <wp:positionV relativeFrom="paragraph">
                    <wp:posOffset>1895475</wp:posOffset>
                  </wp:positionV>
                  <wp:extent cx="41910" cy="0"/>
                  <wp:effectExtent l="0" t="0" r="0" b="0"/>
                  <wp:wrapNone/>
                  <wp:docPr id="472"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E63E4" id="Line 8"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49.25pt" to="229.6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3ExDwIAACo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72608" behindDoc="1" locked="0" layoutInCell="1" allowOverlap="1" wp14:anchorId="04AB9EC5" wp14:editId="46F6A2DD">
                  <wp:simplePos x="0" y="0"/>
                  <wp:positionH relativeFrom="page">
                    <wp:posOffset>4662805</wp:posOffset>
                  </wp:positionH>
                  <wp:positionV relativeFrom="paragraph">
                    <wp:posOffset>1895475</wp:posOffset>
                  </wp:positionV>
                  <wp:extent cx="41910" cy="0"/>
                  <wp:effectExtent l="0" t="0" r="0" b="0"/>
                  <wp:wrapNone/>
                  <wp:docPr id="47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285BA" id="Line 7"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15pt,149.25pt" to="370.4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9CaDwIAACoEAAAOAAAAZHJzL2Uyb0RvYy54bWysU1HP2iAUfV+y/0B417au+m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73632" behindDoc="1" locked="0" layoutInCell="1" allowOverlap="1" wp14:anchorId="7ED2D412" wp14:editId="791EA3EE">
                  <wp:simplePos x="0" y="0"/>
                  <wp:positionH relativeFrom="page">
                    <wp:posOffset>5282565</wp:posOffset>
                  </wp:positionH>
                  <wp:positionV relativeFrom="paragraph">
                    <wp:posOffset>1895475</wp:posOffset>
                  </wp:positionV>
                  <wp:extent cx="41910" cy="0"/>
                  <wp:effectExtent l="0" t="0" r="0" b="0"/>
                  <wp:wrapNone/>
                  <wp:docPr id="47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63707A" id="Line 6"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95pt,149.25pt" to="419.2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74656" behindDoc="1" locked="0" layoutInCell="1" allowOverlap="1" wp14:anchorId="2783E928" wp14:editId="0A947B93">
                  <wp:simplePos x="0" y="0"/>
                  <wp:positionH relativeFrom="page">
                    <wp:posOffset>1671320</wp:posOffset>
                  </wp:positionH>
                  <wp:positionV relativeFrom="paragraph">
                    <wp:posOffset>2503170</wp:posOffset>
                  </wp:positionV>
                  <wp:extent cx="41910" cy="0"/>
                  <wp:effectExtent l="0" t="0" r="0" b="0"/>
                  <wp:wrapNone/>
                  <wp:docPr id="47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3712E4" id="Line 5"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197.1pt" to="134.9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3ujDgIAACk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75680" behindDoc="1" locked="0" layoutInCell="1" allowOverlap="1" wp14:anchorId="7D557A49" wp14:editId="53413216">
                  <wp:simplePos x="0" y="0"/>
                  <wp:positionH relativeFrom="page">
                    <wp:posOffset>3439160</wp:posOffset>
                  </wp:positionH>
                  <wp:positionV relativeFrom="paragraph">
                    <wp:posOffset>2503170</wp:posOffset>
                  </wp:positionV>
                  <wp:extent cx="41275" cy="0"/>
                  <wp:effectExtent l="0" t="0" r="0" b="0"/>
                  <wp:wrapNone/>
                  <wp:docPr id="47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2682F" id="Line 4"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8pt,197.1pt" to="274.0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An6DwIAACkEAAAOAAAAZHJzL2Uyb0RvYy54bWysU8GO2yAQvVfqPyDuie3UyW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76704" behindDoc="1" locked="0" layoutInCell="1" allowOverlap="1" wp14:anchorId="072B61AB" wp14:editId="264E9146">
                  <wp:simplePos x="0" y="0"/>
                  <wp:positionH relativeFrom="page">
                    <wp:posOffset>4135755</wp:posOffset>
                  </wp:positionH>
                  <wp:positionV relativeFrom="paragraph">
                    <wp:posOffset>2503170</wp:posOffset>
                  </wp:positionV>
                  <wp:extent cx="41910" cy="0"/>
                  <wp:effectExtent l="0" t="0" r="0" b="0"/>
                  <wp:wrapNone/>
                  <wp:docPr id="47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08C293" id="Line 3"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65pt,197.1pt" to="328.9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gAcDgIAACk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" strokeweight=".14042mm">
                  <o:lock v:ext="edit" shapetype="f"/>
                  <w10:wrap anchorx="page"/>
                </v:line>
              </w:pict>
            </mc:Fallback>
          </mc:AlternateContent>
        </w:r>
        <w:r w:rsidR="007E195B">
          <w:rPr>
            <w:noProof/>
          </w:rPr>
          <mc:AlternateContent>
            <mc:Choice Requires="wps">
              <w:drawing>
                <wp:anchor distT="0" distB="0" distL="114300" distR="114300" simplePos="0" relativeHeight="251977728" behindDoc="1" locked="0" layoutInCell="1" allowOverlap="1" wp14:anchorId="2F27EE17" wp14:editId="29E5C305">
                  <wp:simplePos x="0" y="0"/>
                  <wp:positionH relativeFrom="page">
                    <wp:posOffset>4671060</wp:posOffset>
                  </wp:positionH>
                  <wp:positionV relativeFrom="paragraph">
                    <wp:posOffset>2503170</wp:posOffset>
                  </wp:positionV>
                  <wp:extent cx="41275" cy="0"/>
                  <wp:effectExtent l="0" t="0" r="0" b="0"/>
                  <wp:wrapNone/>
                  <wp:docPr id="47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50DE00" id="Line 2"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8pt,197.1pt" to="371.0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" strokeweight=".14042mm">
                  <o:lock v:ext="edit" shapetype="f"/>
                  <w10:wrap anchorx="page"/>
                </v:line>
              </w:pict>
            </mc:Fallback>
          </mc:AlternateContent>
        </w:r>
      </w:ins>
      <w:ins w:id="1811" w:author="Aaron Quinlan" w:date="2019-07-09T15:58:00Z">
        <w:r w:rsidR="00195A70">
          <w:rPr>
            <w:noProof/>
          </w:rPr>
          <mc:AlternateContent>
            <mc:Choice Requires="wps">
              <w:drawing>
                <wp:anchor distT="0" distB="0" distL="114300" distR="114300" simplePos="0" relativeHeight="251871232" behindDoc="1" locked="0" layoutInCell="1" allowOverlap="1" wp14:anchorId="67F961B3" wp14:editId="6525F913">
                  <wp:simplePos x="0" y="0"/>
                  <wp:positionH relativeFrom="page">
                    <wp:posOffset>2874645</wp:posOffset>
                  </wp:positionH>
                  <wp:positionV relativeFrom="paragraph">
                    <wp:posOffset>1895475</wp:posOffset>
                  </wp:positionV>
                  <wp:extent cx="41910" cy="0"/>
                  <wp:effectExtent l="0" t="0" r="0" b="0"/>
                  <wp:wrapNone/>
                  <wp:docPr id="35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06C845" id="Line 8"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49.25pt" to="229.6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3ExDwIAACo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72256" behindDoc="1" locked="0" layoutInCell="1" allowOverlap="1" wp14:anchorId="7CD14110" wp14:editId="02BA09FD">
                  <wp:simplePos x="0" y="0"/>
                  <wp:positionH relativeFrom="page">
                    <wp:posOffset>4662805</wp:posOffset>
                  </wp:positionH>
                  <wp:positionV relativeFrom="paragraph">
                    <wp:posOffset>1895475</wp:posOffset>
                  </wp:positionV>
                  <wp:extent cx="41910" cy="0"/>
                  <wp:effectExtent l="0" t="0" r="0" b="0"/>
                  <wp:wrapNone/>
                  <wp:docPr id="35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261E0" id="Line 7"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15pt,149.25pt" to="370.4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9CaDwIAACoEAAAOAAAAZHJzL2Uyb0RvYy54bWysU1HP2iAUfV+y/0B417au+m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73280" behindDoc="1" locked="0" layoutInCell="1" allowOverlap="1" wp14:anchorId="361DD619" wp14:editId="31AB56DA">
                  <wp:simplePos x="0" y="0"/>
                  <wp:positionH relativeFrom="page">
                    <wp:posOffset>5282565</wp:posOffset>
                  </wp:positionH>
                  <wp:positionV relativeFrom="paragraph">
                    <wp:posOffset>1895475</wp:posOffset>
                  </wp:positionV>
                  <wp:extent cx="41910" cy="0"/>
                  <wp:effectExtent l="0" t="0" r="0" b="0"/>
                  <wp:wrapNone/>
                  <wp:docPr id="357"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D7DD05" id="Line 6"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95pt,149.25pt" to="419.2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74304" behindDoc="1" locked="0" layoutInCell="1" allowOverlap="1" wp14:anchorId="152FA48B" wp14:editId="5FC81693">
                  <wp:simplePos x="0" y="0"/>
                  <wp:positionH relativeFrom="page">
                    <wp:posOffset>1671320</wp:posOffset>
                  </wp:positionH>
                  <wp:positionV relativeFrom="paragraph">
                    <wp:posOffset>2503170</wp:posOffset>
                  </wp:positionV>
                  <wp:extent cx="41910" cy="0"/>
                  <wp:effectExtent l="0" t="0" r="0" b="0"/>
                  <wp:wrapNone/>
                  <wp:docPr id="35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A7F19" id="Line 5"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197.1pt" to="134.9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3ujDgIAACk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75328" behindDoc="1" locked="0" layoutInCell="1" allowOverlap="1" wp14:anchorId="1A16FA71" wp14:editId="7E92903F">
                  <wp:simplePos x="0" y="0"/>
                  <wp:positionH relativeFrom="page">
                    <wp:posOffset>3439160</wp:posOffset>
                  </wp:positionH>
                  <wp:positionV relativeFrom="paragraph">
                    <wp:posOffset>2503170</wp:posOffset>
                  </wp:positionV>
                  <wp:extent cx="41275" cy="0"/>
                  <wp:effectExtent l="0" t="0" r="0" b="0"/>
                  <wp:wrapNone/>
                  <wp:docPr id="359"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7CB2E9" id="Line 4"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8pt,197.1pt" to="274.0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An6DwIAACkEAAAOAAAAZHJzL2Uyb0RvYy54bWysU8GO2yAQvVfqPyDuie3UyW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76352" behindDoc="1" locked="0" layoutInCell="1" allowOverlap="1" wp14:anchorId="57B4C0DD" wp14:editId="4C57C16A">
                  <wp:simplePos x="0" y="0"/>
                  <wp:positionH relativeFrom="page">
                    <wp:posOffset>4135755</wp:posOffset>
                  </wp:positionH>
                  <wp:positionV relativeFrom="paragraph">
                    <wp:posOffset>2503170</wp:posOffset>
                  </wp:positionV>
                  <wp:extent cx="41910" cy="0"/>
                  <wp:effectExtent l="0" t="0" r="0" b="0"/>
                  <wp:wrapNone/>
                  <wp:docPr id="36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07F93" id="Line 3"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65pt,197.1pt" to="328.9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gAcDgIAACk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" strokeweight=".14042mm">
                  <o:lock v:ext="edit" shapetype="f"/>
                  <w10:wrap anchorx="page"/>
                </v:line>
              </w:pict>
            </mc:Fallback>
          </mc:AlternateContent>
        </w:r>
        <w:r w:rsidR="00195A70">
          <w:rPr>
            <w:noProof/>
          </w:rPr>
          <mc:AlternateContent>
            <mc:Choice Requires="wps">
              <w:drawing>
                <wp:anchor distT="0" distB="0" distL="114300" distR="114300" simplePos="0" relativeHeight="251877376" behindDoc="1" locked="0" layoutInCell="1" allowOverlap="1" wp14:anchorId="5DA3E542" wp14:editId="739F0870">
                  <wp:simplePos x="0" y="0"/>
                  <wp:positionH relativeFrom="page">
                    <wp:posOffset>4671060</wp:posOffset>
                  </wp:positionH>
                  <wp:positionV relativeFrom="paragraph">
                    <wp:posOffset>2503170</wp:posOffset>
                  </wp:positionV>
                  <wp:extent cx="41275" cy="0"/>
                  <wp:effectExtent l="0" t="0" r="0" b="0"/>
                  <wp:wrapNone/>
                  <wp:docPr id="36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D76E28" id="Line 2"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8pt,197.1pt" to="371.0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" strokeweight=".14042mm">
                  <o:lock v:ext="edit" shapetype="f"/>
                  <w10:wrap anchorx="page"/>
                </v:line>
              </w:pict>
            </mc:Fallback>
          </mc:AlternateContent>
        </w:r>
      </w:ins>
      <w:ins w:id="1812" w:author="Jeff Morgan" w:date="2019-07-09T15:57:00Z">
        <w:r w:rsidR="00A61948">
          <w:rPr>
            <w:noProof/>
          </w:rPr>
          <mc:AlternateContent>
            <mc:Choice Requires="wps">
              <w:drawing>
                <wp:anchor distT="0" distB="0" distL="114300" distR="114300" simplePos="0" relativeHeight="251770880" behindDoc="1" locked="0" layoutInCell="1" allowOverlap="1" wp14:anchorId="225BB741" wp14:editId="3391FD40">
                  <wp:simplePos x="0" y="0"/>
                  <wp:positionH relativeFrom="page">
                    <wp:posOffset>2874645</wp:posOffset>
                  </wp:positionH>
                  <wp:positionV relativeFrom="paragraph">
                    <wp:posOffset>1895475</wp:posOffset>
                  </wp:positionV>
                  <wp:extent cx="41275" cy="0"/>
                  <wp:effectExtent l="17145" t="15875" r="30480" b="22225"/>
                  <wp:wrapNone/>
                  <wp:docPr id="23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8"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49.25pt" to="229.6pt,14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vVTRsCAABA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" strokeweight="5054emu">
                  <w10:wrap anchorx="page"/>
                </v:line>
              </w:pict>
            </mc:Fallback>
          </mc:AlternateContent>
        </w:r>
        <w:r w:rsidR="00A61948">
          <w:rPr>
            <w:noProof/>
          </w:rPr>
          <mc:AlternateContent>
            <mc:Choice Requires="wps">
              <w:drawing>
                <wp:anchor distT="0" distB="0" distL="114300" distR="114300" simplePos="0" relativeHeight="251771904" behindDoc="1" locked="0" layoutInCell="1" allowOverlap="1" wp14:anchorId="02AD426A" wp14:editId="4BD99EE5">
                  <wp:simplePos x="0" y="0"/>
                  <wp:positionH relativeFrom="page">
                    <wp:posOffset>4662805</wp:posOffset>
                  </wp:positionH>
                  <wp:positionV relativeFrom="paragraph">
                    <wp:posOffset>1895475</wp:posOffset>
                  </wp:positionV>
                  <wp:extent cx="41275" cy="0"/>
                  <wp:effectExtent l="14605" t="15875" r="20320" b="22225"/>
                  <wp:wrapNone/>
                  <wp:docPr id="23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7"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15pt,149.25pt" to="370.4pt,14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772928" behindDoc="1" locked="0" layoutInCell="1" allowOverlap="1" wp14:anchorId="76B18E7B" wp14:editId="14B40CFB">
                  <wp:simplePos x="0" y="0"/>
                  <wp:positionH relativeFrom="page">
                    <wp:posOffset>5282565</wp:posOffset>
                  </wp:positionH>
                  <wp:positionV relativeFrom="paragraph">
                    <wp:posOffset>1895475</wp:posOffset>
                  </wp:positionV>
                  <wp:extent cx="41275" cy="0"/>
                  <wp:effectExtent l="12065" t="15875" r="22860" b="22225"/>
                  <wp:wrapNone/>
                  <wp:docPr id="23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6"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95pt,149.25pt" to="419.2pt,14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1NJBsCAABA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773952" behindDoc="1" locked="0" layoutInCell="1" allowOverlap="1" wp14:anchorId="5A62BC3E" wp14:editId="18DC862B">
                  <wp:simplePos x="0" y="0"/>
                  <wp:positionH relativeFrom="page">
                    <wp:posOffset>1671320</wp:posOffset>
                  </wp:positionH>
                  <wp:positionV relativeFrom="paragraph">
                    <wp:posOffset>2502535</wp:posOffset>
                  </wp:positionV>
                  <wp:extent cx="41275" cy="0"/>
                  <wp:effectExtent l="7620" t="13335" r="27305" b="24765"/>
                  <wp:wrapNone/>
                  <wp:docPr id="23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5"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197.05pt" to="134.85pt,19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ec7RsCAABA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774976" behindDoc="1" locked="0" layoutInCell="1" allowOverlap="1" wp14:anchorId="5F13EBD2" wp14:editId="1A4ACD14">
                  <wp:simplePos x="0" y="0"/>
                  <wp:positionH relativeFrom="page">
                    <wp:posOffset>3438525</wp:posOffset>
                  </wp:positionH>
                  <wp:positionV relativeFrom="paragraph">
                    <wp:posOffset>2502535</wp:posOffset>
                  </wp:positionV>
                  <wp:extent cx="41910" cy="0"/>
                  <wp:effectExtent l="9525" t="13335" r="24765" b="24765"/>
                  <wp:wrapNone/>
                  <wp:docPr id="24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4"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75pt,197.05pt" to="274.05pt,19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" strokeweight="5054emu">
                  <w10:wrap anchorx="page"/>
                </v:line>
              </w:pict>
            </mc:Fallback>
          </mc:AlternateContent>
        </w:r>
        <w:r w:rsidR="00A61948">
          <w:rPr>
            <w:noProof/>
          </w:rPr>
          <mc:AlternateContent>
            <mc:Choice Requires="wps">
              <w:drawing>
                <wp:anchor distT="0" distB="0" distL="114300" distR="114300" simplePos="0" relativeHeight="251776000" behindDoc="1" locked="0" layoutInCell="1" allowOverlap="1" wp14:anchorId="42AA406C" wp14:editId="18764601">
                  <wp:simplePos x="0" y="0"/>
                  <wp:positionH relativeFrom="page">
                    <wp:posOffset>4135755</wp:posOffset>
                  </wp:positionH>
                  <wp:positionV relativeFrom="paragraph">
                    <wp:posOffset>2502535</wp:posOffset>
                  </wp:positionV>
                  <wp:extent cx="41275" cy="0"/>
                  <wp:effectExtent l="8255" t="13335" r="26670" b="24765"/>
                  <wp:wrapNone/>
                  <wp:docPr id="24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65pt,197.05pt" to="328.9pt,19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" strokeweight="5054emu">
                  <w10:wrap anchorx="page"/>
                </v:line>
              </w:pict>
            </mc:Fallback>
          </mc:AlternateContent>
        </w:r>
        <w:r w:rsidR="00A61948">
          <w:rPr>
            <w:noProof/>
          </w:rPr>
          <mc:AlternateContent>
            <mc:Choice Requires="wps">
              <w:drawing>
                <wp:anchor distT="0" distB="0" distL="114300" distR="114300" simplePos="0" relativeHeight="251777024" behindDoc="1" locked="0" layoutInCell="1" allowOverlap="1" wp14:anchorId="0C6854E1" wp14:editId="198CFE47">
                  <wp:simplePos x="0" y="0"/>
                  <wp:positionH relativeFrom="page">
                    <wp:posOffset>4670425</wp:posOffset>
                  </wp:positionH>
                  <wp:positionV relativeFrom="paragraph">
                    <wp:posOffset>2502535</wp:posOffset>
                  </wp:positionV>
                  <wp:extent cx="41910" cy="0"/>
                  <wp:effectExtent l="9525" t="13335" r="24765" b="24765"/>
                  <wp:wrapNone/>
                  <wp:docPr id="24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75pt,197.05pt" to="371.05pt,19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" strokeweight="5054emu">
                  <w10:wrap anchorx="page"/>
                </v:line>
              </w:pict>
            </mc:Fallback>
          </mc:AlternateContent>
        </w:r>
      </w:ins>
      <w:del w:id="1813" w:author="Jeff Morgan" w:date="2019-07-09T15:57:00Z">
        <w:r w:rsidR="00240831">
          <w:rPr>
            <w:noProof/>
          </w:rPr>
          <mc:AlternateContent>
            <mc:Choice Requires="wps">
              <w:drawing>
                <wp:anchor distT="0" distB="0" distL="114300" distR="114300" simplePos="0" relativeHeight="251659264" behindDoc="1" locked="0" layoutInCell="1" allowOverlap="1" wp14:anchorId="6745EF91" wp14:editId="73B61184">
                  <wp:simplePos x="0" y="0"/>
                  <wp:positionH relativeFrom="page">
                    <wp:posOffset>2874645</wp:posOffset>
                  </wp:positionH>
                  <wp:positionV relativeFrom="paragraph">
                    <wp:posOffset>1895475</wp:posOffset>
                  </wp:positionV>
                  <wp:extent cx="41910" cy="0"/>
                  <wp:effectExtent l="7620" t="5715" r="7620" b="13335"/>
                  <wp:wrapNone/>
                  <wp:docPr id="1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30F6A6" id="Line 8"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49.25pt" to="229.65pt,1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60288" behindDoc="1" locked="0" layoutInCell="1" allowOverlap="1" wp14:anchorId="01048AF6" wp14:editId="04AFBE65">
                  <wp:simplePos x="0" y="0"/>
                  <wp:positionH relativeFrom="page">
                    <wp:posOffset>4662805</wp:posOffset>
                  </wp:positionH>
                  <wp:positionV relativeFrom="paragraph">
                    <wp:posOffset>1895475</wp:posOffset>
                  </wp:positionV>
                  <wp:extent cx="41910" cy="0"/>
                  <wp:effectExtent l="5080" t="5715" r="10160" b="13335"/>
                  <wp:wrapNone/>
                  <wp:docPr id="1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66D8F" id="Line 7"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15pt,149.25pt" to="370.45pt,1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fCrGwIAAEAEAAAOAAAAZHJzL2Uyb0RvYy54bWysU8GO2jAQvVfqP1i+QxIaW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61312" behindDoc="1" locked="0" layoutInCell="1" allowOverlap="1" wp14:anchorId="2653A775" wp14:editId="51A89054">
                  <wp:simplePos x="0" y="0"/>
                  <wp:positionH relativeFrom="page">
                    <wp:posOffset>5282565</wp:posOffset>
                  </wp:positionH>
                  <wp:positionV relativeFrom="paragraph">
                    <wp:posOffset>1895475</wp:posOffset>
                  </wp:positionV>
                  <wp:extent cx="41910" cy="0"/>
                  <wp:effectExtent l="5715" t="5715" r="9525" b="13335"/>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D05805" id="Line 6"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95pt,149.25pt" to="419.25pt,1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" strokeweight=".14042mm">
                  <w10:wrap anchorx="page"/>
                </v:line>
              </w:pict>
            </mc:Fallback>
          </mc:AlternateContent>
        </w:r>
        <w:r w:rsidR="00240831">
          <w:rPr>
            <w:noProof/>
          </w:rPr>
          <mc:AlternateContent>
            <mc:Choice Requires="wps">
              <w:drawing>
                <wp:anchor distT="0" distB="0" distL="114300" distR="114300" simplePos="0" relativeHeight="251662336" behindDoc="1" locked="0" layoutInCell="1" allowOverlap="1" wp14:anchorId="724BEDCC" wp14:editId="316A7380">
                  <wp:simplePos x="0" y="0"/>
                  <wp:positionH relativeFrom="page">
                    <wp:posOffset>1671320</wp:posOffset>
                  </wp:positionH>
                  <wp:positionV relativeFrom="paragraph">
                    <wp:posOffset>2503170</wp:posOffset>
                  </wp:positionV>
                  <wp:extent cx="41910" cy="0"/>
                  <wp:effectExtent l="13970" t="13335" r="10795" b="5715"/>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E7459D" id="Line 5"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197.1pt" to="134.9pt,1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" strokeweight=".14042mm">
                  <w10:wrap anchorx="page"/>
                </v:line>
              </w:pict>
            </mc:Fallback>
          </mc:AlternateContent>
        </w:r>
        <w:r w:rsidR="00240831">
          <w:rPr>
            <w:noProof/>
          </w:rPr>
          <mc:AlternateContent>
            <mc:Choice Requires="wps">
              <w:drawing>
                <wp:anchor distT="0" distB="0" distL="114300" distR="114300" simplePos="0" relativeHeight="251663360" behindDoc="1" locked="0" layoutInCell="1" allowOverlap="1" wp14:anchorId="65EE9C96" wp14:editId="30A4F251">
                  <wp:simplePos x="0" y="0"/>
                  <wp:positionH relativeFrom="page">
                    <wp:posOffset>3439160</wp:posOffset>
                  </wp:positionH>
                  <wp:positionV relativeFrom="paragraph">
                    <wp:posOffset>2503170</wp:posOffset>
                  </wp:positionV>
                  <wp:extent cx="41275" cy="0"/>
                  <wp:effectExtent l="10160" t="13335" r="5715" b="5715"/>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2B1603" id="Line 4"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8pt,197.1pt" to="274.05pt,1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" strokeweight=".14042mm">
                  <w10:wrap anchorx="page"/>
                </v:line>
              </w:pict>
            </mc:Fallback>
          </mc:AlternateContent>
        </w:r>
        <w:r w:rsidR="00240831">
          <w:rPr>
            <w:noProof/>
          </w:rPr>
          <mc:AlternateContent>
            <mc:Choice Requires="wps">
              <w:drawing>
                <wp:anchor distT="0" distB="0" distL="114300" distR="114300" simplePos="0" relativeHeight="251664384" behindDoc="1" locked="0" layoutInCell="1" allowOverlap="1" wp14:anchorId="0DFA1743" wp14:editId="655CEDA9">
                  <wp:simplePos x="0" y="0"/>
                  <wp:positionH relativeFrom="page">
                    <wp:posOffset>4135755</wp:posOffset>
                  </wp:positionH>
                  <wp:positionV relativeFrom="paragraph">
                    <wp:posOffset>2503170</wp:posOffset>
                  </wp:positionV>
                  <wp:extent cx="41910" cy="0"/>
                  <wp:effectExtent l="11430" t="13335" r="13335" b="571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A2B268" id="Line 3"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65pt,197.1pt" to="328.95pt,1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" strokeweight=".14042mm">
                  <w10:wrap anchorx="page"/>
                </v:line>
              </w:pict>
            </mc:Fallback>
          </mc:AlternateContent>
        </w:r>
        <w:r w:rsidR="00240831">
          <w:rPr>
            <w:noProof/>
          </w:rPr>
          <mc:AlternateContent>
            <mc:Choice Requires="wps">
              <w:drawing>
                <wp:anchor distT="0" distB="0" distL="114300" distR="114300" simplePos="0" relativeHeight="251665408" behindDoc="1" locked="0" layoutInCell="1" allowOverlap="1" wp14:anchorId="4E5B26FA" wp14:editId="3D60A89D">
                  <wp:simplePos x="0" y="0"/>
                  <wp:positionH relativeFrom="page">
                    <wp:posOffset>4671060</wp:posOffset>
                  </wp:positionH>
                  <wp:positionV relativeFrom="paragraph">
                    <wp:posOffset>2503170</wp:posOffset>
                  </wp:positionV>
                  <wp:extent cx="41275" cy="0"/>
                  <wp:effectExtent l="13335" t="13335" r="12065" b="5715"/>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6EC4A" id="Line 2"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8pt,197.1pt" to="371.05pt,1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" strokeweight=".14042mm">
                  <w10:wrap anchorx="page"/>
                </v:line>
              </w:pict>
            </mc:Fallback>
          </mc:AlternateContent>
        </w:r>
      </w:del>
      <w:r w:rsidR="001A290F">
        <w:t xml:space="preserve">Raw data and processed TCGA count data was obtained from the TCGA Portal (https://portal.gdc.cancer.gov/) via    </w:t>
      </w:r>
      <w:proofErr w:type="spellStart"/>
      <w:r w:rsidR="001A290F">
        <w:t>dbGap</w:t>
      </w:r>
      <w:proofErr w:type="spellEnd"/>
      <w:r w:rsidR="001A290F">
        <w:t xml:space="preserve">    controlled  </w:t>
      </w:r>
      <w:r w:rsidR="001A290F">
        <w:rPr>
          <w:spacing w:val="52"/>
        </w:rPr>
        <w:t xml:space="preserve"> </w:t>
      </w:r>
      <w:r w:rsidR="001A290F">
        <w:t xml:space="preserve">access  </w:t>
      </w:r>
      <w:r w:rsidR="001A290F">
        <w:rPr>
          <w:spacing w:val="58"/>
        </w:rPr>
        <w:t xml:space="preserve"> </w:t>
      </w:r>
      <w:hyperlink r:id="rId25">
        <w:r w:rsidR="001A290F">
          <w:t>(https://www.ncbi.nlm.nih.go</w:t>
        </w:r>
      </w:hyperlink>
      <w:r w:rsidR="001A290F">
        <w:t>v/gap/).</w:t>
      </w:r>
      <w:r w:rsidR="001A290F">
        <w:tab/>
      </w:r>
      <w:r w:rsidR="001A290F">
        <w:tab/>
      </w:r>
      <w:proofErr w:type="gramStart"/>
      <w:r w:rsidR="001A290F">
        <w:t>Raw  data</w:t>
      </w:r>
      <w:proofErr w:type="gramEnd"/>
      <w:r w:rsidR="001A290F">
        <w:t xml:space="preserve">   were   processed on     a     protected     </w:t>
      </w:r>
      <w:commentRangeStart w:id="1814"/>
      <w:r w:rsidR="001A290F">
        <w:t xml:space="preserve">high-performance  </w:t>
      </w:r>
      <w:r w:rsidR="001A290F">
        <w:rPr>
          <w:spacing w:val="34"/>
        </w:rPr>
        <w:t xml:space="preserve"> </w:t>
      </w:r>
      <w:r w:rsidR="001A290F">
        <w:t>computing</w:t>
      </w:r>
      <w:commentRangeEnd w:id="1814"/>
      <w:r w:rsidR="00AE7DEB">
        <w:rPr>
          <w:rStyle w:val="CommentReference"/>
        </w:rPr>
        <w:commentReference w:id="1814"/>
      </w:r>
      <w:r w:rsidR="001A290F">
        <w:t xml:space="preserve">   </w:t>
      </w:r>
      <w:r w:rsidR="001A290F">
        <w:rPr>
          <w:spacing w:val="38"/>
        </w:rPr>
        <w:t xml:space="preserve"> </w:t>
      </w:r>
      <w:r w:rsidR="001A290F">
        <w:t>environment.</w:t>
      </w:r>
      <w:r w:rsidR="001A290F">
        <w:tab/>
      </w:r>
      <w:ins w:id="1815" w:author="Jon Belyeu" w:date="2019-07-09T16:00:00Z">
        <w:r w:rsidR="00E43377">
          <w:t>Correlation</w:t>
        </w:r>
      </w:ins>
      <w:ins w:id="1816" w:author="JONATHAN ROBERT BELYEU" w:date="2019-07-06T21:07:00Z">
        <w:r w:rsidR="00501411">
          <w:t>s</w:t>
        </w:r>
      </w:ins>
      <w:del w:id="1817" w:author="Jon Belyeu" w:date="2019-07-09T16:00:00Z">
        <w:r w:rsidR="001A290F">
          <w:delText>Correlation</w:delText>
        </w:r>
      </w:del>
      <w:r w:rsidR="001A290F">
        <w:t xml:space="preserve">  between   </w:t>
      </w:r>
      <w:proofErr w:type="gramStart"/>
      <w:r w:rsidR="001A290F">
        <w:rPr>
          <w:spacing w:val="-3"/>
        </w:rPr>
        <w:t xml:space="preserve">methods  </w:t>
      </w:r>
      <w:r w:rsidR="001A290F">
        <w:t>or</w:t>
      </w:r>
      <w:proofErr w:type="gramEnd"/>
      <w:r w:rsidR="001A290F">
        <w:t xml:space="preserve">   replicates   were   calculated   using   a    Spearman    rank    correlation    coefficient,    performed    us</w:t>
      </w:r>
      <w:del w:id="1818" w:author="JONATHAN ROBERT BELYEU" w:date="2019-07-06T21:07:00Z">
        <w:r w:rsidR="001A290F">
          <w:delText xml:space="preserve">- </w:delText>
        </w:r>
      </w:del>
      <w:r w:rsidR="001A290F">
        <w:t xml:space="preserve">ing the </w:t>
      </w:r>
      <w:proofErr w:type="spellStart"/>
      <w:r w:rsidR="001A290F">
        <w:rPr>
          <w:rFonts w:ascii="Courier New"/>
        </w:rPr>
        <w:t>scipy.stats.spearman</w:t>
      </w:r>
      <w:proofErr w:type="spellEnd"/>
      <w:r w:rsidR="001A290F">
        <w:rPr>
          <w:rFonts w:ascii="Courier New"/>
        </w:rPr>
        <w:t xml:space="preserve">() </w:t>
      </w:r>
      <w:r w:rsidR="001A290F">
        <w:t>function (</w:t>
      </w:r>
      <w:r w:rsidR="001A290F">
        <w:rPr>
          <w:i/>
        </w:rPr>
        <w:t>59</w:t>
      </w:r>
      <w:r w:rsidR="001A290F">
        <w:t xml:space="preserve">). The associated script can be accessed </w:t>
      </w:r>
      <w:r w:rsidR="001A290F">
        <w:rPr>
          <w:spacing w:val="-6"/>
        </w:rPr>
        <w:t xml:space="preserve">at </w:t>
      </w:r>
      <w:r w:rsidR="001A290F">
        <w:t>https://github.com/j-berg/xpressyourself manuscript/blob/master/</w:t>
      </w:r>
      <w:proofErr w:type="spellStart"/>
      <w:r w:rsidR="001A290F">
        <w:t>tcga</w:t>
      </w:r>
      <w:proofErr w:type="spellEnd"/>
      <w:r w:rsidR="001A290F">
        <w:rPr>
          <w:spacing w:val="-2"/>
        </w:rPr>
        <w:t xml:space="preserve"> </w:t>
      </w:r>
      <w:r w:rsidR="001A290F">
        <w:t>data/</w:t>
      </w:r>
      <w:proofErr w:type="spellStart"/>
      <w:r w:rsidR="001A290F">
        <w:t>tcga</w:t>
      </w:r>
      <w:proofErr w:type="spellEnd"/>
      <w:r w:rsidR="001A290F">
        <w:t xml:space="preserve"> </w:t>
      </w:r>
      <w:r w:rsidR="001A290F">
        <w:rPr>
          <w:spacing w:val="-3"/>
        </w:rPr>
        <w:t>validation.py.</w:t>
      </w:r>
      <w:r w:rsidR="001A290F">
        <w:rPr>
          <w:spacing w:val="-3"/>
        </w:rPr>
        <w:tab/>
      </w:r>
      <w:r w:rsidR="001A290F">
        <w:rPr>
          <w:spacing w:val="-6"/>
        </w:rPr>
        <w:t>In</w:t>
      </w:r>
      <w:del w:id="1819" w:author="JONATHAN ROBERT BELYEU" w:date="2019-07-06T21:07:00Z">
        <w:r w:rsidR="001A290F">
          <w:rPr>
            <w:spacing w:val="-6"/>
          </w:rPr>
          <w:delText xml:space="preserve">- </w:delText>
        </w:r>
      </w:del>
      <w:r w:rsidR="001A290F">
        <w:t xml:space="preserve">teractive scatter plots were generated using </w:t>
      </w:r>
      <w:proofErr w:type="spellStart"/>
      <w:r w:rsidR="001A290F">
        <w:t>Plotly</w:t>
      </w:r>
      <w:proofErr w:type="spellEnd"/>
      <w:r w:rsidR="001A290F">
        <w:t xml:space="preserve"> </w:t>
      </w:r>
      <w:proofErr w:type="gramStart"/>
      <w:r w:rsidR="001A290F">
        <w:t>Express  (</w:t>
      </w:r>
      <w:proofErr w:type="gramEnd"/>
      <w:r w:rsidR="001A290F">
        <w:rPr>
          <w:i/>
        </w:rPr>
        <w:t>57</w:t>
      </w:r>
      <w:r w:rsidR="001A290F">
        <w:t>)  See  https://github.com/j</w:t>
      </w:r>
      <w:del w:id="1820" w:author="JONATHAN ROBERT BELYEU" w:date="2019-07-06T21:07:00Z">
        <w:r w:rsidR="001A290F">
          <w:delText xml:space="preserve">-  </w:delText>
        </w:r>
      </w:del>
      <w:r w:rsidR="001A290F">
        <w:t>berg/xpressyourself manuscript/tree/master/</w:t>
      </w:r>
      <w:proofErr w:type="spellStart"/>
      <w:r w:rsidR="001A290F">
        <w:t>tcga</w:t>
      </w:r>
      <w:proofErr w:type="spellEnd"/>
      <w:r w:rsidR="001A290F">
        <w:t xml:space="preserve"> data/batch process info </w:t>
      </w:r>
      <w:r w:rsidR="001A290F">
        <w:rPr>
          <w:spacing w:val="-3"/>
        </w:rPr>
        <w:t xml:space="preserve">for </w:t>
      </w:r>
      <w:r w:rsidR="001A290F">
        <w:t>scripts used to process</w:t>
      </w:r>
      <w:r w:rsidR="001A290F">
        <w:rPr>
          <w:spacing w:val="19"/>
        </w:rPr>
        <w:t xml:space="preserve"> </w:t>
      </w:r>
      <w:r w:rsidR="001A290F">
        <w:t>data.</w:t>
      </w:r>
    </w:p>
    <w:p w14:paraId="6453D3FE" w14:textId="77777777" w:rsidR="009F54E5" w:rsidRDefault="009F54E5">
      <w:pPr>
        <w:pStyle w:val="BodyText"/>
        <w:spacing w:before="9"/>
        <w:rPr>
          <w:sz w:val="26"/>
        </w:rPr>
      </w:pPr>
    </w:p>
    <w:p w14:paraId="7EF8B11A" w14:textId="77777777" w:rsidR="009F54E5" w:rsidRDefault="001A290F">
      <w:pPr>
        <w:pStyle w:val="Heading2"/>
        <w:numPr>
          <w:ilvl w:val="1"/>
          <w:numId w:val="34"/>
        </w:numPr>
        <w:tabs>
          <w:tab w:val="left" w:pos="824"/>
          <w:tab w:val="left" w:pos="825"/>
        </w:tabs>
        <w:ind w:left="824" w:hanging="704"/>
        <w:pPrChange w:id="1821" w:author="Yeyun Ouyang" w:date="2019-07-09T16:01:00Z">
          <w:pPr>
            <w:pStyle w:val="Heading2"/>
            <w:numPr>
              <w:ilvl w:val="1"/>
              <w:numId w:val="26"/>
            </w:numPr>
            <w:tabs>
              <w:tab w:val="left" w:pos="824"/>
              <w:tab w:val="left" w:pos="825"/>
            </w:tabs>
            <w:ind w:left="824" w:hanging="704"/>
          </w:pPr>
        </w:pPrChange>
      </w:pPr>
      <w:r>
        <w:t>Cost</w:t>
      </w:r>
      <w:r>
        <w:rPr>
          <w:spacing w:val="-2"/>
        </w:rPr>
        <w:t xml:space="preserve"> </w:t>
      </w:r>
      <w:r>
        <w:t>Analysis</w:t>
      </w:r>
    </w:p>
    <w:p w14:paraId="25AF3FFD" w14:textId="77777777" w:rsidR="009F54E5" w:rsidRDefault="009F54E5">
      <w:pPr>
        <w:pStyle w:val="BodyText"/>
        <w:spacing w:before="1"/>
        <w:rPr>
          <w:b/>
          <w:sz w:val="34"/>
        </w:rPr>
      </w:pPr>
    </w:p>
    <w:p w14:paraId="4F368508" w14:textId="77777777" w:rsidR="009F54E5" w:rsidRDefault="001A290F">
      <w:pPr>
        <w:pStyle w:val="BodyText"/>
        <w:spacing w:line="453" w:lineRule="auto"/>
        <w:ind w:left="120" w:right="199"/>
        <w:jc w:val="both"/>
      </w:pPr>
      <w:r>
        <w:t xml:space="preserve">Cost analysis was performed </w:t>
      </w:r>
      <w:r>
        <w:rPr>
          <w:spacing w:val="-3"/>
        </w:rPr>
        <w:t xml:space="preserve">by </w:t>
      </w:r>
      <w:r>
        <w:t xml:space="preserve">accessing run logs from the HPC and using published </w:t>
      </w:r>
      <w:r>
        <w:rPr>
          <w:spacing w:val="-4"/>
        </w:rPr>
        <w:t>AWS</w:t>
      </w:r>
      <w:del w:id="1822" w:author="JONATHAN ROBERT BELYEU" w:date="2019-07-06T21:07:00Z">
        <w:r>
          <w:rPr>
            <w:spacing w:val="-4"/>
          </w:rPr>
          <w:delText xml:space="preserve"> </w:delText>
        </w:r>
      </w:del>
      <w:r>
        <w:rPr>
          <w:spacing w:val="-4"/>
        </w:rPr>
        <w:t xml:space="preserve"> </w:t>
      </w:r>
      <w:r>
        <w:t>prices (https://aws.amazon.com/ec2/pricing/on-demand/,</w:t>
      </w:r>
      <w:r>
        <w:rPr>
          <w:spacing w:val="-16"/>
        </w:rPr>
        <w:t xml:space="preserve"> </w:t>
      </w:r>
      <w:r>
        <w:t>https://aws.amazon.com/s3/pricing/,</w:t>
      </w:r>
      <w:r>
        <w:rPr>
          <w:spacing w:val="-16"/>
        </w:rPr>
        <w:t xml:space="preserve"> </w:t>
      </w:r>
      <w:r>
        <w:t>accessed</w:t>
      </w:r>
      <w:r>
        <w:rPr>
          <w:spacing w:val="-16"/>
        </w:rPr>
        <w:t xml:space="preserve"> </w:t>
      </w:r>
      <w:r>
        <w:t>28</w:t>
      </w:r>
      <w:r>
        <w:rPr>
          <w:spacing w:val="-17"/>
        </w:rPr>
        <w:t xml:space="preserve"> </w:t>
      </w:r>
      <w:r>
        <w:t>June</w:t>
      </w:r>
      <w:r>
        <w:rPr>
          <w:spacing w:val="-16"/>
        </w:rPr>
        <w:t xml:space="preserve"> </w:t>
      </w:r>
      <w:r>
        <w:rPr>
          <w:spacing w:val="-3"/>
        </w:rPr>
        <w:t xml:space="preserve">2019) </w:t>
      </w:r>
      <w:r>
        <w:t xml:space="preserve">to calculate the relative cost </w:t>
      </w:r>
      <w:r>
        <w:rPr>
          <w:spacing w:val="-3"/>
        </w:rPr>
        <w:t xml:space="preserve">for </w:t>
      </w:r>
      <w:r>
        <w:t>a similar</w:t>
      </w:r>
      <w:r>
        <w:rPr>
          <w:spacing w:val="-8"/>
        </w:rPr>
        <w:t xml:space="preserve"> </w:t>
      </w:r>
      <w:r>
        <w:t>run.</w:t>
      </w:r>
    </w:p>
    <w:p w14:paraId="799A5F9E" w14:textId="77777777" w:rsidR="009F54E5" w:rsidRDefault="001A290F">
      <w:pPr>
        <w:pStyle w:val="Heading1"/>
        <w:spacing w:before="202"/>
      </w:pPr>
      <w:r>
        <w:t>List of abbreviations</w:t>
      </w:r>
    </w:p>
    <w:p w14:paraId="325316D4" w14:textId="77777777" w:rsidR="009F54E5" w:rsidRDefault="009F54E5">
      <w:pPr>
        <w:pStyle w:val="BodyText"/>
        <w:spacing w:before="3"/>
        <w:rPr>
          <w:b/>
          <w:sz w:val="41"/>
        </w:rPr>
      </w:pPr>
    </w:p>
    <w:p w14:paraId="389F822E" w14:textId="77777777" w:rsidR="009F54E5" w:rsidRDefault="001A290F">
      <w:pPr>
        <w:pStyle w:val="BodyText"/>
        <w:ind w:left="120"/>
      </w:pPr>
      <w:r>
        <w:t>AWS - Amazon Web Services, BAM - Binary Sequence Alignment Map, BED - Browser Extensible Data, cDNA</w:t>
      </w:r>
    </w:p>
    <w:p w14:paraId="5A51FD45" w14:textId="0F4BD4C6" w:rsidR="009F54E5" w:rsidRDefault="001A290F">
      <w:pPr>
        <w:pStyle w:val="BodyText"/>
        <w:spacing w:before="226" w:line="453" w:lineRule="auto"/>
        <w:ind w:left="120" w:right="199"/>
        <w:jc w:val="both"/>
      </w:pPr>
      <w:r>
        <w:t xml:space="preserve">- complementary DNA, CDS - coding region of gene, </w:t>
      </w:r>
      <w:proofErr w:type="spellStart"/>
      <w:r>
        <w:t>ChIP</w:t>
      </w:r>
      <w:proofErr w:type="spellEnd"/>
      <w:r>
        <w:t xml:space="preserve">-seq - chromatin immunoprecipitation sequencing, CPU - central processing unit, </w:t>
      </w:r>
      <w:proofErr w:type="spellStart"/>
      <w:r>
        <w:t>dbGaP</w:t>
      </w:r>
      <w:proofErr w:type="spellEnd"/>
      <w:r>
        <w:t xml:space="preserve"> - Database of Genotypes and Phenotypes, DNA - deoxyribonucleic acid, FPKM</w:t>
      </w:r>
      <w:r>
        <w:rPr>
          <w:spacing w:val="-14"/>
        </w:rPr>
        <w:t xml:space="preserve"> </w:t>
      </w:r>
      <w:r>
        <w:t>-</w:t>
      </w:r>
      <w:r>
        <w:rPr>
          <w:spacing w:val="-14"/>
        </w:rPr>
        <w:t xml:space="preserve"> </w:t>
      </w:r>
      <w:r>
        <w:t>fragments</w:t>
      </w:r>
      <w:r>
        <w:rPr>
          <w:spacing w:val="-13"/>
        </w:rPr>
        <w:t xml:space="preserve"> </w:t>
      </w:r>
      <w:r>
        <w:t>per</w:t>
      </w:r>
      <w:r>
        <w:rPr>
          <w:spacing w:val="-14"/>
        </w:rPr>
        <w:t xml:space="preserve"> </w:t>
      </w:r>
      <w:r>
        <w:t>kilobase</w:t>
      </w:r>
      <w:r>
        <w:rPr>
          <w:spacing w:val="-13"/>
        </w:rPr>
        <w:t xml:space="preserve"> </w:t>
      </w:r>
      <w:ins w:id="1823" w:author="Jeff Morgan" w:date="2019-07-05T11:56:00Z">
        <w:r w:rsidR="00AE7DEB">
          <w:rPr>
            <w:spacing w:val="-13"/>
          </w:rPr>
          <w:t xml:space="preserve">of transcript per </w:t>
        </w:r>
      </w:ins>
      <w:r>
        <w:t>million,</w:t>
      </w:r>
      <w:r>
        <w:rPr>
          <w:spacing w:val="-12"/>
        </w:rPr>
        <w:t xml:space="preserve"> </w:t>
      </w:r>
      <w:r>
        <w:t>GEO</w:t>
      </w:r>
      <w:r>
        <w:rPr>
          <w:spacing w:val="-14"/>
        </w:rPr>
        <w:t xml:space="preserve"> </w:t>
      </w:r>
      <w:r>
        <w:t>-</w:t>
      </w:r>
      <w:r>
        <w:rPr>
          <w:spacing w:val="-13"/>
        </w:rPr>
        <w:t xml:space="preserve"> </w:t>
      </w:r>
      <w:r>
        <w:t>Gene</w:t>
      </w:r>
      <w:r>
        <w:rPr>
          <w:spacing w:val="-14"/>
        </w:rPr>
        <w:t xml:space="preserve"> </w:t>
      </w:r>
      <w:r>
        <w:t>Expression</w:t>
      </w:r>
      <w:r>
        <w:rPr>
          <w:spacing w:val="-14"/>
        </w:rPr>
        <w:t xml:space="preserve"> </w:t>
      </w:r>
      <w:r>
        <w:t>Omnibus,</w:t>
      </w:r>
      <w:r>
        <w:rPr>
          <w:spacing w:val="-11"/>
        </w:rPr>
        <w:t xml:space="preserve"> </w:t>
      </w:r>
      <w:r>
        <w:t>GTF</w:t>
      </w:r>
      <w:r>
        <w:rPr>
          <w:spacing w:val="-14"/>
        </w:rPr>
        <w:t xml:space="preserve"> </w:t>
      </w:r>
      <w:r>
        <w:t>-</w:t>
      </w:r>
      <w:r>
        <w:rPr>
          <w:spacing w:val="-14"/>
        </w:rPr>
        <w:t xml:space="preserve"> </w:t>
      </w:r>
      <w:r>
        <w:t>General</w:t>
      </w:r>
      <w:r>
        <w:rPr>
          <w:spacing w:val="-13"/>
        </w:rPr>
        <w:t xml:space="preserve"> </w:t>
      </w:r>
      <w:r>
        <w:rPr>
          <w:spacing w:val="-5"/>
        </w:rPr>
        <w:t>Transfer</w:t>
      </w:r>
      <w:r>
        <w:rPr>
          <w:spacing w:val="-14"/>
        </w:rPr>
        <w:t xml:space="preserve"> </w:t>
      </w:r>
      <w:r>
        <w:t>Format,</w:t>
      </w:r>
      <w:r>
        <w:rPr>
          <w:spacing w:val="-12"/>
        </w:rPr>
        <w:t xml:space="preserve"> </w:t>
      </w:r>
      <w:r>
        <w:t>HPC</w:t>
      </w:r>
      <w:r>
        <w:rPr>
          <w:spacing w:val="-13"/>
        </w:rPr>
        <w:t xml:space="preserve"> </w:t>
      </w:r>
      <w:r>
        <w:t>- High-Performance</w:t>
      </w:r>
      <w:r>
        <w:rPr>
          <w:spacing w:val="-11"/>
        </w:rPr>
        <w:t xml:space="preserve"> </w:t>
      </w:r>
      <w:r>
        <w:t>Computing,</w:t>
      </w:r>
      <w:r>
        <w:rPr>
          <w:spacing w:val="-10"/>
        </w:rPr>
        <w:t xml:space="preserve"> </w:t>
      </w:r>
      <w:r>
        <w:t>IGV</w:t>
      </w:r>
      <w:r>
        <w:rPr>
          <w:spacing w:val="-10"/>
        </w:rPr>
        <w:t xml:space="preserve"> </w:t>
      </w:r>
      <w:r>
        <w:t>-</w:t>
      </w:r>
      <w:r>
        <w:rPr>
          <w:spacing w:val="-11"/>
        </w:rPr>
        <w:t xml:space="preserve"> </w:t>
      </w:r>
      <w:r>
        <w:t>Integrative</w:t>
      </w:r>
      <w:r>
        <w:rPr>
          <w:spacing w:val="-10"/>
        </w:rPr>
        <w:t xml:space="preserve"> </w:t>
      </w:r>
      <w:r>
        <w:t>Genomics</w:t>
      </w:r>
      <w:r>
        <w:rPr>
          <w:spacing w:val="-10"/>
        </w:rPr>
        <w:t xml:space="preserve"> </w:t>
      </w:r>
      <w:r>
        <w:rPr>
          <w:spacing w:val="-3"/>
        </w:rPr>
        <w:t>Viewer,</w:t>
      </w:r>
      <w:r>
        <w:rPr>
          <w:spacing w:val="-10"/>
        </w:rPr>
        <w:t xml:space="preserve"> </w:t>
      </w:r>
      <w:r>
        <w:t>ISR</w:t>
      </w:r>
      <w:r>
        <w:rPr>
          <w:spacing w:val="-11"/>
        </w:rPr>
        <w:t xml:space="preserve"> </w:t>
      </w:r>
      <w:r>
        <w:t>-</w:t>
      </w:r>
      <w:r>
        <w:rPr>
          <w:spacing w:val="-10"/>
        </w:rPr>
        <w:t xml:space="preserve"> </w:t>
      </w:r>
      <w:r>
        <w:t>integrated</w:t>
      </w:r>
      <w:r>
        <w:rPr>
          <w:spacing w:val="-10"/>
        </w:rPr>
        <w:t xml:space="preserve"> </w:t>
      </w:r>
      <w:r>
        <w:t>stress</w:t>
      </w:r>
      <w:r>
        <w:rPr>
          <w:spacing w:val="-10"/>
        </w:rPr>
        <w:t xml:space="preserve"> </w:t>
      </w:r>
      <w:r>
        <w:t>response,</w:t>
      </w:r>
      <w:r>
        <w:rPr>
          <w:spacing w:val="-11"/>
        </w:rPr>
        <w:t xml:space="preserve"> </w:t>
      </w:r>
      <w:r>
        <w:t>ISRIB</w:t>
      </w:r>
      <w:r>
        <w:rPr>
          <w:spacing w:val="-10"/>
        </w:rPr>
        <w:t xml:space="preserve"> </w:t>
      </w:r>
      <w:r>
        <w:t>-</w:t>
      </w:r>
      <w:r>
        <w:rPr>
          <w:spacing w:val="-10"/>
        </w:rPr>
        <w:t xml:space="preserve"> </w:t>
      </w:r>
      <w:r>
        <w:t xml:space="preserve">ISR inhibitor, </w:t>
      </w:r>
      <w:proofErr w:type="spellStart"/>
      <w:r>
        <w:t>nt</w:t>
      </w:r>
      <w:proofErr w:type="spellEnd"/>
      <w:r>
        <w:t xml:space="preserve"> - nucleotide, PCA - principal component analysis, PCR - polymerase chain reaction, RAM - random access </w:t>
      </w:r>
      <w:r>
        <w:rPr>
          <w:spacing w:val="-3"/>
        </w:rPr>
        <w:t xml:space="preserve">memory, </w:t>
      </w:r>
      <w:r>
        <w:t xml:space="preserve">RNA - ribonucleic acid, RNA-seq - RNA sequencing RPKM - reads per kilobase </w:t>
      </w:r>
      <w:ins w:id="1824" w:author="Jeff Morgan" w:date="2019-07-05T11:56:00Z">
        <w:r w:rsidR="00AE7DEB">
          <w:t xml:space="preserve">of transcript per </w:t>
        </w:r>
      </w:ins>
      <w:r>
        <w:t xml:space="preserve">million, RPM </w:t>
      </w:r>
      <w:r>
        <w:rPr>
          <w:spacing w:val="-12"/>
        </w:rPr>
        <w:t xml:space="preserve">- </w:t>
      </w:r>
      <w:r>
        <w:t>reads per million, rRNA - ribosomal RNA, TCGA - The Cancer Genome Atlas, TE - translation efficiency, TPM - transcripts per million, UMI - unique molecular</w:t>
      </w:r>
      <w:r>
        <w:rPr>
          <w:spacing w:val="-10"/>
        </w:rPr>
        <w:t xml:space="preserve"> </w:t>
      </w:r>
      <w:r>
        <w:t>identifier</w:t>
      </w:r>
    </w:p>
    <w:p w14:paraId="166E22C0" w14:textId="77777777" w:rsidR="009F54E5" w:rsidRDefault="001A290F">
      <w:pPr>
        <w:pStyle w:val="Heading1"/>
      </w:pPr>
      <w:r>
        <w:t>Ethics approval and consent to participate</w:t>
      </w:r>
    </w:p>
    <w:p w14:paraId="1A37DBB2" w14:textId="77777777" w:rsidR="009F54E5" w:rsidRDefault="009F54E5">
      <w:pPr>
        <w:pStyle w:val="BodyText"/>
        <w:spacing w:before="4"/>
        <w:rPr>
          <w:b/>
          <w:sz w:val="41"/>
        </w:rPr>
      </w:pPr>
    </w:p>
    <w:p w14:paraId="6BF3FB20" w14:textId="77777777" w:rsidR="009F54E5" w:rsidRDefault="001A290F">
      <w:pPr>
        <w:pStyle w:val="BodyText"/>
        <w:spacing w:line="453" w:lineRule="auto"/>
        <w:ind w:left="120" w:right="120"/>
      </w:pPr>
      <w:r>
        <w:t xml:space="preserve">Protected TCGA data were obtained through </w:t>
      </w:r>
      <w:proofErr w:type="spellStart"/>
      <w:r>
        <w:t>dbGaP</w:t>
      </w:r>
      <w:proofErr w:type="spellEnd"/>
      <w:r>
        <w:t xml:space="preserve"> project number 21674 and utilized according to the </w:t>
      </w:r>
      <w:proofErr w:type="spellStart"/>
      <w:r>
        <w:t>associ</w:t>
      </w:r>
      <w:proofErr w:type="spellEnd"/>
      <w:r>
        <w:t xml:space="preserve">- </w:t>
      </w:r>
      <w:proofErr w:type="spellStart"/>
      <w:r>
        <w:t>ated</w:t>
      </w:r>
      <w:proofErr w:type="spellEnd"/>
      <w:r>
        <w:t xml:space="preserve"> policies and guidelines.</w:t>
      </w:r>
    </w:p>
    <w:p w14:paraId="09F5F510" w14:textId="77777777" w:rsidR="009F54E5" w:rsidRDefault="001A290F">
      <w:pPr>
        <w:pStyle w:val="Heading1"/>
      </w:pPr>
      <w:r>
        <w:t>Consent for publication</w:t>
      </w:r>
    </w:p>
    <w:p w14:paraId="3BC712CC" w14:textId="77777777" w:rsidR="009F54E5" w:rsidRDefault="009F54E5">
      <w:pPr>
        <w:pStyle w:val="BodyText"/>
        <w:spacing w:before="3"/>
        <w:rPr>
          <w:b/>
          <w:sz w:val="41"/>
        </w:rPr>
      </w:pPr>
    </w:p>
    <w:p w14:paraId="5F28E77C" w14:textId="77777777" w:rsidR="009F54E5" w:rsidRDefault="001A290F">
      <w:pPr>
        <w:pStyle w:val="BodyText"/>
        <w:spacing w:before="1" w:line="453" w:lineRule="auto"/>
        <w:ind w:left="120" w:right="120"/>
      </w:pPr>
      <w:r>
        <w:t xml:space="preserve">Protected TCGA data were obtained through </w:t>
      </w:r>
      <w:proofErr w:type="spellStart"/>
      <w:r>
        <w:t>dbGaP</w:t>
      </w:r>
      <w:proofErr w:type="spellEnd"/>
      <w:r>
        <w:t xml:space="preserve"> project number 21674 and utilized according to the </w:t>
      </w:r>
      <w:proofErr w:type="spellStart"/>
      <w:r>
        <w:t>associ</w:t>
      </w:r>
      <w:proofErr w:type="spellEnd"/>
      <w:r>
        <w:t xml:space="preserve">- </w:t>
      </w:r>
      <w:proofErr w:type="spellStart"/>
      <w:r>
        <w:t>ated</w:t>
      </w:r>
      <w:proofErr w:type="spellEnd"/>
      <w:r>
        <w:t xml:space="preserve"> policies and guidelines.</w:t>
      </w:r>
    </w:p>
    <w:p w14:paraId="3F4575E9" w14:textId="77777777" w:rsidR="009F54E5" w:rsidRDefault="001A290F">
      <w:pPr>
        <w:pStyle w:val="Heading1"/>
      </w:pPr>
      <w:r>
        <w:t>Availability of data and materials</w:t>
      </w:r>
    </w:p>
    <w:p w14:paraId="66C93AC4" w14:textId="77777777" w:rsidR="009F54E5" w:rsidRDefault="009F54E5">
      <w:pPr>
        <w:pStyle w:val="BodyText"/>
        <w:spacing w:before="3"/>
        <w:rPr>
          <w:b/>
          <w:sz w:val="41"/>
        </w:rPr>
      </w:pPr>
    </w:p>
    <w:p w14:paraId="50E06A36" w14:textId="77777777" w:rsidR="009F54E5" w:rsidRDefault="001A290F">
      <w:pPr>
        <w:pStyle w:val="BodyText"/>
        <w:tabs>
          <w:tab w:val="left" w:pos="1024"/>
          <w:tab w:val="left" w:pos="10568"/>
        </w:tabs>
        <w:spacing w:line="453" w:lineRule="auto"/>
        <w:ind w:left="120" w:right="199"/>
      </w:pPr>
      <w:r>
        <w:t xml:space="preserve">The source code </w:t>
      </w:r>
      <w:r>
        <w:rPr>
          <w:spacing w:val="-3"/>
        </w:rPr>
        <w:t xml:space="preserve">for </w:t>
      </w:r>
      <w:r>
        <w:t xml:space="preserve">these packages is perpetually open </w:t>
      </w:r>
      <w:proofErr w:type="gramStart"/>
      <w:r>
        <w:t>source  and</w:t>
      </w:r>
      <w:proofErr w:type="gramEnd"/>
      <w:r>
        <w:t xml:space="preserve">  protected  under  the  GPL-3.0  li-  cense.</w:t>
      </w:r>
      <w:r>
        <w:tab/>
      </w:r>
      <w:proofErr w:type="gramStart"/>
      <w:r>
        <w:t>The  code</w:t>
      </w:r>
      <w:proofErr w:type="gramEnd"/>
      <w:r>
        <w:t xml:space="preserve">  can  be  publicly  accessed  and  installed</w:t>
      </w:r>
      <w:r>
        <w:rPr>
          <w:spacing w:val="-7"/>
        </w:rPr>
        <w:t xml:space="preserve"> </w:t>
      </w:r>
      <w:r>
        <w:t>from</w:t>
      </w:r>
      <w:r>
        <w:rPr>
          <w:spacing w:val="52"/>
        </w:rPr>
        <w:t xml:space="preserve"> </w:t>
      </w:r>
      <w:r>
        <w:t>https://github.com/XPRESSyourself.</w:t>
      </w:r>
      <w:r>
        <w:tab/>
      </w:r>
      <w:r>
        <w:rPr>
          <w:spacing w:val="-7"/>
        </w:rPr>
        <w:t>Up-</w:t>
      </w:r>
    </w:p>
    <w:p w14:paraId="4C5780DE" w14:textId="77777777" w:rsidR="009F54E5" w:rsidRDefault="009F54E5">
      <w:pPr>
        <w:spacing w:line="453" w:lineRule="auto"/>
        <w:sectPr w:rsidR="009F54E5">
          <w:pgSz w:w="12240" w:h="20160"/>
          <w:pgMar w:top="660" w:right="520" w:bottom="360" w:left="600" w:header="0" w:footer="161" w:gutter="0"/>
          <w:cols w:space="720"/>
        </w:sectPr>
      </w:pPr>
    </w:p>
    <w:p w14:paraId="53F7AA07" w14:textId="6B2E571D" w:rsidR="009F54E5" w:rsidRDefault="001A290F">
      <w:pPr>
        <w:pStyle w:val="BodyText"/>
        <w:spacing w:before="73" w:line="453" w:lineRule="auto"/>
        <w:ind w:left="120" w:right="199"/>
        <w:jc w:val="both"/>
      </w:pPr>
      <w:r>
        <w:lastRenderedPageBreak/>
        <w:t xml:space="preserve">dates to the software are version controlled and maintained on GitHub. </w:t>
      </w:r>
      <w:proofErr w:type="spellStart"/>
      <w:r>
        <w:t>Jupyter</w:t>
      </w:r>
      <w:proofErr w:type="spellEnd"/>
      <w:r>
        <w:t xml:space="preserve"> notebooks and video walkthroughs are included on https://github.com/XPRESSyourself </w:t>
      </w:r>
      <w:proofErr w:type="gramStart"/>
      <w:r>
        <w:rPr>
          <w:spacing w:val="-3"/>
        </w:rPr>
        <w:t xml:space="preserve">for  </w:t>
      </w:r>
      <w:r>
        <w:t>guiding</w:t>
      </w:r>
      <w:proofErr w:type="gramEnd"/>
      <w:r>
        <w:t xml:space="preserve">  </w:t>
      </w:r>
      <w:del w:id="1825" w:author="Jeff Morgan" w:date="2019-07-05T11:56:00Z">
        <w:r>
          <w:delText>a  user</w:delText>
        </w:r>
      </w:del>
      <w:ins w:id="1826" w:author="Jeff Morgan" w:date="2019-07-05T11:56:00Z">
        <w:r w:rsidR="00AE7DEB">
          <w:t>users</w:t>
        </w:r>
      </w:ins>
      <w:r>
        <w:t xml:space="preserve">  through  the  use  of  the packages. Documentation is hosted on </w:t>
      </w:r>
      <w:proofErr w:type="spellStart"/>
      <w:r>
        <w:t>readthedocs</w:t>
      </w:r>
      <w:proofErr w:type="spellEnd"/>
      <w:r>
        <w:t xml:space="preserve"> (</w:t>
      </w:r>
      <w:r>
        <w:rPr>
          <w:i/>
        </w:rPr>
        <w:t>60</w:t>
      </w:r>
      <w:r>
        <w:t xml:space="preserve">) at </w:t>
      </w:r>
      <w:proofErr w:type="gramStart"/>
      <w:r>
        <w:t>https://xpresspipe.readthedocs.io/en/latest/  and</w:t>
      </w:r>
      <w:proofErr w:type="gramEnd"/>
      <w:r>
        <w:t xml:space="preserve"> https://xpressplot.readthedocs.io/en/latest/.  The publicly available ribosome profiling data are </w:t>
      </w:r>
      <w:proofErr w:type="spellStart"/>
      <w:r>
        <w:t>accessi</w:t>
      </w:r>
      <w:proofErr w:type="spellEnd"/>
      <w:r>
        <w:t xml:space="preserve">-   </w:t>
      </w:r>
      <w:proofErr w:type="spellStart"/>
      <w:r>
        <w:t>ble</w:t>
      </w:r>
      <w:proofErr w:type="spellEnd"/>
      <w:r>
        <w:t xml:space="preserve"> through GEO series accession number GSE65778. TCGA data are </w:t>
      </w:r>
      <w:proofErr w:type="gramStart"/>
      <w:r>
        <w:t>accessible  through</w:t>
      </w:r>
      <w:proofErr w:type="gramEnd"/>
      <w:r>
        <w:t xml:space="preserve">  </w:t>
      </w:r>
      <w:proofErr w:type="spellStart"/>
      <w:r>
        <w:t>dbGaP</w:t>
      </w:r>
      <w:proofErr w:type="spellEnd"/>
      <w:r>
        <w:rPr>
          <w:spacing w:val="41"/>
        </w:rPr>
        <w:t xml:space="preserve"> </w:t>
      </w:r>
      <w:r>
        <w:t xml:space="preserve">ac- cession number phs000178. Code used to create manuscript figures and analyses can be found </w:t>
      </w:r>
      <w:r>
        <w:rPr>
          <w:spacing w:val="-7"/>
        </w:rPr>
        <w:t xml:space="preserve">at </w:t>
      </w:r>
      <w:r>
        <w:t>https://github.com/XPRESSyourself/manuscript (DOI:</w:t>
      </w:r>
      <w:r>
        <w:rPr>
          <w:spacing w:val="-4"/>
        </w:rPr>
        <w:t xml:space="preserve"> </w:t>
      </w:r>
      <w:r>
        <w:t>XXXXXX).</w:t>
      </w:r>
    </w:p>
    <w:p w14:paraId="5F429F2A" w14:textId="77777777" w:rsidR="009F54E5" w:rsidRDefault="001A290F">
      <w:pPr>
        <w:pStyle w:val="Heading1"/>
        <w:spacing w:before="224"/>
      </w:pPr>
      <w:r>
        <w:t>Competing interests</w:t>
      </w:r>
    </w:p>
    <w:p w14:paraId="19E0F92F" w14:textId="77777777" w:rsidR="009F54E5" w:rsidRDefault="009F54E5">
      <w:pPr>
        <w:pStyle w:val="BodyText"/>
        <w:spacing w:before="3"/>
        <w:rPr>
          <w:b/>
          <w:sz w:val="41"/>
        </w:rPr>
      </w:pPr>
    </w:p>
    <w:p w14:paraId="66C43B44" w14:textId="77777777" w:rsidR="009F54E5" w:rsidRDefault="001A290F">
      <w:pPr>
        <w:pStyle w:val="BodyText"/>
        <w:ind w:left="120"/>
      </w:pPr>
      <w:r>
        <w:t>The authors declare that they have no competing interests.</w:t>
      </w:r>
    </w:p>
    <w:p w14:paraId="11228C94" w14:textId="77777777" w:rsidR="009F54E5" w:rsidRDefault="009F54E5">
      <w:pPr>
        <w:pStyle w:val="BodyText"/>
        <w:rPr>
          <w:sz w:val="26"/>
        </w:rPr>
      </w:pPr>
    </w:p>
    <w:p w14:paraId="7577BA51" w14:textId="77777777" w:rsidR="009F54E5" w:rsidRDefault="001A290F">
      <w:pPr>
        <w:pStyle w:val="Heading1"/>
        <w:spacing w:before="150"/>
      </w:pPr>
      <w:r>
        <w:rPr>
          <w:w w:val="105"/>
        </w:rPr>
        <w:t>Funding</w:t>
      </w:r>
    </w:p>
    <w:p w14:paraId="0D33AA3E" w14:textId="77777777" w:rsidR="009F54E5" w:rsidRDefault="009F54E5">
      <w:pPr>
        <w:pStyle w:val="BodyText"/>
        <w:spacing w:before="3"/>
        <w:rPr>
          <w:b/>
          <w:sz w:val="41"/>
        </w:rPr>
      </w:pPr>
    </w:p>
    <w:p w14:paraId="1216C6E5" w14:textId="7D8A90AF" w:rsidR="009F54E5" w:rsidRDefault="001A290F">
      <w:pPr>
        <w:pStyle w:val="BodyText"/>
        <w:spacing w:line="453" w:lineRule="auto"/>
        <w:ind w:left="120" w:right="199"/>
        <w:jc w:val="both"/>
      </w:pPr>
      <w:r>
        <w:t>J.A.B.</w:t>
      </w:r>
      <w:r>
        <w:rPr>
          <w:spacing w:val="-14"/>
        </w:rPr>
        <w:t xml:space="preserve"> </w:t>
      </w:r>
      <w:r>
        <w:t>received</w:t>
      </w:r>
      <w:r>
        <w:rPr>
          <w:spacing w:val="-15"/>
        </w:rPr>
        <w:t xml:space="preserve"> </w:t>
      </w:r>
      <w:r>
        <w:t>support</w:t>
      </w:r>
      <w:r>
        <w:rPr>
          <w:spacing w:val="-14"/>
        </w:rPr>
        <w:t xml:space="preserve"> </w:t>
      </w:r>
      <w:r>
        <w:t>from</w:t>
      </w:r>
      <w:r>
        <w:rPr>
          <w:spacing w:val="-14"/>
        </w:rPr>
        <w:t xml:space="preserve"> </w:t>
      </w:r>
      <w:r>
        <w:t>the</w:t>
      </w:r>
      <w:r>
        <w:rPr>
          <w:spacing w:val="-15"/>
        </w:rPr>
        <w:t xml:space="preserve"> </w:t>
      </w:r>
      <w:r>
        <w:t>National</w:t>
      </w:r>
      <w:r>
        <w:rPr>
          <w:spacing w:val="-14"/>
        </w:rPr>
        <w:t xml:space="preserve"> </w:t>
      </w:r>
      <w:r>
        <w:t>Institute</w:t>
      </w:r>
      <w:r>
        <w:rPr>
          <w:spacing w:val="-14"/>
        </w:rPr>
        <w:t xml:space="preserve"> </w:t>
      </w:r>
      <w:r>
        <w:t>of</w:t>
      </w:r>
      <w:r>
        <w:rPr>
          <w:spacing w:val="-15"/>
        </w:rPr>
        <w:t xml:space="preserve"> </w:t>
      </w:r>
      <w:r>
        <w:t>Diabetes</w:t>
      </w:r>
      <w:r>
        <w:rPr>
          <w:spacing w:val="-14"/>
        </w:rPr>
        <w:t xml:space="preserve"> </w:t>
      </w:r>
      <w:r>
        <w:t>and</w:t>
      </w:r>
      <w:r>
        <w:rPr>
          <w:spacing w:val="-14"/>
        </w:rPr>
        <w:t xml:space="preserve"> </w:t>
      </w:r>
      <w:r>
        <w:t>Digestive</w:t>
      </w:r>
      <w:r>
        <w:rPr>
          <w:spacing w:val="-15"/>
        </w:rPr>
        <w:t xml:space="preserve"> </w:t>
      </w:r>
      <w:r>
        <w:t>and</w:t>
      </w:r>
      <w:r>
        <w:rPr>
          <w:spacing w:val="-14"/>
        </w:rPr>
        <w:t xml:space="preserve"> </w:t>
      </w:r>
      <w:r>
        <w:t>Kidney</w:t>
      </w:r>
      <w:r>
        <w:rPr>
          <w:spacing w:val="-14"/>
        </w:rPr>
        <w:t xml:space="preserve"> </w:t>
      </w:r>
      <w:r>
        <w:t>Diseases</w:t>
      </w:r>
      <w:r>
        <w:rPr>
          <w:spacing w:val="-15"/>
        </w:rPr>
        <w:t xml:space="preserve"> </w:t>
      </w:r>
      <w:r>
        <w:t>(NIDDK)</w:t>
      </w:r>
      <w:r>
        <w:rPr>
          <w:spacing w:val="-14"/>
        </w:rPr>
        <w:t xml:space="preserve"> </w:t>
      </w:r>
      <w:r>
        <w:t xml:space="preserve">Inter- disciplinary </w:t>
      </w:r>
      <w:r>
        <w:rPr>
          <w:spacing w:val="-4"/>
        </w:rPr>
        <w:t xml:space="preserve">Training </w:t>
      </w:r>
      <w:r>
        <w:t xml:space="preserve">Grant T32 Program in Computational Approaches to Diabetes and Metabolism Research, 1T32DK11096601 to Wendy </w:t>
      </w:r>
      <w:r>
        <w:rPr>
          <w:spacing w:val="-9"/>
        </w:rPr>
        <w:t xml:space="preserve">W. </w:t>
      </w:r>
      <w:r>
        <w:t xml:space="preserve">Chapman and Simon </w:t>
      </w:r>
      <w:r>
        <w:rPr>
          <w:spacing w:val="-4"/>
        </w:rPr>
        <w:t>J.</w:t>
      </w:r>
      <w:r>
        <w:rPr>
          <w:spacing w:val="-6"/>
        </w:rPr>
        <w:t xml:space="preserve"> </w:t>
      </w:r>
      <w:r>
        <w:t>Fisher.</w:t>
      </w:r>
      <w:ins w:id="1827" w:author="Alex Bott" w:date="2019-07-08T20:06:00Z">
        <w:r w:rsidR="00CA1716">
          <w:t xml:space="preserve"> </w:t>
        </w:r>
      </w:ins>
      <w:ins w:id="1828" w:author="Alex Bott" w:date="2019-07-08T20:07:00Z">
        <w:r w:rsidR="00CA1716">
          <w:t xml:space="preserve"> </w:t>
        </w:r>
        <w:r w:rsidR="00CA1716" w:rsidRPr="00CA1716">
          <w:t>K00CA212445 to A.J.B.</w:t>
        </w:r>
      </w:ins>
    </w:p>
    <w:p w14:paraId="0ED905C7" w14:textId="77777777" w:rsidR="009F54E5" w:rsidRDefault="001A290F">
      <w:pPr>
        <w:pStyle w:val="Heading1"/>
        <w:spacing w:before="224"/>
      </w:pPr>
      <w:r>
        <w:t>Contributions</w:t>
      </w:r>
    </w:p>
    <w:p w14:paraId="36BF5AD1" w14:textId="77777777" w:rsidR="009F54E5" w:rsidRDefault="009F54E5">
      <w:pPr>
        <w:pStyle w:val="BodyText"/>
        <w:spacing w:before="4"/>
        <w:rPr>
          <w:b/>
          <w:sz w:val="41"/>
        </w:rPr>
      </w:pPr>
    </w:p>
    <w:p w14:paraId="660BCE41" w14:textId="77777777" w:rsidR="009F54E5" w:rsidRDefault="001A290F">
      <w:pPr>
        <w:pStyle w:val="BodyText"/>
        <w:spacing w:line="453" w:lineRule="auto"/>
        <w:ind w:left="120" w:right="199"/>
        <w:jc w:val="both"/>
      </w:pPr>
      <w:r>
        <w:t>J.A.B.</w:t>
      </w:r>
      <w:r>
        <w:rPr>
          <w:spacing w:val="-6"/>
        </w:rPr>
        <w:t xml:space="preserve"> </w:t>
      </w:r>
      <w:r>
        <w:t>conceptualized</w:t>
      </w:r>
      <w:r>
        <w:rPr>
          <w:spacing w:val="-6"/>
        </w:rPr>
        <w:t xml:space="preserve"> </w:t>
      </w:r>
      <w:r>
        <w:t>and</w:t>
      </w:r>
      <w:r>
        <w:rPr>
          <w:spacing w:val="-6"/>
        </w:rPr>
        <w:t xml:space="preserve"> </w:t>
      </w:r>
      <w:r>
        <w:t>administered</w:t>
      </w:r>
      <w:r>
        <w:rPr>
          <w:spacing w:val="-5"/>
        </w:rPr>
        <w:t xml:space="preserve"> </w:t>
      </w:r>
      <w:r>
        <w:t>the</w:t>
      </w:r>
      <w:r>
        <w:rPr>
          <w:spacing w:val="-7"/>
        </w:rPr>
        <w:t xml:space="preserve"> </w:t>
      </w:r>
      <w:r>
        <w:t>project;</w:t>
      </w:r>
      <w:r>
        <w:rPr>
          <w:spacing w:val="-4"/>
        </w:rPr>
        <w:t xml:space="preserve"> </w:t>
      </w:r>
      <w:r>
        <w:t>performed</w:t>
      </w:r>
      <w:r>
        <w:rPr>
          <w:spacing w:val="-5"/>
        </w:rPr>
        <w:t xml:space="preserve"> </w:t>
      </w:r>
      <w:r>
        <w:t>all</w:t>
      </w:r>
      <w:r>
        <w:rPr>
          <w:spacing w:val="-6"/>
        </w:rPr>
        <w:t xml:space="preserve"> </w:t>
      </w:r>
      <w:r>
        <w:t>investigation,</w:t>
      </w:r>
      <w:r>
        <w:rPr>
          <w:spacing w:val="-4"/>
        </w:rPr>
        <w:t xml:space="preserve"> </w:t>
      </w:r>
      <w:r>
        <w:t>analysis,</w:t>
      </w:r>
      <w:r>
        <w:rPr>
          <w:spacing w:val="-5"/>
        </w:rPr>
        <w:t xml:space="preserve"> </w:t>
      </w:r>
      <w:r>
        <w:t>visualization,</w:t>
      </w:r>
      <w:r>
        <w:rPr>
          <w:spacing w:val="-5"/>
        </w:rPr>
        <w:t xml:space="preserve"> </w:t>
      </w:r>
      <w:r>
        <w:t>and</w:t>
      </w:r>
      <w:r>
        <w:rPr>
          <w:spacing w:val="-5"/>
        </w:rPr>
        <w:t xml:space="preserve"> </w:t>
      </w:r>
      <w:r>
        <w:rPr>
          <w:spacing w:val="-3"/>
        </w:rPr>
        <w:t xml:space="preserve">data </w:t>
      </w:r>
      <w:r>
        <w:t xml:space="preserve">curation; provisioned resources; acquired funding; and wrote the original draft </w:t>
      </w:r>
      <w:r>
        <w:rPr>
          <w:spacing w:val="-3"/>
        </w:rPr>
        <w:t xml:space="preserve">for </w:t>
      </w:r>
      <w:r>
        <w:t xml:space="preserve">this </w:t>
      </w:r>
      <w:r>
        <w:rPr>
          <w:spacing w:val="-4"/>
        </w:rPr>
        <w:t xml:space="preserve">study. </w:t>
      </w:r>
      <w:r>
        <w:rPr>
          <w:spacing w:val="-3"/>
        </w:rPr>
        <w:t xml:space="preserve">J.A.B. </w:t>
      </w:r>
      <w:r>
        <w:t xml:space="preserve">and J.R.B. designed and wrote the software. J.A.B., </w:t>
      </w:r>
      <w:r>
        <w:rPr>
          <w:spacing w:val="-5"/>
        </w:rPr>
        <w:t xml:space="preserve">J.T.M., </w:t>
      </w:r>
      <w:r>
        <w:t xml:space="preserve">A.J.B., and </w:t>
      </w:r>
      <w:r>
        <w:rPr>
          <w:spacing w:val="-10"/>
        </w:rPr>
        <w:t xml:space="preserve">Y.O. </w:t>
      </w:r>
      <w:r>
        <w:t xml:space="preserve">performed software validation. J.A.B., J.R.B., </w:t>
      </w:r>
      <w:r>
        <w:rPr>
          <w:spacing w:val="-5"/>
        </w:rPr>
        <w:t xml:space="preserve">J.T.M., </w:t>
      </w:r>
      <w:r>
        <w:t xml:space="preserve">and J.G. and developed the methodology. J.R., A.R.Q., and J.G. supervised the </w:t>
      </w:r>
      <w:r>
        <w:rPr>
          <w:spacing w:val="-4"/>
        </w:rPr>
        <w:t xml:space="preserve">study. </w:t>
      </w:r>
      <w:r>
        <w:t xml:space="preserve">All authors were </w:t>
      </w:r>
      <w:r>
        <w:rPr>
          <w:spacing w:val="-3"/>
        </w:rPr>
        <w:t xml:space="preserve">involved </w:t>
      </w:r>
      <w:r>
        <w:t>in reviewing and editing the</w:t>
      </w:r>
      <w:r>
        <w:rPr>
          <w:spacing w:val="-6"/>
        </w:rPr>
        <w:t xml:space="preserve"> </w:t>
      </w:r>
      <w:r>
        <w:t>manuscript.</w:t>
      </w:r>
    </w:p>
    <w:p w14:paraId="6DF474A5" w14:textId="77777777" w:rsidR="009F54E5" w:rsidRDefault="001A290F">
      <w:pPr>
        <w:pStyle w:val="Heading1"/>
        <w:spacing w:before="224"/>
      </w:pPr>
      <w:r>
        <w:t>Acknowledgments</w:t>
      </w:r>
    </w:p>
    <w:p w14:paraId="562BC065" w14:textId="77777777" w:rsidR="009F54E5" w:rsidRDefault="009F54E5">
      <w:pPr>
        <w:pStyle w:val="BodyText"/>
        <w:spacing w:before="3"/>
        <w:rPr>
          <w:b/>
          <w:sz w:val="41"/>
        </w:rPr>
      </w:pPr>
    </w:p>
    <w:p w14:paraId="6780D69A" w14:textId="77777777" w:rsidR="009F54E5" w:rsidRDefault="001A290F">
      <w:pPr>
        <w:pStyle w:val="BodyText"/>
        <w:spacing w:line="453" w:lineRule="auto"/>
        <w:ind w:left="120" w:right="199"/>
        <w:jc w:val="both"/>
      </w:pPr>
      <w:r>
        <w:t>The</w:t>
      </w:r>
      <w:r>
        <w:rPr>
          <w:spacing w:val="-10"/>
        </w:rPr>
        <w:t xml:space="preserve"> </w:t>
      </w:r>
      <w:r>
        <w:t>authors</w:t>
      </w:r>
      <w:r>
        <w:rPr>
          <w:spacing w:val="-10"/>
        </w:rPr>
        <w:t xml:space="preserve"> </w:t>
      </w:r>
      <w:r>
        <w:t>wish</w:t>
      </w:r>
      <w:r>
        <w:rPr>
          <w:spacing w:val="-10"/>
        </w:rPr>
        <w:t xml:space="preserve"> </w:t>
      </w:r>
      <w:r>
        <w:t>to</w:t>
      </w:r>
      <w:r>
        <w:rPr>
          <w:spacing w:val="-10"/>
        </w:rPr>
        <w:t xml:space="preserve"> </w:t>
      </w:r>
      <w:r>
        <w:t>thank</w:t>
      </w:r>
      <w:r>
        <w:rPr>
          <w:spacing w:val="-10"/>
        </w:rPr>
        <w:t xml:space="preserve"> </w:t>
      </w:r>
      <w:r>
        <w:t>Michael</w:t>
      </w:r>
      <w:r>
        <w:rPr>
          <w:spacing w:val="-10"/>
        </w:rPr>
        <w:t xml:space="preserve"> </w:t>
      </w:r>
      <w:r>
        <w:t>Howard</w:t>
      </w:r>
      <w:r>
        <w:rPr>
          <w:spacing w:val="-9"/>
        </w:rPr>
        <w:t xml:space="preserve"> </w:t>
      </w:r>
      <w:r>
        <w:rPr>
          <w:spacing w:val="-3"/>
        </w:rPr>
        <w:t>for</w:t>
      </w:r>
      <w:r>
        <w:rPr>
          <w:spacing w:val="-10"/>
        </w:rPr>
        <w:t xml:space="preserve"> </w:t>
      </w:r>
      <w:r>
        <w:t>helpful</w:t>
      </w:r>
      <w:r>
        <w:rPr>
          <w:spacing w:val="-10"/>
        </w:rPr>
        <w:t xml:space="preserve"> </w:t>
      </w:r>
      <w:r>
        <w:t>discussions</w:t>
      </w:r>
      <w:r>
        <w:rPr>
          <w:spacing w:val="-9"/>
        </w:rPr>
        <w:t xml:space="preserve"> </w:t>
      </w:r>
      <w:r>
        <w:t>concerning</w:t>
      </w:r>
      <w:r>
        <w:rPr>
          <w:spacing w:val="-10"/>
        </w:rPr>
        <w:t xml:space="preserve"> </w:t>
      </w:r>
      <w:r>
        <w:t>ribosome</w:t>
      </w:r>
      <w:r>
        <w:rPr>
          <w:spacing w:val="-10"/>
        </w:rPr>
        <w:t xml:space="preserve"> </w:t>
      </w:r>
      <w:r>
        <w:t>profiling</w:t>
      </w:r>
      <w:r>
        <w:rPr>
          <w:spacing w:val="-10"/>
        </w:rPr>
        <w:t xml:space="preserve"> </w:t>
      </w:r>
      <w:r>
        <w:t>and</w:t>
      </w:r>
      <w:r>
        <w:rPr>
          <w:spacing w:val="-10"/>
        </w:rPr>
        <w:t xml:space="preserve"> </w:t>
      </w:r>
      <w:r>
        <w:t xml:space="preserve">sequencing analysis. The authors also wish to thank Mark Wadsworth, Ryan Miller, and Michael Cormier </w:t>
      </w:r>
      <w:r>
        <w:rPr>
          <w:spacing w:val="-3"/>
        </w:rPr>
        <w:t xml:space="preserve">for </w:t>
      </w:r>
      <w:r>
        <w:t>helpful discus</w:t>
      </w:r>
      <w:del w:id="1829" w:author="JONATHAN ROBERT BELYEU" w:date="2019-07-06T21:08:00Z">
        <w:r>
          <w:delText xml:space="preserve">- </w:delText>
        </w:r>
      </w:del>
      <w:r>
        <w:t xml:space="preserve">sions on pipeline design. They also wish to thank Cameron Waller </w:t>
      </w:r>
      <w:r>
        <w:rPr>
          <w:spacing w:val="-3"/>
        </w:rPr>
        <w:t xml:space="preserve">for </w:t>
      </w:r>
      <w:r>
        <w:t xml:space="preserve">helpful discussions related to pipeline design and biological analysis. The support and resources from the Center </w:t>
      </w:r>
      <w:r>
        <w:rPr>
          <w:spacing w:val="-3"/>
        </w:rPr>
        <w:t xml:space="preserve">for </w:t>
      </w:r>
      <w:r>
        <w:t xml:space="preserve">High-Performance Computing </w:t>
      </w:r>
      <w:r>
        <w:rPr>
          <w:spacing w:val="-6"/>
        </w:rPr>
        <w:t xml:space="preserve">at </w:t>
      </w:r>
      <w:r>
        <w:t xml:space="preserve">the University of Utah are gratefully acknowledged. The computational resources used were partially funded </w:t>
      </w:r>
      <w:r>
        <w:rPr>
          <w:spacing w:val="-11"/>
        </w:rPr>
        <w:t xml:space="preserve">by </w:t>
      </w:r>
      <w:r>
        <w:t xml:space="preserve">the NIH Shared Instrumentation Grant 1S10OD021644-01A1. The results published here are in whole or part based upon data generated </w:t>
      </w:r>
      <w:r>
        <w:rPr>
          <w:spacing w:val="-3"/>
        </w:rPr>
        <w:t xml:space="preserve">by </w:t>
      </w:r>
      <w:r>
        <w:t>the TCGA Research Network:</w:t>
      </w:r>
      <w:r>
        <w:rPr>
          <w:spacing w:val="-14"/>
        </w:rPr>
        <w:t xml:space="preserve"> </w:t>
      </w:r>
      <w:hyperlink r:id="rId26">
        <w:r>
          <w:t>https://www</w:t>
        </w:r>
      </w:hyperlink>
      <w:r>
        <w:t>.cancer</w:t>
      </w:r>
      <w:hyperlink r:id="rId27">
        <w:r>
          <w:t>.gov/tcga.</w:t>
        </w:r>
      </w:hyperlink>
    </w:p>
    <w:p w14:paraId="54B5D212" w14:textId="77777777" w:rsidR="009F54E5" w:rsidRDefault="001A290F">
      <w:pPr>
        <w:pStyle w:val="Heading1"/>
        <w:spacing w:before="224"/>
        <w:jc w:val="both"/>
      </w:pPr>
      <w:r>
        <w:t>References</w:t>
      </w:r>
    </w:p>
    <w:p w14:paraId="5E48ED9B" w14:textId="77777777" w:rsidR="009F54E5" w:rsidRDefault="009F54E5">
      <w:pPr>
        <w:pStyle w:val="BodyText"/>
        <w:spacing w:before="4"/>
        <w:rPr>
          <w:b/>
          <w:sz w:val="41"/>
        </w:rPr>
      </w:pPr>
    </w:p>
    <w:p w14:paraId="2ED030D2" w14:textId="77777777" w:rsidR="009F54E5" w:rsidRDefault="001A290F">
      <w:pPr>
        <w:pStyle w:val="ListParagraph"/>
        <w:numPr>
          <w:ilvl w:val="2"/>
          <w:numId w:val="33"/>
        </w:numPr>
        <w:tabs>
          <w:tab w:val="left" w:pos="533"/>
        </w:tabs>
        <w:ind w:hanging="291"/>
        <w:jc w:val="left"/>
        <w:pPrChange w:id="1830" w:author="Yeyun Ouyang" w:date="2019-07-09T16:01:00Z">
          <w:pPr>
            <w:pStyle w:val="ListParagraph"/>
            <w:numPr>
              <w:ilvl w:val="2"/>
              <w:numId w:val="25"/>
            </w:numPr>
            <w:tabs>
              <w:tab w:val="left" w:pos="533"/>
            </w:tabs>
            <w:ind w:hanging="291"/>
          </w:pPr>
        </w:pPrChange>
      </w:pPr>
      <w:r>
        <w:rPr>
          <w:spacing w:val="-3"/>
        </w:rPr>
        <w:t xml:space="preserve">S. </w:t>
      </w:r>
      <w:r>
        <w:t xml:space="preserve">Byron, K. </w:t>
      </w:r>
      <w:r>
        <w:rPr>
          <w:spacing w:val="-14"/>
        </w:rPr>
        <w:t xml:space="preserve">V. </w:t>
      </w:r>
      <w:proofErr w:type="spellStart"/>
      <w:r>
        <w:t>Keuren</w:t>
      </w:r>
      <w:proofErr w:type="spellEnd"/>
      <w:r>
        <w:t xml:space="preserve">-Jensen, </w:t>
      </w:r>
      <w:r>
        <w:rPr>
          <w:spacing w:val="-8"/>
        </w:rPr>
        <w:t xml:space="preserve">D. </w:t>
      </w:r>
      <w:proofErr w:type="spellStart"/>
      <w:r>
        <w:t>Engelthaler</w:t>
      </w:r>
      <w:proofErr w:type="spellEnd"/>
      <w:r>
        <w:t xml:space="preserve">, </w:t>
      </w:r>
      <w:r>
        <w:rPr>
          <w:spacing w:val="-4"/>
        </w:rPr>
        <w:t xml:space="preserve">J. </w:t>
      </w:r>
      <w:proofErr w:type="spellStart"/>
      <w:r>
        <w:t>Carpten</w:t>
      </w:r>
      <w:proofErr w:type="spellEnd"/>
      <w:r>
        <w:t xml:space="preserve">, </w:t>
      </w:r>
      <w:r>
        <w:rPr>
          <w:spacing w:val="-8"/>
        </w:rPr>
        <w:t xml:space="preserve">D. </w:t>
      </w:r>
      <w:r>
        <w:t xml:space="preserve">Craig, </w:t>
      </w:r>
      <w:r>
        <w:rPr>
          <w:i/>
        </w:rPr>
        <w:t xml:space="preserve">Nat </w:t>
      </w:r>
      <w:r>
        <w:rPr>
          <w:i/>
          <w:spacing w:val="-3"/>
        </w:rPr>
        <w:t xml:space="preserve">Rev </w:t>
      </w:r>
      <w:r>
        <w:rPr>
          <w:i/>
        </w:rPr>
        <w:t xml:space="preserve">Genet </w:t>
      </w:r>
      <w:r>
        <w:rPr>
          <w:b/>
        </w:rPr>
        <w:t>17</w:t>
      </w:r>
      <w:r>
        <w:t>, 392–393</w:t>
      </w:r>
      <w:r>
        <w:rPr>
          <w:spacing w:val="-14"/>
        </w:rPr>
        <w:t xml:space="preserve"> </w:t>
      </w:r>
      <w:r>
        <w:t>(2016).</w:t>
      </w:r>
    </w:p>
    <w:p w14:paraId="03EDB625" w14:textId="77777777" w:rsidR="009F54E5" w:rsidRDefault="009F54E5">
      <w:pPr>
        <w:pStyle w:val="BodyText"/>
        <w:spacing w:before="2"/>
        <w:rPr>
          <w:sz w:val="35"/>
        </w:rPr>
      </w:pPr>
    </w:p>
    <w:p w14:paraId="5171525A" w14:textId="77777777" w:rsidR="009F54E5" w:rsidRDefault="001A290F">
      <w:pPr>
        <w:pStyle w:val="ListParagraph"/>
        <w:numPr>
          <w:ilvl w:val="2"/>
          <w:numId w:val="33"/>
        </w:numPr>
        <w:tabs>
          <w:tab w:val="left" w:pos="533"/>
        </w:tabs>
        <w:ind w:hanging="291"/>
        <w:jc w:val="left"/>
        <w:pPrChange w:id="1831" w:author="Yeyun Ouyang" w:date="2019-07-09T16:01:00Z">
          <w:pPr>
            <w:pStyle w:val="ListParagraph"/>
            <w:numPr>
              <w:ilvl w:val="2"/>
              <w:numId w:val="25"/>
            </w:numPr>
            <w:tabs>
              <w:tab w:val="left" w:pos="533"/>
            </w:tabs>
            <w:ind w:hanging="291"/>
          </w:pPr>
        </w:pPrChange>
      </w:pPr>
      <w:r>
        <w:t xml:space="preserve">N. </w:t>
      </w:r>
      <w:proofErr w:type="spellStart"/>
      <w:r>
        <w:t>Ingolia</w:t>
      </w:r>
      <w:proofErr w:type="spellEnd"/>
      <w:r>
        <w:t xml:space="preserve">, </w:t>
      </w:r>
      <w:r>
        <w:rPr>
          <w:spacing w:val="-3"/>
        </w:rPr>
        <w:t xml:space="preserve">S. </w:t>
      </w:r>
      <w:proofErr w:type="spellStart"/>
      <w:r>
        <w:t>Ghaemmaghami</w:t>
      </w:r>
      <w:proofErr w:type="spellEnd"/>
      <w:r>
        <w:t xml:space="preserve">, </w:t>
      </w:r>
      <w:r>
        <w:rPr>
          <w:spacing w:val="-4"/>
        </w:rPr>
        <w:t xml:space="preserve">J. </w:t>
      </w:r>
      <w:r>
        <w:t xml:space="preserve">Newman, </w:t>
      </w:r>
      <w:r>
        <w:rPr>
          <w:spacing w:val="-4"/>
        </w:rPr>
        <w:t xml:space="preserve">J. </w:t>
      </w:r>
      <w:r>
        <w:t xml:space="preserve">Weissman, </w:t>
      </w:r>
      <w:r>
        <w:rPr>
          <w:i/>
        </w:rPr>
        <w:t xml:space="preserve">Science </w:t>
      </w:r>
      <w:r>
        <w:rPr>
          <w:b/>
        </w:rPr>
        <w:t>324</w:t>
      </w:r>
      <w:r>
        <w:t>, 218</w:t>
      </w:r>
      <w:r>
        <w:rPr>
          <w:spacing w:val="-10"/>
        </w:rPr>
        <w:t xml:space="preserve"> </w:t>
      </w:r>
      <w:r>
        <w:t>(2009).</w:t>
      </w:r>
    </w:p>
    <w:p w14:paraId="03712748" w14:textId="77777777" w:rsidR="009F54E5" w:rsidRDefault="009F54E5">
      <w:pPr>
        <w:pStyle w:val="BodyText"/>
        <w:spacing w:before="2"/>
        <w:rPr>
          <w:sz w:val="35"/>
        </w:rPr>
      </w:pPr>
    </w:p>
    <w:p w14:paraId="26FCADCE" w14:textId="77777777" w:rsidR="009F54E5" w:rsidRDefault="001A290F">
      <w:pPr>
        <w:pStyle w:val="ListParagraph"/>
        <w:numPr>
          <w:ilvl w:val="2"/>
          <w:numId w:val="33"/>
        </w:numPr>
        <w:tabs>
          <w:tab w:val="left" w:pos="533"/>
        </w:tabs>
        <w:ind w:hanging="291"/>
        <w:jc w:val="left"/>
        <w:pPrChange w:id="1832" w:author="Yeyun Ouyang" w:date="2019-07-09T16:01:00Z">
          <w:pPr>
            <w:pStyle w:val="ListParagraph"/>
            <w:numPr>
              <w:ilvl w:val="2"/>
              <w:numId w:val="25"/>
            </w:numPr>
            <w:tabs>
              <w:tab w:val="left" w:pos="533"/>
            </w:tabs>
            <w:ind w:hanging="291"/>
          </w:pPr>
        </w:pPrChange>
      </w:pPr>
      <w:r>
        <w:t xml:space="preserve">Z. Costello, H. Martin, </w:t>
      </w:r>
      <w:r>
        <w:rPr>
          <w:i/>
        </w:rPr>
        <w:t xml:space="preserve">NPJ Syst Biol Appl </w:t>
      </w:r>
      <w:r>
        <w:rPr>
          <w:b/>
        </w:rPr>
        <w:t>4</w:t>
      </w:r>
      <w:r>
        <w:rPr>
          <w:b/>
          <w:spacing w:val="6"/>
        </w:rPr>
        <w:t xml:space="preserve"> </w:t>
      </w:r>
      <w:r>
        <w:t>(2018).</w:t>
      </w:r>
    </w:p>
    <w:p w14:paraId="46A4779A" w14:textId="77777777" w:rsidR="009F54E5" w:rsidRDefault="009F54E5">
      <w:pPr>
        <w:pStyle w:val="BodyText"/>
        <w:spacing w:before="2"/>
        <w:rPr>
          <w:sz w:val="35"/>
        </w:rPr>
      </w:pPr>
    </w:p>
    <w:p w14:paraId="2E8D1887" w14:textId="77777777" w:rsidR="009F54E5" w:rsidRDefault="001A290F">
      <w:pPr>
        <w:pStyle w:val="ListParagraph"/>
        <w:numPr>
          <w:ilvl w:val="2"/>
          <w:numId w:val="33"/>
        </w:numPr>
        <w:tabs>
          <w:tab w:val="left" w:pos="533"/>
        </w:tabs>
        <w:ind w:hanging="291"/>
        <w:jc w:val="left"/>
        <w:pPrChange w:id="1833" w:author="Yeyun Ouyang" w:date="2019-07-09T16:01:00Z">
          <w:pPr>
            <w:pStyle w:val="ListParagraph"/>
            <w:numPr>
              <w:ilvl w:val="2"/>
              <w:numId w:val="25"/>
            </w:numPr>
            <w:tabs>
              <w:tab w:val="left" w:pos="533"/>
            </w:tabs>
            <w:ind w:hanging="291"/>
          </w:pPr>
        </w:pPrChange>
      </w:pPr>
      <w:r>
        <w:rPr>
          <w:spacing w:val="-14"/>
        </w:rPr>
        <w:t xml:space="preserve">V. </w:t>
      </w:r>
      <w:proofErr w:type="spellStart"/>
      <w:r>
        <w:t>Funari</w:t>
      </w:r>
      <w:proofErr w:type="spellEnd"/>
      <w:r>
        <w:t xml:space="preserve">, </w:t>
      </w:r>
      <w:r>
        <w:rPr>
          <w:spacing w:val="-3"/>
        </w:rPr>
        <w:t xml:space="preserve">S. </w:t>
      </w:r>
      <w:proofErr w:type="spellStart"/>
      <w:r>
        <w:t>Canosa</w:t>
      </w:r>
      <w:proofErr w:type="spellEnd"/>
      <w:r>
        <w:t xml:space="preserve">, </w:t>
      </w:r>
      <w:r>
        <w:rPr>
          <w:i/>
        </w:rPr>
        <w:t xml:space="preserve">Science </w:t>
      </w:r>
      <w:r>
        <w:rPr>
          <w:b/>
        </w:rPr>
        <w:t>344</w:t>
      </w:r>
      <w:r>
        <w:t>, 653</w:t>
      </w:r>
      <w:r>
        <w:rPr>
          <w:spacing w:val="12"/>
        </w:rPr>
        <w:t xml:space="preserve"> </w:t>
      </w:r>
      <w:r>
        <w:t>(2014).</w:t>
      </w:r>
    </w:p>
    <w:p w14:paraId="75F2B4C1" w14:textId="77777777" w:rsidR="009F54E5" w:rsidRDefault="009F54E5">
      <w:pPr>
        <w:sectPr w:rsidR="009F54E5">
          <w:pgSz w:w="12240" w:h="20160"/>
          <w:pgMar w:top="660" w:right="520" w:bottom="360" w:left="600" w:header="0" w:footer="161" w:gutter="0"/>
          <w:cols w:space="720"/>
        </w:sectPr>
      </w:pPr>
    </w:p>
    <w:p w14:paraId="7B0D356A" w14:textId="77777777" w:rsidR="009F54E5" w:rsidRDefault="001A290F">
      <w:pPr>
        <w:pStyle w:val="ListParagraph"/>
        <w:numPr>
          <w:ilvl w:val="2"/>
          <w:numId w:val="33"/>
        </w:numPr>
        <w:tabs>
          <w:tab w:val="left" w:pos="533"/>
        </w:tabs>
        <w:spacing w:before="73"/>
        <w:ind w:hanging="291"/>
        <w:jc w:val="left"/>
        <w:pPrChange w:id="1834" w:author="Yeyun Ouyang" w:date="2019-07-09T16:01:00Z">
          <w:pPr>
            <w:pStyle w:val="ListParagraph"/>
            <w:numPr>
              <w:ilvl w:val="2"/>
              <w:numId w:val="25"/>
            </w:numPr>
            <w:tabs>
              <w:tab w:val="left" w:pos="533"/>
            </w:tabs>
            <w:spacing w:before="73"/>
            <w:ind w:hanging="291"/>
          </w:pPr>
        </w:pPrChange>
      </w:pPr>
      <w:r>
        <w:lastRenderedPageBreak/>
        <w:t xml:space="preserve">M. Gerashchenko, </w:t>
      </w:r>
      <w:r>
        <w:rPr>
          <w:spacing w:val="-14"/>
        </w:rPr>
        <w:t xml:space="preserve">V. </w:t>
      </w:r>
      <w:proofErr w:type="spellStart"/>
      <w:r>
        <w:rPr>
          <w:spacing w:val="-3"/>
        </w:rPr>
        <w:t>Gladyshev</w:t>
      </w:r>
      <w:proofErr w:type="spellEnd"/>
      <w:r>
        <w:rPr>
          <w:spacing w:val="-3"/>
        </w:rPr>
        <w:t xml:space="preserve">, </w:t>
      </w:r>
      <w:r>
        <w:rPr>
          <w:i/>
        </w:rPr>
        <w:t xml:space="preserve">Nucleic Acids Res </w:t>
      </w:r>
      <w:r>
        <w:rPr>
          <w:b/>
        </w:rPr>
        <w:t>42</w:t>
      </w:r>
      <w:r>
        <w:rPr>
          <w:b/>
          <w:spacing w:val="9"/>
        </w:rPr>
        <w:t xml:space="preserve"> </w:t>
      </w:r>
      <w:r>
        <w:t>(2014).</w:t>
      </w:r>
    </w:p>
    <w:p w14:paraId="44C71387" w14:textId="77777777" w:rsidR="009F54E5" w:rsidRDefault="009F54E5">
      <w:pPr>
        <w:pStyle w:val="BodyText"/>
        <w:spacing w:before="1"/>
        <w:rPr>
          <w:sz w:val="35"/>
        </w:rPr>
      </w:pPr>
    </w:p>
    <w:p w14:paraId="2444EACD" w14:textId="77777777" w:rsidR="009F54E5" w:rsidRDefault="001A290F">
      <w:pPr>
        <w:pStyle w:val="ListParagraph"/>
        <w:numPr>
          <w:ilvl w:val="2"/>
          <w:numId w:val="33"/>
        </w:numPr>
        <w:tabs>
          <w:tab w:val="left" w:pos="533"/>
        </w:tabs>
        <w:spacing w:before="1"/>
        <w:ind w:hanging="291"/>
        <w:jc w:val="left"/>
        <w:pPrChange w:id="1835" w:author="Yeyun Ouyang" w:date="2019-07-09T16:01:00Z">
          <w:pPr>
            <w:pStyle w:val="ListParagraph"/>
            <w:numPr>
              <w:ilvl w:val="2"/>
              <w:numId w:val="25"/>
            </w:numPr>
            <w:tabs>
              <w:tab w:val="left" w:pos="533"/>
            </w:tabs>
            <w:spacing w:before="1"/>
            <w:ind w:hanging="291"/>
          </w:pPr>
        </w:pPrChange>
      </w:pPr>
      <w:r>
        <w:rPr>
          <w:spacing w:val="-4"/>
        </w:rPr>
        <w:t xml:space="preserve">C. </w:t>
      </w:r>
      <w:proofErr w:type="spellStart"/>
      <w:r>
        <w:t>Artieri</w:t>
      </w:r>
      <w:proofErr w:type="spellEnd"/>
      <w:r>
        <w:t xml:space="preserve">, H. </w:t>
      </w:r>
      <w:r>
        <w:rPr>
          <w:spacing w:val="-4"/>
        </w:rPr>
        <w:t xml:space="preserve">Fraser, </w:t>
      </w:r>
      <w:r>
        <w:rPr>
          <w:i/>
        </w:rPr>
        <w:t xml:space="preserve">Genome Res </w:t>
      </w:r>
      <w:r>
        <w:rPr>
          <w:b/>
        </w:rPr>
        <w:t>24</w:t>
      </w:r>
      <w:r>
        <w:t>, 2011</w:t>
      </w:r>
      <w:r>
        <w:rPr>
          <w:spacing w:val="4"/>
        </w:rPr>
        <w:t xml:space="preserve"> </w:t>
      </w:r>
      <w:r>
        <w:t>(2014).</w:t>
      </w:r>
    </w:p>
    <w:p w14:paraId="02F07C44" w14:textId="77777777" w:rsidR="009F54E5" w:rsidRDefault="009F54E5">
      <w:pPr>
        <w:pStyle w:val="BodyText"/>
        <w:spacing w:before="2"/>
        <w:rPr>
          <w:sz w:val="35"/>
        </w:rPr>
      </w:pPr>
    </w:p>
    <w:p w14:paraId="5EDBDC3F" w14:textId="77777777" w:rsidR="009F54E5" w:rsidRDefault="001A290F">
      <w:pPr>
        <w:pStyle w:val="ListParagraph"/>
        <w:numPr>
          <w:ilvl w:val="2"/>
          <w:numId w:val="33"/>
        </w:numPr>
        <w:tabs>
          <w:tab w:val="left" w:pos="533"/>
        </w:tabs>
        <w:ind w:hanging="291"/>
        <w:jc w:val="left"/>
        <w:pPrChange w:id="1836" w:author="Yeyun Ouyang" w:date="2019-07-09T16:01:00Z">
          <w:pPr>
            <w:pStyle w:val="ListParagraph"/>
            <w:numPr>
              <w:ilvl w:val="2"/>
              <w:numId w:val="25"/>
            </w:numPr>
            <w:tabs>
              <w:tab w:val="left" w:pos="533"/>
            </w:tabs>
            <w:ind w:hanging="291"/>
          </w:pPr>
        </w:pPrChange>
      </w:pPr>
      <w:r>
        <w:rPr>
          <w:spacing w:val="-4"/>
        </w:rPr>
        <w:t xml:space="preserve">J. </w:t>
      </w:r>
      <w:r>
        <w:t xml:space="preserve">Hussmann, </w:t>
      </w:r>
      <w:r>
        <w:rPr>
          <w:spacing w:val="-3"/>
        </w:rPr>
        <w:t xml:space="preserve">S. </w:t>
      </w:r>
      <w:r>
        <w:t xml:space="preserve">Patchett, A. Johnson, </w:t>
      </w:r>
      <w:r>
        <w:rPr>
          <w:spacing w:val="-3"/>
        </w:rPr>
        <w:t xml:space="preserve">S. Sawyer, </w:t>
      </w:r>
      <w:r>
        <w:rPr>
          <w:spacing w:val="-9"/>
        </w:rPr>
        <w:t xml:space="preserve">W. </w:t>
      </w:r>
      <w:r>
        <w:t xml:space="preserve">Press, </w:t>
      </w:r>
      <w:proofErr w:type="spellStart"/>
      <w:r>
        <w:rPr>
          <w:i/>
        </w:rPr>
        <w:t>PLoS</w:t>
      </w:r>
      <w:proofErr w:type="spellEnd"/>
      <w:r>
        <w:rPr>
          <w:i/>
        </w:rPr>
        <w:t xml:space="preserve"> Genet </w:t>
      </w:r>
      <w:r>
        <w:rPr>
          <w:b/>
        </w:rPr>
        <w:t>11</w:t>
      </w:r>
      <w:r>
        <w:rPr>
          <w:b/>
          <w:spacing w:val="11"/>
        </w:rPr>
        <w:t xml:space="preserve"> </w:t>
      </w:r>
      <w:r>
        <w:t>(2015).</w:t>
      </w:r>
    </w:p>
    <w:p w14:paraId="339D48C9" w14:textId="77777777" w:rsidR="009F54E5" w:rsidRDefault="009F54E5">
      <w:pPr>
        <w:pStyle w:val="BodyText"/>
        <w:spacing w:before="2"/>
        <w:rPr>
          <w:sz w:val="35"/>
        </w:rPr>
      </w:pPr>
    </w:p>
    <w:p w14:paraId="33FE2714" w14:textId="77777777" w:rsidR="009F54E5" w:rsidRDefault="001A290F">
      <w:pPr>
        <w:pStyle w:val="ListParagraph"/>
        <w:numPr>
          <w:ilvl w:val="2"/>
          <w:numId w:val="33"/>
        </w:numPr>
        <w:tabs>
          <w:tab w:val="left" w:pos="533"/>
        </w:tabs>
        <w:ind w:hanging="291"/>
        <w:jc w:val="left"/>
        <w:pPrChange w:id="1837" w:author="Yeyun Ouyang" w:date="2019-07-09T16:01:00Z">
          <w:pPr>
            <w:pStyle w:val="ListParagraph"/>
            <w:numPr>
              <w:ilvl w:val="2"/>
              <w:numId w:val="25"/>
            </w:numPr>
            <w:tabs>
              <w:tab w:val="left" w:pos="533"/>
            </w:tabs>
            <w:ind w:hanging="291"/>
          </w:pPr>
        </w:pPrChange>
      </w:pPr>
      <w:r>
        <w:t xml:space="preserve">N. </w:t>
      </w:r>
      <w:proofErr w:type="spellStart"/>
      <w:r>
        <w:rPr>
          <w:spacing w:val="-3"/>
        </w:rPr>
        <w:t>McGlincy</w:t>
      </w:r>
      <w:proofErr w:type="spellEnd"/>
      <w:r>
        <w:rPr>
          <w:spacing w:val="-3"/>
        </w:rPr>
        <w:t xml:space="preserve">, </w:t>
      </w:r>
      <w:r>
        <w:t xml:space="preserve">N. </w:t>
      </w:r>
      <w:proofErr w:type="spellStart"/>
      <w:r>
        <w:t>Ingolia</w:t>
      </w:r>
      <w:proofErr w:type="spellEnd"/>
      <w:r>
        <w:t xml:space="preserve">, </w:t>
      </w:r>
      <w:r>
        <w:rPr>
          <w:i/>
        </w:rPr>
        <w:t xml:space="preserve">Methods </w:t>
      </w:r>
      <w:r>
        <w:rPr>
          <w:b/>
        </w:rPr>
        <w:t>126</w:t>
      </w:r>
      <w:r>
        <w:t>, 112</w:t>
      </w:r>
      <w:r>
        <w:rPr>
          <w:spacing w:val="-1"/>
        </w:rPr>
        <w:t xml:space="preserve"> </w:t>
      </w:r>
      <w:r>
        <w:t>(2017).</w:t>
      </w:r>
    </w:p>
    <w:p w14:paraId="382DFEDC" w14:textId="77777777" w:rsidR="009F54E5" w:rsidRDefault="009F54E5">
      <w:pPr>
        <w:pStyle w:val="BodyText"/>
        <w:spacing w:before="2"/>
        <w:rPr>
          <w:sz w:val="35"/>
        </w:rPr>
      </w:pPr>
    </w:p>
    <w:p w14:paraId="57971A88" w14:textId="77777777" w:rsidR="009F54E5" w:rsidRDefault="001A290F">
      <w:pPr>
        <w:pStyle w:val="ListParagraph"/>
        <w:numPr>
          <w:ilvl w:val="2"/>
          <w:numId w:val="33"/>
        </w:numPr>
        <w:tabs>
          <w:tab w:val="left" w:pos="533"/>
        </w:tabs>
        <w:ind w:hanging="291"/>
        <w:jc w:val="left"/>
        <w:pPrChange w:id="1838" w:author="Yeyun Ouyang" w:date="2019-07-09T16:01:00Z">
          <w:pPr>
            <w:pStyle w:val="ListParagraph"/>
            <w:numPr>
              <w:ilvl w:val="2"/>
              <w:numId w:val="25"/>
            </w:numPr>
            <w:tabs>
              <w:tab w:val="left" w:pos="533"/>
            </w:tabs>
            <w:ind w:hanging="291"/>
          </w:pPr>
        </w:pPrChange>
      </w:pPr>
      <w:r>
        <w:rPr>
          <w:spacing w:val="-8"/>
        </w:rPr>
        <w:t xml:space="preserve">D. </w:t>
      </w:r>
      <w:r>
        <w:t xml:space="preserve">Weinberg, </w:t>
      </w:r>
      <w:r>
        <w:rPr>
          <w:i/>
        </w:rPr>
        <w:t>et al.</w:t>
      </w:r>
      <w:r>
        <w:t xml:space="preserve">, </w:t>
      </w:r>
      <w:r>
        <w:rPr>
          <w:i/>
        </w:rPr>
        <w:t xml:space="preserve">Cell Rep </w:t>
      </w:r>
      <w:r>
        <w:rPr>
          <w:b/>
        </w:rPr>
        <w:t>14</w:t>
      </w:r>
      <w:r>
        <w:t>, 1787</w:t>
      </w:r>
      <w:r>
        <w:rPr>
          <w:spacing w:val="3"/>
        </w:rPr>
        <w:t xml:space="preserve"> </w:t>
      </w:r>
      <w:r>
        <w:t>(2016).</w:t>
      </w:r>
    </w:p>
    <w:p w14:paraId="5AE1C0BA" w14:textId="77777777" w:rsidR="009F54E5" w:rsidRDefault="009F54E5">
      <w:pPr>
        <w:pStyle w:val="BodyText"/>
        <w:spacing w:before="2"/>
        <w:rPr>
          <w:sz w:val="35"/>
        </w:rPr>
      </w:pPr>
    </w:p>
    <w:p w14:paraId="21AB79F0" w14:textId="77777777" w:rsidR="009F54E5" w:rsidRDefault="00A71DFB">
      <w:pPr>
        <w:pStyle w:val="ListParagraph"/>
        <w:numPr>
          <w:ilvl w:val="2"/>
          <w:numId w:val="33"/>
        </w:numPr>
        <w:tabs>
          <w:tab w:val="left" w:pos="533"/>
        </w:tabs>
        <w:ind w:hanging="412"/>
        <w:jc w:val="left"/>
        <w:pPrChange w:id="1839" w:author="Yeyun Ouyang" w:date="2019-07-09T16:01:00Z">
          <w:pPr>
            <w:pStyle w:val="ListParagraph"/>
            <w:numPr>
              <w:ilvl w:val="2"/>
              <w:numId w:val="25"/>
            </w:numPr>
            <w:tabs>
              <w:tab w:val="left" w:pos="533"/>
            </w:tabs>
          </w:pPr>
        </w:pPrChange>
      </w:pPr>
      <w:r>
        <w:fldChar w:fldCharType="begin"/>
      </w:r>
      <w:r>
        <w:instrText xml:space="preserve"> HYPERLINK "http://www.encodeproject.org/rna-seq/" \h </w:instrText>
      </w:r>
      <w:r>
        <w:fldChar w:fldCharType="separate"/>
      </w:r>
      <w:r w:rsidR="001A290F">
        <w:rPr>
          <w:rFonts w:ascii="Courier New"/>
          <w:w w:val="95"/>
        </w:rPr>
        <w:t>https://www.encodeproject.org/rna-</w:t>
      </w:r>
      <w:r>
        <w:rPr>
          <w:rFonts w:ascii="Courier New"/>
          <w:w w:val="95"/>
        </w:rPr>
        <w:fldChar w:fldCharType="end"/>
      </w:r>
      <w:r w:rsidR="001A290F">
        <w:rPr>
          <w:rFonts w:ascii="Courier New"/>
          <w:w w:val="95"/>
        </w:rPr>
        <w:t>seq/</w:t>
      </w:r>
      <w:r w:rsidR="001A290F">
        <w:rPr>
          <w:w w:val="95"/>
        </w:rPr>
        <w:t>.</w:t>
      </w:r>
    </w:p>
    <w:p w14:paraId="4A71A1E9" w14:textId="77777777" w:rsidR="009F54E5" w:rsidRDefault="009F54E5">
      <w:pPr>
        <w:pStyle w:val="BodyText"/>
        <w:spacing w:before="5"/>
        <w:rPr>
          <w:sz w:val="33"/>
        </w:rPr>
      </w:pPr>
    </w:p>
    <w:p w14:paraId="045D4A8E" w14:textId="77777777" w:rsidR="009F54E5" w:rsidRDefault="001A290F">
      <w:pPr>
        <w:pStyle w:val="ListParagraph"/>
        <w:numPr>
          <w:ilvl w:val="2"/>
          <w:numId w:val="33"/>
        </w:numPr>
        <w:tabs>
          <w:tab w:val="left" w:pos="533"/>
        </w:tabs>
        <w:spacing w:before="1"/>
        <w:ind w:hanging="412"/>
        <w:jc w:val="left"/>
        <w:pPrChange w:id="1840" w:author="Yeyun Ouyang" w:date="2019-07-09T16:01:00Z">
          <w:pPr>
            <w:pStyle w:val="ListParagraph"/>
            <w:numPr>
              <w:ilvl w:val="2"/>
              <w:numId w:val="25"/>
            </w:numPr>
            <w:tabs>
              <w:tab w:val="left" w:pos="533"/>
            </w:tabs>
            <w:spacing w:before="1"/>
          </w:pPr>
        </w:pPrChange>
      </w:pPr>
      <w:r>
        <w:rPr>
          <w:rFonts w:ascii="Courier New"/>
          <w:w w:val="90"/>
        </w:rPr>
        <w:t>https://docs.gdc.cancer.gov/Data/Bioinformatics_Pipelines/Expression_mRNA_Pipeline/</w:t>
      </w:r>
      <w:r>
        <w:rPr>
          <w:w w:val="90"/>
        </w:rPr>
        <w:t>.</w:t>
      </w:r>
    </w:p>
    <w:p w14:paraId="0A01D413" w14:textId="77777777" w:rsidR="009F54E5" w:rsidRDefault="009F54E5">
      <w:pPr>
        <w:pStyle w:val="BodyText"/>
        <w:spacing w:before="5"/>
        <w:rPr>
          <w:sz w:val="33"/>
        </w:rPr>
      </w:pPr>
    </w:p>
    <w:p w14:paraId="03319002" w14:textId="77777777" w:rsidR="009F54E5" w:rsidRDefault="001A290F">
      <w:pPr>
        <w:pStyle w:val="ListParagraph"/>
        <w:numPr>
          <w:ilvl w:val="2"/>
          <w:numId w:val="33"/>
        </w:numPr>
        <w:tabs>
          <w:tab w:val="left" w:pos="533"/>
        </w:tabs>
        <w:ind w:hanging="412"/>
        <w:jc w:val="left"/>
        <w:pPrChange w:id="1841" w:author="Yeyun Ouyang" w:date="2019-07-09T16:01:00Z">
          <w:pPr>
            <w:pStyle w:val="ListParagraph"/>
            <w:numPr>
              <w:ilvl w:val="2"/>
              <w:numId w:val="25"/>
            </w:numPr>
            <w:tabs>
              <w:tab w:val="left" w:pos="533"/>
            </w:tabs>
          </w:pPr>
        </w:pPrChange>
      </w:pPr>
      <w:r>
        <w:rPr>
          <w:rFonts w:ascii="Courier New"/>
          <w:w w:val="95"/>
        </w:rPr>
        <w:t>https://github.com/PavlidisLab/rnaseq-pipeline</w:t>
      </w:r>
      <w:r>
        <w:rPr>
          <w:w w:val="95"/>
        </w:rPr>
        <w:t>.</w:t>
      </w:r>
    </w:p>
    <w:p w14:paraId="1F6E4B8F" w14:textId="77777777" w:rsidR="009F54E5" w:rsidRDefault="009F54E5">
      <w:pPr>
        <w:pStyle w:val="BodyText"/>
        <w:spacing w:before="6"/>
        <w:rPr>
          <w:sz w:val="33"/>
        </w:rPr>
      </w:pPr>
    </w:p>
    <w:p w14:paraId="65557495" w14:textId="77777777" w:rsidR="009F54E5" w:rsidRDefault="001A290F">
      <w:pPr>
        <w:pStyle w:val="ListParagraph"/>
        <w:numPr>
          <w:ilvl w:val="2"/>
          <w:numId w:val="33"/>
        </w:numPr>
        <w:tabs>
          <w:tab w:val="left" w:pos="533"/>
        </w:tabs>
        <w:ind w:hanging="412"/>
        <w:jc w:val="left"/>
        <w:pPrChange w:id="1842" w:author="Yeyun Ouyang" w:date="2019-07-09T16:01:00Z">
          <w:pPr>
            <w:pStyle w:val="ListParagraph"/>
            <w:numPr>
              <w:ilvl w:val="2"/>
              <w:numId w:val="25"/>
            </w:numPr>
            <w:tabs>
              <w:tab w:val="left" w:pos="533"/>
            </w:tabs>
          </w:pPr>
        </w:pPrChange>
      </w:pPr>
      <w:r>
        <w:rPr>
          <w:rFonts w:ascii="Courier New"/>
          <w:w w:val="95"/>
        </w:rPr>
        <w:t>https://github.com/nf-core/rnaseq</w:t>
      </w:r>
      <w:r>
        <w:rPr>
          <w:w w:val="95"/>
        </w:rPr>
        <w:t>.</w:t>
      </w:r>
    </w:p>
    <w:p w14:paraId="1A665B7D" w14:textId="77777777" w:rsidR="009F54E5" w:rsidRDefault="009F54E5">
      <w:pPr>
        <w:pStyle w:val="BodyText"/>
        <w:spacing w:before="5"/>
        <w:rPr>
          <w:sz w:val="33"/>
        </w:rPr>
      </w:pPr>
    </w:p>
    <w:p w14:paraId="63D07857" w14:textId="77777777" w:rsidR="009F54E5" w:rsidRDefault="001A290F">
      <w:pPr>
        <w:pStyle w:val="ListParagraph"/>
        <w:numPr>
          <w:ilvl w:val="2"/>
          <w:numId w:val="33"/>
        </w:numPr>
        <w:tabs>
          <w:tab w:val="left" w:pos="533"/>
        </w:tabs>
        <w:spacing w:before="1"/>
        <w:ind w:hanging="412"/>
        <w:jc w:val="left"/>
        <w:pPrChange w:id="1843" w:author="Yeyun Ouyang" w:date="2019-07-09T16:01:00Z">
          <w:pPr>
            <w:pStyle w:val="ListParagraph"/>
            <w:numPr>
              <w:ilvl w:val="2"/>
              <w:numId w:val="25"/>
            </w:numPr>
            <w:tabs>
              <w:tab w:val="left" w:pos="533"/>
            </w:tabs>
            <w:spacing w:before="1"/>
          </w:pPr>
        </w:pPrChange>
      </w:pPr>
      <w:r>
        <w:rPr>
          <w:rFonts w:ascii="Courier New"/>
          <w:w w:val="95"/>
        </w:rPr>
        <w:t>https://github.com/UMCUGenetics/RNASeq</w:t>
      </w:r>
      <w:r>
        <w:rPr>
          <w:w w:val="95"/>
        </w:rPr>
        <w:t>.</w:t>
      </w:r>
    </w:p>
    <w:p w14:paraId="4FA588B5" w14:textId="77777777" w:rsidR="009F54E5" w:rsidRDefault="009F54E5">
      <w:pPr>
        <w:pStyle w:val="BodyText"/>
        <w:spacing w:before="5"/>
        <w:rPr>
          <w:sz w:val="33"/>
        </w:rPr>
      </w:pPr>
    </w:p>
    <w:p w14:paraId="1C7A5F33" w14:textId="77777777" w:rsidR="009F54E5" w:rsidRDefault="001A290F">
      <w:pPr>
        <w:pStyle w:val="ListParagraph"/>
        <w:numPr>
          <w:ilvl w:val="2"/>
          <w:numId w:val="33"/>
        </w:numPr>
        <w:tabs>
          <w:tab w:val="left" w:pos="533"/>
        </w:tabs>
        <w:ind w:hanging="412"/>
        <w:jc w:val="left"/>
        <w:pPrChange w:id="1844" w:author="Yeyun Ouyang" w:date="2019-07-09T16:01:00Z">
          <w:pPr>
            <w:pStyle w:val="ListParagraph"/>
            <w:numPr>
              <w:ilvl w:val="2"/>
              <w:numId w:val="25"/>
            </w:numPr>
            <w:tabs>
              <w:tab w:val="left" w:pos="533"/>
            </w:tabs>
          </w:pPr>
        </w:pPrChange>
      </w:pPr>
      <w:r>
        <w:rPr>
          <w:rFonts w:ascii="Courier New"/>
          <w:w w:val="95"/>
        </w:rPr>
        <w:t>https://github.com/cellgeni/rnaseq</w:t>
      </w:r>
      <w:r>
        <w:rPr>
          <w:w w:val="95"/>
        </w:rPr>
        <w:t>.</w:t>
      </w:r>
    </w:p>
    <w:p w14:paraId="1DA2DA08" w14:textId="77777777" w:rsidR="009F54E5" w:rsidRDefault="009F54E5">
      <w:pPr>
        <w:pStyle w:val="BodyText"/>
        <w:spacing w:before="6"/>
        <w:rPr>
          <w:sz w:val="33"/>
        </w:rPr>
      </w:pPr>
    </w:p>
    <w:p w14:paraId="0B9328B8" w14:textId="77777777" w:rsidR="009F54E5" w:rsidRDefault="001A290F">
      <w:pPr>
        <w:pStyle w:val="ListParagraph"/>
        <w:numPr>
          <w:ilvl w:val="2"/>
          <w:numId w:val="33"/>
        </w:numPr>
        <w:tabs>
          <w:tab w:val="left" w:pos="533"/>
        </w:tabs>
        <w:ind w:hanging="412"/>
        <w:jc w:val="left"/>
        <w:pPrChange w:id="1845" w:author="Yeyun Ouyang" w:date="2019-07-09T16:01:00Z">
          <w:pPr>
            <w:pStyle w:val="ListParagraph"/>
            <w:numPr>
              <w:ilvl w:val="2"/>
              <w:numId w:val="25"/>
            </w:numPr>
            <w:tabs>
              <w:tab w:val="left" w:pos="533"/>
            </w:tabs>
          </w:pPr>
        </w:pPrChange>
      </w:pPr>
      <w:r>
        <w:rPr>
          <w:rFonts w:ascii="Courier New"/>
          <w:w w:val="95"/>
        </w:rPr>
        <w:t>https://github.com/dnanexus/tophat_cufflinks_rnaseq</w:t>
      </w:r>
      <w:r>
        <w:rPr>
          <w:w w:val="95"/>
        </w:rPr>
        <w:t>.</w:t>
      </w:r>
    </w:p>
    <w:p w14:paraId="278DDD15" w14:textId="77777777" w:rsidR="009F54E5" w:rsidRDefault="009F54E5">
      <w:pPr>
        <w:pStyle w:val="BodyText"/>
        <w:spacing w:before="5"/>
        <w:rPr>
          <w:sz w:val="33"/>
        </w:rPr>
      </w:pPr>
    </w:p>
    <w:p w14:paraId="086737FD" w14:textId="77777777" w:rsidR="009F54E5" w:rsidRDefault="00A71DFB">
      <w:pPr>
        <w:pStyle w:val="ListParagraph"/>
        <w:numPr>
          <w:ilvl w:val="2"/>
          <w:numId w:val="33"/>
        </w:numPr>
        <w:tabs>
          <w:tab w:val="left" w:pos="533"/>
        </w:tabs>
        <w:ind w:hanging="412"/>
        <w:jc w:val="left"/>
        <w:pPrChange w:id="1846" w:author="Yeyun Ouyang" w:date="2019-07-09T16:01:00Z">
          <w:pPr>
            <w:pStyle w:val="ListParagraph"/>
            <w:numPr>
              <w:ilvl w:val="2"/>
              <w:numId w:val="25"/>
            </w:numPr>
            <w:tabs>
              <w:tab w:val="left" w:pos="533"/>
            </w:tabs>
          </w:pPr>
        </w:pPrChange>
      </w:pPr>
      <w:r>
        <w:fldChar w:fldCharType="begin"/>
      </w:r>
      <w:r>
        <w:instrText xml:space="preserve"> HYPERLINK "http://www.nextflow.io/example4.html" \h </w:instrText>
      </w:r>
      <w:r>
        <w:fldChar w:fldCharType="separate"/>
      </w:r>
      <w:r w:rsidR="001A290F">
        <w:rPr>
          <w:rFonts w:ascii="Courier New"/>
          <w:w w:val="95"/>
        </w:rPr>
        <w:t>https://www.nextflow.io/example4.html</w:t>
      </w:r>
      <w:r>
        <w:rPr>
          <w:rFonts w:ascii="Courier New"/>
          <w:w w:val="95"/>
        </w:rPr>
        <w:fldChar w:fldCharType="end"/>
      </w:r>
      <w:r w:rsidR="001A290F">
        <w:rPr>
          <w:w w:val="95"/>
        </w:rPr>
        <w:t>.</w:t>
      </w:r>
    </w:p>
    <w:p w14:paraId="7ADB91B7" w14:textId="77777777" w:rsidR="009F54E5" w:rsidRDefault="009F54E5">
      <w:pPr>
        <w:pStyle w:val="BodyText"/>
        <w:spacing w:before="6"/>
        <w:rPr>
          <w:sz w:val="33"/>
        </w:rPr>
      </w:pPr>
    </w:p>
    <w:p w14:paraId="54720B25" w14:textId="77777777" w:rsidR="009F54E5" w:rsidRDefault="001A290F">
      <w:pPr>
        <w:pStyle w:val="ListParagraph"/>
        <w:numPr>
          <w:ilvl w:val="2"/>
          <w:numId w:val="33"/>
        </w:numPr>
        <w:tabs>
          <w:tab w:val="left" w:pos="533"/>
        </w:tabs>
        <w:ind w:hanging="412"/>
        <w:jc w:val="left"/>
        <w:pPrChange w:id="1847" w:author="Yeyun Ouyang" w:date="2019-07-09T16:01:00Z">
          <w:pPr>
            <w:pStyle w:val="ListParagraph"/>
            <w:numPr>
              <w:ilvl w:val="2"/>
              <w:numId w:val="25"/>
            </w:numPr>
            <w:tabs>
              <w:tab w:val="left" w:pos="533"/>
            </w:tabs>
          </w:pPr>
        </w:pPrChange>
      </w:pPr>
      <w:r>
        <w:rPr>
          <w:spacing w:val="-4"/>
        </w:rPr>
        <w:t xml:space="preserve">C. </w:t>
      </w:r>
      <w:proofErr w:type="spellStart"/>
      <w:r>
        <w:rPr>
          <w:spacing w:val="-4"/>
        </w:rPr>
        <w:t>Trapnell</w:t>
      </w:r>
      <w:proofErr w:type="spellEnd"/>
      <w:r>
        <w:rPr>
          <w:spacing w:val="-4"/>
        </w:rPr>
        <w:t xml:space="preserve">, </w:t>
      </w:r>
      <w:r>
        <w:rPr>
          <w:i/>
        </w:rPr>
        <w:t>et al.</w:t>
      </w:r>
      <w:r>
        <w:t xml:space="preserve">, </w:t>
      </w:r>
      <w:r>
        <w:rPr>
          <w:i/>
        </w:rPr>
        <w:t xml:space="preserve">Nat </w:t>
      </w:r>
      <w:proofErr w:type="spellStart"/>
      <w:r>
        <w:rPr>
          <w:i/>
        </w:rPr>
        <w:t>Protoc</w:t>
      </w:r>
      <w:proofErr w:type="spellEnd"/>
      <w:r>
        <w:rPr>
          <w:i/>
        </w:rPr>
        <w:t xml:space="preserve"> </w:t>
      </w:r>
      <w:r>
        <w:rPr>
          <w:b/>
        </w:rPr>
        <w:t>7</w:t>
      </w:r>
      <w:r>
        <w:rPr>
          <w:b/>
          <w:spacing w:val="10"/>
        </w:rPr>
        <w:t xml:space="preserve"> </w:t>
      </w:r>
      <w:r>
        <w:t>(2012).</w:t>
      </w:r>
    </w:p>
    <w:p w14:paraId="36227969" w14:textId="77777777" w:rsidR="009F54E5" w:rsidRDefault="009F54E5">
      <w:pPr>
        <w:pStyle w:val="BodyText"/>
        <w:spacing w:before="2"/>
        <w:rPr>
          <w:sz w:val="35"/>
        </w:rPr>
      </w:pPr>
    </w:p>
    <w:p w14:paraId="63988B5B" w14:textId="77777777" w:rsidR="009F54E5" w:rsidRDefault="001A290F">
      <w:pPr>
        <w:pStyle w:val="ListParagraph"/>
        <w:numPr>
          <w:ilvl w:val="2"/>
          <w:numId w:val="33"/>
        </w:numPr>
        <w:tabs>
          <w:tab w:val="left" w:pos="533"/>
        </w:tabs>
        <w:ind w:hanging="412"/>
        <w:jc w:val="left"/>
        <w:pPrChange w:id="1848" w:author="Yeyun Ouyang" w:date="2019-07-09T16:01:00Z">
          <w:pPr>
            <w:pStyle w:val="ListParagraph"/>
            <w:numPr>
              <w:ilvl w:val="2"/>
              <w:numId w:val="25"/>
            </w:numPr>
            <w:tabs>
              <w:tab w:val="left" w:pos="533"/>
            </w:tabs>
          </w:pPr>
        </w:pPrChange>
      </w:pPr>
      <w:r>
        <w:t xml:space="preserve">A. </w:t>
      </w:r>
      <w:proofErr w:type="spellStart"/>
      <w:r>
        <w:t>Dobin</w:t>
      </w:r>
      <w:proofErr w:type="spellEnd"/>
      <w:r>
        <w:t xml:space="preserve">, </w:t>
      </w:r>
      <w:r>
        <w:rPr>
          <w:i/>
        </w:rPr>
        <w:t>et al.</w:t>
      </w:r>
      <w:r>
        <w:t xml:space="preserve">, </w:t>
      </w:r>
      <w:r>
        <w:rPr>
          <w:i/>
        </w:rPr>
        <w:t xml:space="preserve">Bioinformatics </w:t>
      </w:r>
      <w:r>
        <w:rPr>
          <w:b/>
        </w:rPr>
        <w:t>29</w:t>
      </w:r>
      <w:r>
        <w:t>, 15</w:t>
      </w:r>
      <w:r>
        <w:rPr>
          <w:spacing w:val="-4"/>
        </w:rPr>
        <w:t xml:space="preserve"> </w:t>
      </w:r>
      <w:r>
        <w:t>(2013).</w:t>
      </w:r>
    </w:p>
    <w:p w14:paraId="6E271692" w14:textId="77777777" w:rsidR="009F54E5" w:rsidRDefault="009F54E5">
      <w:pPr>
        <w:pStyle w:val="BodyText"/>
        <w:spacing w:before="2"/>
        <w:rPr>
          <w:sz w:val="35"/>
        </w:rPr>
      </w:pPr>
    </w:p>
    <w:p w14:paraId="6C99CA2F" w14:textId="77777777" w:rsidR="009F54E5" w:rsidRDefault="001A290F">
      <w:pPr>
        <w:pStyle w:val="ListParagraph"/>
        <w:numPr>
          <w:ilvl w:val="2"/>
          <w:numId w:val="33"/>
        </w:numPr>
        <w:tabs>
          <w:tab w:val="left" w:pos="533"/>
        </w:tabs>
        <w:ind w:hanging="412"/>
        <w:jc w:val="left"/>
        <w:pPrChange w:id="1849" w:author="Yeyun Ouyang" w:date="2019-07-09T16:01:00Z">
          <w:pPr>
            <w:pStyle w:val="ListParagraph"/>
            <w:numPr>
              <w:ilvl w:val="2"/>
              <w:numId w:val="25"/>
            </w:numPr>
            <w:tabs>
              <w:tab w:val="left" w:pos="533"/>
            </w:tabs>
          </w:pPr>
        </w:pPrChange>
      </w:pPr>
      <w:r>
        <w:rPr>
          <w:rFonts w:ascii="Courier New"/>
          <w:w w:val="95"/>
        </w:rPr>
        <w:t>https://uswest.ensembl.org/Help/Glossary</w:t>
      </w:r>
      <w:r>
        <w:rPr>
          <w:w w:val="95"/>
        </w:rPr>
        <w:t>.</w:t>
      </w:r>
    </w:p>
    <w:p w14:paraId="62EE63AF" w14:textId="77777777" w:rsidR="009F54E5" w:rsidRDefault="009F54E5">
      <w:pPr>
        <w:pStyle w:val="BodyText"/>
        <w:spacing w:before="6"/>
        <w:rPr>
          <w:sz w:val="33"/>
        </w:rPr>
      </w:pPr>
    </w:p>
    <w:p w14:paraId="6E731F17" w14:textId="77777777" w:rsidR="009F54E5" w:rsidRDefault="001A290F">
      <w:pPr>
        <w:pStyle w:val="ListParagraph"/>
        <w:numPr>
          <w:ilvl w:val="2"/>
          <w:numId w:val="33"/>
        </w:numPr>
        <w:tabs>
          <w:tab w:val="left" w:pos="533"/>
        </w:tabs>
        <w:ind w:hanging="412"/>
        <w:jc w:val="left"/>
        <w:pPrChange w:id="1850" w:author="Yeyun Ouyang" w:date="2019-07-09T16:01:00Z">
          <w:pPr>
            <w:pStyle w:val="ListParagraph"/>
            <w:numPr>
              <w:ilvl w:val="2"/>
              <w:numId w:val="25"/>
            </w:numPr>
            <w:tabs>
              <w:tab w:val="left" w:pos="533"/>
            </w:tabs>
          </w:pPr>
        </w:pPrChange>
      </w:pPr>
      <w:r>
        <w:rPr>
          <w:spacing w:val="-3"/>
        </w:rPr>
        <w:t xml:space="preserve">S. </w:t>
      </w:r>
      <w:r>
        <w:t xml:space="preserve">Chen, </w:t>
      </w:r>
      <w:r>
        <w:rPr>
          <w:spacing w:val="-16"/>
        </w:rPr>
        <w:t xml:space="preserve">Y. </w:t>
      </w:r>
      <w:r>
        <w:t xml:space="preserve">Zhou, </w:t>
      </w:r>
      <w:r>
        <w:rPr>
          <w:spacing w:val="-16"/>
        </w:rPr>
        <w:t xml:space="preserve">Y. </w:t>
      </w:r>
      <w:r>
        <w:t xml:space="preserve">Chen, </w:t>
      </w:r>
      <w:r>
        <w:rPr>
          <w:spacing w:val="-4"/>
        </w:rPr>
        <w:t xml:space="preserve">J. </w:t>
      </w:r>
      <w:r>
        <w:t xml:space="preserve">Gu, </w:t>
      </w:r>
      <w:r>
        <w:rPr>
          <w:i/>
        </w:rPr>
        <w:t xml:space="preserve">Bioinformatics </w:t>
      </w:r>
      <w:r>
        <w:rPr>
          <w:b/>
        </w:rPr>
        <w:t>34</w:t>
      </w:r>
      <w:r>
        <w:rPr>
          <w:b/>
          <w:spacing w:val="30"/>
        </w:rPr>
        <w:t xml:space="preserve"> </w:t>
      </w:r>
      <w:r>
        <w:t>(2018).</w:t>
      </w:r>
    </w:p>
    <w:p w14:paraId="517CB27C" w14:textId="77777777" w:rsidR="009F54E5" w:rsidRDefault="009F54E5">
      <w:pPr>
        <w:pStyle w:val="BodyText"/>
        <w:spacing w:before="2"/>
        <w:rPr>
          <w:sz w:val="35"/>
        </w:rPr>
      </w:pPr>
    </w:p>
    <w:p w14:paraId="37D82613" w14:textId="77777777" w:rsidR="009F54E5" w:rsidRDefault="001A290F">
      <w:pPr>
        <w:pStyle w:val="ListParagraph"/>
        <w:numPr>
          <w:ilvl w:val="2"/>
          <w:numId w:val="33"/>
        </w:numPr>
        <w:tabs>
          <w:tab w:val="left" w:pos="533"/>
        </w:tabs>
        <w:ind w:hanging="412"/>
        <w:jc w:val="left"/>
        <w:pPrChange w:id="1851" w:author="Yeyun Ouyang" w:date="2019-07-09T16:01:00Z">
          <w:pPr>
            <w:pStyle w:val="ListParagraph"/>
            <w:numPr>
              <w:ilvl w:val="2"/>
              <w:numId w:val="25"/>
            </w:numPr>
            <w:tabs>
              <w:tab w:val="left" w:pos="533"/>
            </w:tabs>
          </w:pPr>
        </w:pPrChange>
      </w:pPr>
      <w:r>
        <w:rPr>
          <w:spacing w:val="-16"/>
        </w:rPr>
        <w:t xml:space="preserve">Y. </w:t>
      </w:r>
      <w:r>
        <w:t xml:space="preserve">Fu, </w:t>
      </w:r>
      <w:r>
        <w:rPr>
          <w:spacing w:val="-20"/>
        </w:rPr>
        <w:t xml:space="preserve">P. </w:t>
      </w:r>
      <w:r>
        <w:rPr>
          <w:spacing w:val="-3"/>
        </w:rPr>
        <w:t xml:space="preserve">Wu, </w:t>
      </w:r>
      <w:r>
        <w:rPr>
          <w:spacing w:val="-14"/>
        </w:rPr>
        <w:t xml:space="preserve">T. </w:t>
      </w:r>
      <w:r>
        <w:t xml:space="preserve">Beane, </w:t>
      </w:r>
      <w:r>
        <w:rPr>
          <w:spacing w:val="-20"/>
        </w:rPr>
        <w:t xml:space="preserve">P. </w:t>
      </w:r>
      <w:proofErr w:type="spellStart"/>
      <w:r>
        <w:t>Zamore</w:t>
      </w:r>
      <w:proofErr w:type="spellEnd"/>
      <w:r>
        <w:t xml:space="preserve">, Z. Weng, </w:t>
      </w:r>
      <w:r>
        <w:rPr>
          <w:i/>
        </w:rPr>
        <w:t xml:space="preserve">BMC Genomics </w:t>
      </w:r>
      <w:r>
        <w:rPr>
          <w:b/>
        </w:rPr>
        <w:t>19</w:t>
      </w:r>
      <w:r>
        <w:rPr>
          <w:b/>
          <w:spacing w:val="-28"/>
        </w:rPr>
        <w:t xml:space="preserve"> </w:t>
      </w:r>
      <w:r>
        <w:t>(2018).</w:t>
      </w:r>
    </w:p>
    <w:p w14:paraId="7A39775F" w14:textId="77777777" w:rsidR="009F54E5" w:rsidRDefault="009F54E5">
      <w:pPr>
        <w:pStyle w:val="BodyText"/>
        <w:spacing w:before="2"/>
        <w:rPr>
          <w:sz w:val="35"/>
        </w:rPr>
      </w:pPr>
    </w:p>
    <w:p w14:paraId="09A57ADD" w14:textId="77777777" w:rsidR="009F54E5" w:rsidRDefault="001A290F">
      <w:pPr>
        <w:pStyle w:val="ListParagraph"/>
        <w:numPr>
          <w:ilvl w:val="2"/>
          <w:numId w:val="33"/>
        </w:numPr>
        <w:tabs>
          <w:tab w:val="left" w:pos="533"/>
        </w:tabs>
        <w:ind w:hanging="412"/>
        <w:jc w:val="left"/>
        <w:pPrChange w:id="1852" w:author="Yeyun Ouyang" w:date="2019-07-09T16:01:00Z">
          <w:pPr>
            <w:pStyle w:val="ListParagraph"/>
            <w:numPr>
              <w:ilvl w:val="2"/>
              <w:numId w:val="25"/>
            </w:numPr>
            <w:tabs>
              <w:tab w:val="left" w:pos="533"/>
            </w:tabs>
          </w:pPr>
        </w:pPrChange>
      </w:pPr>
      <w:r>
        <w:t xml:space="preserve">G. </w:t>
      </w:r>
      <w:proofErr w:type="spellStart"/>
      <w:r>
        <w:t>Baruzzo</w:t>
      </w:r>
      <w:proofErr w:type="spellEnd"/>
      <w:r>
        <w:t xml:space="preserve">, </w:t>
      </w:r>
      <w:r>
        <w:rPr>
          <w:i/>
        </w:rPr>
        <w:t>et al.</w:t>
      </w:r>
      <w:r>
        <w:t xml:space="preserve">, </w:t>
      </w:r>
      <w:r>
        <w:rPr>
          <w:i/>
        </w:rPr>
        <w:t xml:space="preserve">Nat Methods </w:t>
      </w:r>
      <w:r>
        <w:rPr>
          <w:b/>
        </w:rPr>
        <w:t>14</w:t>
      </w:r>
      <w:r>
        <w:t>, 135–139</w:t>
      </w:r>
      <w:r>
        <w:rPr>
          <w:spacing w:val="-7"/>
        </w:rPr>
        <w:t xml:space="preserve"> </w:t>
      </w:r>
      <w:r>
        <w:t>(2017).</w:t>
      </w:r>
    </w:p>
    <w:p w14:paraId="2C6733CC" w14:textId="77777777" w:rsidR="009F54E5" w:rsidRDefault="009F54E5">
      <w:pPr>
        <w:pStyle w:val="BodyText"/>
        <w:spacing w:before="2"/>
        <w:rPr>
          <w:sz w:val="35"/>
        </w:rPr>
      </w:pPr>
    </w:p>
    <w:p w14:paraId="0E3AE5D7" w14:textId="77777777" w:rsidR="009F54E5" w:rsidRDefault="001A290F">
      <w:pPr>
        <w:pStyle w:val="ListParagraph"/>
        <w:numPr>
          <w:ilvl w:val="2"/>
          <w:numId w:val="33"/>
        </w:numPr>
        <w:tabs>
          <w:tab w:val="left" w:pos="533"/>
        </w:tabs>
        <w:ind w:hanging="412"/>
        <w:jc w:val="left"/>
        <w:pPrChange w:id="1853" w:author="Yeyun Ouyang" w:date="2019-07-09T16:01:00Z">
          <w:pPr>
            <w:pStyle w:val="ListParagraph"/>
            <w:numPr>
              <w:ilvl w:val="2"/>
              <w:numId w:val="25"/>
            </w:numPr>
            <w:tabs>
              <w:tab w:val="left" w:pos="533"/>
            </w:tabs>
          </w:pPr>
        </w:pPrChange>
      </w:pPr>
      <w:r>
        <w:t xml:space="preserve">H. Li, </w:t>
      </w:r>
      <w:r>
        <w:rPr>
          <w:i/>
        </w:rPr>
        <w:t>et al.</w:t>
      </w:r>
      <w:r>
        <w:t xml:space="preserve">, </w:t>
      </w:r>
      <w:r>
        <w:rPr>
          <w:i/>
        </w:rPr>
        <w:t xml:space="preserve">Bioinformatics </w:t>
      </w:r>
      <w:r>
        <w:rPr>
          <w:b/>
        </w:rPr>
        <w:t>25</w:t>
      </w:r>
      <w:r>
        <w:t>, 2078</w:t>
      </w:r>
      <w:r>
        <w:rPr>
          <w:spacing w:val="-4"/>
        </w:rPr>
        <w:t xml:space="preserve"> </w:t>
      </w:r>
      <w:r>
        <w:t>(2009).</w:t>
      </w:r>
    </w:p>
    <w:p w14:paraId="04901C96" w14:textId="77777777" w:rsidR="009F54E5" w:rsidRDefault="009F54E5">
      <w:pPr>
        <w:pStyle w:val="BodyText"/>
        <w:spacing w:before="2"/>
        <w:rPr>
          <w:sz w:val="35"/>
        </w:rPr>
      </w:pPr>
    </w:p>
    <w:p w14:paraId="27A551CD" w14:textId="77777777" w:rsidR="009F54E5" w:rsidRDefault="001A290F">
      <w:pPr>
        <w:pStyle w:val="ListParagraph"/>
        <w:numPr>
          <w:ilvl w:val="2"/>
          <w:numId w:val="33"/>
        </w:numPr>
        <w:tabs>
          <w:tab w:val="left" w:pos="533"/>
        </w:tabs>
        <w:ind w:hanging="412"/>
        <w:jc w:val="left"/>
        <w:pPrChange w:id="1854" w:author="Yeyun Ouyang" w:date="2019-07-09T16:01:00Z">
          <w:pPr>
            <w:pStyle w:val="ListParagraph"/>
            <w:numPr>
              <w:ilvl w:val="2"/>
              <w:numId w:val="25"/>
            </w:numPr>
            <w:tabs>
              <w:tab w:val="left" w:pos="533"/>
            </w:tabs>
          </w:pPr>
        </w:pPrChange>
      </w:pPr>
      <w:r>
        <w:t xml:space="preserve">A. Quinlan, I. Hall, </w:t>
      </w:r>
      <w:r>
        <w:rPr>
          <w:i/>
        </w:rPr>
        <w:t xml:space="preserve">Bioinformatics </w:t>
      </w:r>
      <w:r>
        <w:rPr>
          <w:b/>
        </w:rPr>
        <w:t>26</w:t>
      </w:r>
      <w:r>
        <w:t>, 841</w:t>
      </w:r>
      <w:r>
        <w:rPr>
          <w:spacing w:val="-4"/>
        </w:rPr>
        <w:t xml:space="preserve"> </w:t>
      </w:r>
      <w:r>
        <w:t>(2010).</w:t>
      </w:r>
    </w:p>
    <w:p w14:paraId="0C3FFEDE" w14:textId="77777777" w:rsidR="009F54E5" w:rsidRDefault="009F54E5">
      <w:pPr>
        <w:pStyle w:val="BodyText"/>
        <w:spacing w:before="2"/>
        <w:rPr>
          <w:sz w:val="35"/>
        </w:rPr>
      </w:pPr>
    </w:p>
    <w:p w14:paraId="0E213283" w14:textId="77777777" w:rsidR="009F54E5" w:rsidRDefault="001A290F">
      <w:pPr>
        <w:pStyle w:val="ListParagraph"/>
        <w:numPr>
          <w:ilvl w:val="2"/>
          <w:numId w:val="33"/>
        </w:numPr>
        <w:tabs>
          <w:tab w:val="left" w:pos="533"/>
        </w:tabs>
        <w:ind w:hanging="412"/>
        <w:jc w:val="left"/>
        <w:pPrChange w:id="1855" w:author="Yeyun Ouyang" w:date="2019-07-09T16:01:00Z">
          <w:pPr>
            <w:pStyle w:val="ListParagraph"/>
            <w:numPr>
              <w:ilvl w:val="2"/>
              <w:numId w:val="25"/>
            </w:numPr>
            <w:tabs>
              <w:tab w:val="left" w:pos="533"/>
            </w:tabs>
          </w:pPr>
        </w:pPrChange>
      </w:pPr>
      <w:r>
        <w:rPr>
          <w:spacing w:val="-4"/>
        </w:rPr>
        <w:t xml:space="preserve">C. </w:t>
      </w:r>
      <w:r>
        <w:t xml:space="preserve">Robert, M. Watson, </w:t>
      </w:r>
      <w:r>
        <w:rPr>
          <w:i/>
        </w:rPr>
        <w:t xml:space="preserve">Genome Biol </w:t>
      </w:r>
      <w:r>
        <w:rPr>
          <w:b/>
        </w:rPr>
        <w:t>16</w:t>
      </w:r>
      <w:r>
        <w:rPr>
          <w:b/>
          <w:spacing w:val="13"/>
        </w:rPr>
        <w:t xml:space="preserve"> </w:t>
      </w:r>
      <w:r>
        <w:t>(2015).</w:t>
      </w:r>
    </w:p>
    <w:p w14:paraId="2A9B9758" w14:textId="77777777" w:rsidR="009F54E5" w:rsidRDefault="009F54E5">
      <w:pPr>
        <w:pStyle w:val="BodyText"/>
        <w:spacing w:before="2"/>
        <w:rPr>
          <w:sz w:val="35"/>
        </w:rPr>
      </w:pPr>
    </w:p>
    <w:p w14:paraId="2E09D6F3" w14:textId="77777777" w:rsidR="009F54E5" w:rsidRDefault="001A290F">
      <w:pPr>
        <w:pStyle w:val="ListParagraph"/>
        <w:numPr>
          <w:ilvl w:val="2"/>
          <w:numId w:val="33"/>
        </w:numPr>
        <w:tabs>
          <w:tab w:val="left" w:pos="533"/>
        </w:tabs>
        <w:ind w:hanging="412"/>
        <w:jc w:val="left"/>
        <w:pPrChange w:id="1856" w:author="Yeyun Ouyang" w:date="2019-07-09T16:01:00Z">
          <w:pPr>
            <w:pStyle w:val="ListParagraph"/>
            <w:numPr>
              <w:ilvl w:val="2"/>
              <w:numId w:val="25"/>
            </w:numPr>
            <w:tabs>
              <w:tab w:val="left" w:pos="533"/>
            </w:tabs>
          </w:pPr>
        </w:pPrChange>
      </w:pPr>
      <w:r>
        <w:rPr>
          <w:spacing w:val="-3"/>
        </w:rPr>
        <w:t xml:space="preserve">S. </w:t>
      </w:r>
      <w:r>
        <w:t xml:space="preserve">Anders, </w:t>
      </w:r>
      <w:r>
        <w:rPr>
          <w:spacing w:val="-20"/>
        </w:rPr>
        <w:t xml:space="preserve">P. </w:t>
      </w:r>
      <w:proofErr w:type="spellStart"/>
      <w:r>
        <w:t>Pyl</w:t>
      </w:r>
      <w:proofErr w:type="spellEnd"/>
      <w:r>
        <w:t xml:space="preserve">, </w:t>
      </w:r>
      <w:r>
        <w:rPr>
          <w:spacing w:val="-9"/>
        </w:rPr>
        <w:t xml:space="preserve">W. </w:t>
      </w:r>
      <w:r>
        <w:t xml:space="preserve">Huber, </w:t>
      </w:r>
      <w:r>
        <w:rPr>
          <w:i/>
        </w:rPr>
        <w:t xml:space="preserve">Bioinformatics </w:t>
      </w:r>
      <w:r>
        <w:rPr>
          <w:b/>
        </w:rPr>
        <w:t>31</w:t>
      </w:r>
      <w:r>
        <w:t>, 166</w:t>
      </w:r>
      <w:r>
        <w:rPr>
          <w:spacing w:val="-19"/>
        </w:rPr>
        <w:t xml:space="preserve"> </w:t>
      </w:r>
      <w:r>
        <w:t>(2015).</w:t>
      </w:r>
    </w:p>
    <w:p w14:paraId="4A87E2CC" w14:textId="77777777" w:rsidR="009F54E5" w:rsidRDefault="009F54E5">
      <w:pPr>
        <w:pStyle w:val="BodyText"/>
        <w:spacing w:before="2"/>
        <w:rPr>
          <w:sz w:val="35"/>
        </w:rPr>
      </w:pPr>
    </w:p>
    <w:p w14:paraId="5A1480A1" w14:textId="77777777" w:rsidR="009F54E5" w:rsidRDefault="001A290F">
      <w:pPr>
        <w:pStyle w:val="ListParagraph"/>
        <w:numPr>
          <w:ilvl w:val="2"/>
          <w:numId w:val="33"/>
        </w:numPr>
        <w:tabs>
          <w:tab w:val="left" w:pos="533"/>
        </w:tabs>
        <w:spacing w:before="1"/>
        <w:ind w:hanging="412"/>
        <w:jc w:val="left"/>
        <w:pPrChange w:id="1857" w:author="Yeyun Ouyang" w:date="2019-07-09T16:01:00Z">
          <w:pPr>
            <w:pStyle w:val="ListParagraph"/>
            <w:numPr>
              <w:ilvl w:val="2"/>
              <w:numId w:val="25"/>
            </w:numPr>
            <w:tabs>
              <w:tab w:val="left" w:pos="533"/>
            </w:tabs>
            <w:spacing w:before="1"/>
          </w:pPr>
        </w:pPrChange>
      </w:pPr>
      <w:r>
        <w:rPr>
          <w:spacing w:val="-4"/>
        </w:rPr>
        <w:t xml:space="preserve">C. </w:t>
      </w:r>
      <w:r>
        <w:t xml:space="preserve">Evans, </w:t>
      </w:r>
      <w:r>
        <w:rPr>
          <w:spacing w:val="-4"/>
        </w:rPr>
        <w:t xml:space="preserve">J. </w:t>
      </w:r>
      <w:r>
        <w:t xml:space="preserve">Hardin, </w:t>
      </w:r>
      <w:r>
        <w:rPr>
          <w:spacing w:val="-8"/>
        </w:rPr>
        <w:t xml:space="preserve">D. </w:t>
      </w:r>
      <w:proofErr w:type="spellStart"/>
      <w:r>
        <w:t>Stoebel</w:t>
      </w:r>
      <w:proofErr w:type="spellEnd"/>
      <w:r>
        <w:t xml:space="preserve">, </w:t>
      </w:r>
      <w:r>
        <w:rPr>
          <w:i/>
        </w:rPr>
        <w:t xml:space="preserve">Brief </w:t>
      </w:r>
      <w:proofErr w:type="spellStart"/>
      <w:r>
        <w:rPr>
          <w:i/>
        </w:rPr>
        <w:t>Bioinform</w:t>
      </w:r>
      <w:proofErr w:type="spellEnd"/>
      <w:r>
        <w:rPr>
          <w:i/>
        </w:rPr>
        <w:t xml:space="preserve"> </w:t>
      </w:r>
      <w:r>
        <w:rPr>
          <w:b/>
        </w:rPr>
        <w:t>19</w:t>
      </w:r>
      <w:r>
        <w:t>, 776–792</w:t>
      </w:r>
      <w:r>
        <w:rPr>
          <w:spacing w:val="2"/>
        </w:rPr>
        <w:t xml:space="preserve"> </w:t>
      </w:r>
      <w:r>
        <w:t>(2018).</w:t>
      </w:r>
    </w:p>
    <w:p w14:paraId="5F977621" w14:textId="77777777" w:rsidR="009F54E5" w:rsidRDefault="009F54E5">
      <w:pPr>
        <w:pStyle w:val="BodyText"/>
        <w:spacing w:before="1"/>
        <w:rPr>
          <w:sz w:val="35"/>
        </w:rPr>
      </w:pPr>
    </w:p>
    <w:p w14:paraId="509BC16E" w14:textId="77777777" w:rsidR="009F54E5" w:rsidRDefault="001A290F">
      <w:pPr>
        <w:pStyle w:val="ListParagraph"/>
        <w:numPr>
          <w:ilvl w:val="2"/>
          <w:numId w:val="33"/>
        </w:numPr>
        <w:tabs>
          <w:tab w:val="left" w:pos="533"/>
        </w:tabs>
        <w:spacing w:before="1"/>
        <w:ind w:hanging="412"/>
        <w:jc w:val="left"/>
        <w:pPrChange w:id="1858" w:author="Yeyun Ouyang" w:date="2019-07-09T16:01:00Z">
          <w:pPr>
            <w:pStyle w:val="ListParagraph"/>
            <w:numPr>
              <w:ilvl w:val="2"/>
              <w:numId w:val="25"/>
            </w:numPr>
            <w:tabs>
              <w:tab w:val="left" w:pos="533"/>
            </w:tabs>
            <w:spacing w:before="1"/>
          </w:pPr>
        </w:pPrChange>
      </w:pPr>
      <w:r>
        <w:rPr>
          <w:spacing w:val="-4"/>
        </w:rPr>
        <w:t xml:space="preserve">J. </w:t>
      </w:r>
      <w:r>
        <w:t xml:space="preserve">Leek, </w:t>
      </w:r>
      <w:r>
        <w:rPr>
          <w:spacing w:val="-9"/>
        </w:rPr>
        <w:t xml:space="preserve">W. </w:t>
      </w:r>
      <w:r>
        <w:t xml:space="preserve">Johnson, H. </w:t>
      </w:r>
      <w:r>
        <w:rPr>
          <w:spacing w:val="-4"/>
        </w:rPr>
        <w:t xml:space="preserve">Parker, </w:t>
      </w:r>
      <w:r>
        <w:t xml:space="preserve">A. </w:t>
      </w:r>
      <w:r>
        <w:rPr>
          <w:spacing w:val="-3"/>
        </w:rPr>
        <w:t xml:space="preserve">Jaffe, </w:t>
      </w:r>
      <w:r>
        <w:rPr>
          <w:spacing w:val="-4"/>
        </w:rPr>
        <w:t xml:space="preserve">J. </w:t>
      </w:r>
      <w:proofErr w:type="spellStart"/>
      <w:r>
        <w:rPr>
          <w:spacing w:val="-4"/>
        </w:rPr>
        <w:t>Storey</w:t>
      </w:r>
      <w:proofErr w:type="spellEnd"/>
      <w:r>
        <w:rPr>
          <w:spacing w:val="-4"/>
        </w:rPr>
        <w:t xml:space="preserve">, </w:t>
      </w:r>
      <w:r>
        <w:rPr>
          <w:i/>
        </w:rPr>
        <w:t xml:space="preserve">Bioinformatics </w:t>
      </w:r>
      <w:r>
        <w:rPr>
          <w:b/>
        </w:rPr>
        <w:t>28</w:t>
      </w:r>
      <w:r>
        <w:rPr>
          <w:b/>
          <w:spacing w:val="13"/>
        </w:rPr>
        <w:t xml:space="preserve"> </w:t>
      </w:r>
      <w:r>
        <w:t>(2012).</w:t>
      </w:r>
    </w:p>
    <w:p w14:paraId="025872F4" w14:textId="77777777" w:rsidR="009F54E5" w:rsidRDefault="009F54E5">
      <w:pPr>
        <w:pStyle w:val="BodyText"/>
        <w:spacing w:before="2"/>
        <w:rPr>
          <w:sz w:val="35"/>
        </w:rPr>
      </w:pPr>
    </w:p>
    <w:p w14:paraId="163EB3E4" w14:textId="77777777" w:rsidR="009F54E5" w:rsidRDefault="001A290F">
      <w:pPr>
        <w:pStyle w:val="ListParagraph"/>
        <w:numPr>
          <w:ilvl w:val="2"/>
          <w:numId w:val="33"/>
        </w:numPr>
        <w:tabs>
          <w:tab w:val="left" w:pos="533"/>
        </w:tabs>
        <w:ind w:hanging="412"/>
        <w:jc w:val="left"/>
        <w:pPrChange w:id="1859" w:author="Yeyun Ouyang" w:date="2019-07-09T16:01:00Z">
          <w:pPr>
            <w:pStyle w:val="ListParagraph"/>
            <w:numPr>
              <w:ilvl w:val="2"/>
              <w:numId w:val="25"/>
            </w:numPr>
            <w:tabs>
              <w:tab w:val="left" w:pos="533"/>
            </w:tabs>
          </w:pPr>
        </w:pPrChange>
      </w:pPr>
      <w:r>
        <w:rPr>
          <w:spacing w:val="-3"/>
        </w:rPr>
        <w:t>S.</w:t>
      </w:r>
      <w:r>
        <w:rPr>
          <w:spacing w:val="-41"/>
        </w:rPr>
        <w:t xml:space="preserve"> </w:t>
      </w:r>
      <w:r>
        <w:t>Andrews,</w:t>
      </w:r>
      <w:r>
        <w:rPr>
          <w:spacing w:val="-40"/>
        </w:rPr>
        <w:t xml:space="preserve"> </w:t>
      </w:r>
      <w:proofErr w:type="spellStart"/>
      <w:r>
        <w:rPr>
          <w:spacing w:val="-3"/>
        </w:rPr>
        <w:t>Fastqc</w:t>
      </w:r>
      <w:proofErr w:type="spellEnd"/>
      <w:r>
        <w:rPr>
          <w:spacing w:val="-3"/>
        </w:rPr>
        <w:t>,</w:t>
      </w:r>
      <w:r>
        <w:rPr>
          <w:spacing w:val="-40"/>
        </w:rPr>
        <w:t xml:space="preserve"> </w:t>
      </w:r>
      <w:r w:rsidR="00A71DFB">
        <w:fldChar w:fldCharType="begin"/>
      </w:r>
      <w:r w:rsidR="00A71DFB">
        <w:instrText xml:space="preserve"> HYPERLINK "http://www.bioinformatics.babraham.ac.uk/projects/fastqc/" \h </w:instrText>
      </w:r>
      <w:r w:rsidR="00A71DFB">
        <w:fldChar w:fldCharType="separate"/>
      </w:r>
      <w:r>
        <w:rPr>
          <w:rFonts w:ascii="Courier New"/>
        </w:rPr>
        <w:t>http://www.bioinformatics.babraham.ac.uk/projects/fastqc/</w:t>
      </w:r>
      <w:r>
        <w:rPr>
          <w:rFonts w:ascii="Courier New"/>
          <w:spacing w:val="-111"/>
        </w:rPr>
        <w:t xml:space="preserve"> </w:t>
      </w:r>
      <w:r w:rsidR="00A71DFB">
        <w:rPr>
          <w:rFonts w:ascii="Courier New"/>
          <w:spacing w:val="-111"/>
        </w:rPr>
        <w:fldChar w:fldCharType="end"/>
      </w:r>
      <w:r>
        <w:t>(2010).</w:t>
      </w:r>
    </w:p>
    <w:p w14:paraId="7E87DC9C" w14:textId="77777777" w:rsidR="009F54E5" w:rsidRDefault="009F54E5">
      <w:pPr>
        <w:pStyle w:val="BodyText"/>
        <w:spacing w:before="5"/>
        <w:rPr>
          <w:sz w:val="33"/>
        </w:rPr>
      </w:pPr>
    </w:p>
    <w:p w14:paraId="3D275903" w14:textId="77777777" w:rsidR="009F54E5" w:rsidRDefault="001A290F">
      <w:pPr>
        <w:pStyle w:val="ListParagraph"/>
        <w:numPr>
          <w:ilvl w:val="2"/>
          <w:numId w:val="33"/>
        </w:numPr>
        <w:tabs>
          <w:tab w:val="left" w:pos="533"/>
        </w:tabs>
        <w:ind w:hanging="412"/>
        <w:jc w:val="left"/>
        <w:pPrChange w:id="1860" w:author="Yeyun Ouyang" w:date="2019-07-09T16:01:00Z">
          <w:pPr>
            <w:pStyle w:val="ListParagraph"/>
            <w:numPr>
              <w:ilvl w:val="2"/>
              <w:numId w:val="25"/>
            </w:numPr>
            <w:tabs>
              <w:tab w:val="left" w:pos="533"/>
            </w:tabs>
          </w:pPr>
        </w:pPrChange>
      </w:pPr>
      <w:r>
        <w:rPr>
          <w:spacing w:val="-3"/>
        </w:rPr>
        <w:t xml:space="preserve">S. </w:t>
      </w:r>
      <w:proofErr w:type="spellStart"/>
      <w:r>
        <w:rPr>
          <w:spacing w:val="-3"/>
        </w:rPr>
        <w:t>Sayols</w:t>
      </w:r>
      <w:proofErr w:type="spellEnd"/>
      <w:r>
        <w:rPr>
          <w:spacing w:val="-3"/>
        </w:rPr>
        <w:t xml:space="preserve">, </w:t>
      </w:r>
      <w:r>
        <w:rPr>
          <w:spacing w:val="-8"/>
        </w:rPr>
        <w:t xml:space="preserve">D. </w:t>
      </w:r>
      <w:r>
        <w:t xml:space="preserve">Scherzinger, H. Klein, </w:t>
      </w:r>
      <w:r>
        <w:rPr>
          <w:i/>
        </w:rPr>
        <w:t xml:space="preserve">BMC Bioinformatics </w:t>
      </w:r>
      <w:r>
        <w:rPr>
          <w:b/>
        </w:rPr>
        <w:t>17</w:t>
      </w:r>
      <w:r>
        <w:t>, 428</w:t>
      </w:r>
      <w:r>
        <w:rPr>
          <w:spacing w:val="1"/>
        </w:rPr>
        <w:t xml:space="preserve"> </w:t>
      </w:r>
      <w:r>
        <w:t>(2016).</w:t>
      </w:r>
    </w:p>
    <w:p w14:paraId="298EAA2C" w14:textId="77777777" w:rsidR="009F54E5" w:rsidRDefault="009F54E5">
      <w:pPr>
        <w:pStyle w:val="BodyText"/>
        <w:spacing w:before="2"/>
        <w:rPr>
          <w:sz w:val="35"/>
        </w:rPr>
      </w:pPr>
    </w:p>
    <w:p w14:paraId="61232AE8" w14:textId="77777777" w:rsidR="009F54E5" w:rsidRDefault="001A290F">
      <w:pPr>
        <w:pStyle w:val="ListParagraph"/>
        <w:numPr>
          <w:ilvl w:val="2"/>
          <w:numId w:val="33"/>
        </w:numPr>
        <w:tabs>
          <w:tab w:val="left" w:pos="533"/>
        </w:tabs>
        <w:ind w:hanging="412"/>
        <w:jc w:val="left"/>
        <w:pPrChange w:id="1861" w:author="Yeyun Ouyang" w:date="2019-07-09T16:01:00Z">
          <w:pPr>
            <w:pStyle w:val="ListParagraph"/>
            <w:numPr>
              <w:ilvl w:val="2"/>
              <w:numId w:val="25"/>
            </w:numPr>
            <w:tabs>
              <w:tab w:val="left" w:pos="533"/>
            </w:tabs>
          </w:pPr>
        </w:pPrChange>
      </w:pPr>
      <w:r>
        <w:rPr>
          <w:spacing w:val="-4"/>
        </w:rPr>
        <w:t xml:space="preserve">J. </w:t>
      </w:r>
      <w:r>
        <w:t xml:space="preserve">Robinson, </w:t>
      </w:r>
      <w:r>
        <w:rPr>
          <w:i/>
        </w:rPr>
        <w:t>et al.</w:t>
      </w:r>
      <w:r>
        <w:t xml:space="preserve">, </w:t>
      </w:r>
      <w:r>
        <w:rPr>
          <w:i/>
        </w:rPr>
        <w:t xml:space="preserve">Nat </w:t>
      </w:r>
      <w:proofErr w:type="spellStart"/>
      <w:r>
        <w:rPr>
          <w:i/>
        </w:rPr>
        <w:t>Biotechnol</w:t>
      </w:r>
      <w:proofErr w:type="spellEnd"/>
      <w:r>
        <w:rPr>
          <w:i/>
        </w:rPr>
        <w:t xml:space="preserve"> </w:t>
      </w:r>
      <w:r>
        <w:rPr>
          <w:b/>
        </w:rPr>
        <w:t>29</w:t>
      </w:r>
      <w:r>
        <w:t>, 24</w:t>
      </w:r>
      <w:r>
        <w:rPr>
          <w:spacing w:val="12"/>
        </w:rPr>
        <w:t xml:space="preserve"> </w:t>
      </w:r>
      <w:r>
        <w:t>(2011).</w:t>
      </w:r>
    </w:p>
    <w:p w14:paraId="1D31E6B7" w14:textId="77777777" w:rsidR="009F54E5" w:rsidRDefault="009F54E5">
      <w:pPr>
        <w:pStyle w:val="BodyText"/>
        <w:spacing w:before="2"/>
        <w:rPr>
          <w:sz w:val="35"/>
        </w:rPr>
      </w:pPr>
    </w:p>
    <w:p w14:paraId="1E6CCB8E" w14:textId="77777777" w:rsidR="009F54E5" w:rsidRDefault="001A290F">
      <w:pPr>
        <w:pStyle w:val="ListParagraph"/>
        <w:numPr>
          <w:ilvl w:val="2"/>
          <w:numId w:val="33"/>
        </w:numPr>
        <w:tabs>
          <w:tab w:val="left" w:pos="533"/>
        </w:tabs>
        <w:spacing w:before="1"/>
        <w:ind w:hanging="412"/>
        <w:jc w:val="left"/>
        <w:pPrChange w:id="1862" w:author="Yeyun Ouyang" w:date="2019-07-09T16:01:00Z">
          <w:pPr>
            <w:pStyle w:val="ListParagraph"/>
            <w:numPr>
              <w:ilvl w:val="2"/>
              <w:numId w:val="25"/>
            </w:numPr>
            <w:tabs>
              <w:tab w:val="left" w:pos="533"/>
            </w:tabs>
            <w:spacing w:before="1"/>
          </w:pPr>
        </w:pPrChange>
      </w:pPr>
      <w:r>
        <w:rPr>
          <w:spacing w:val="-17"/>
        </w:rPr>
        <w:t xml:space="preserve">F. </w:t>
      </w:r>
      <w:proofErr w:type="spellStart"/>
      <w:r>
        <w:t>Lauria</w:t>
      </w:r>
      <w:proofErr w:type="spellEnd"/>
      <w:r>
        <w:t xml:space="preserve">, </w:t>
      </w:r>
      <w:r>
        <w:rPr>
          <w:i/>
        </w:rPr>
        <w:t>et al.</w:t>
      </w:r>
      <w:r>
        <w:t xml:space="preserve">, </w:t>
      </w:r>
      <w:proofErr w:type="spellStart"/>
      <w:r>
        <w:rPr>
          <w:i/>
        </w:rPr>
        <w:t>PLoS</w:t>
      </w:r>
      <w:proofErr w:type="spellEnd"/>
      <w:r>
        <w:rPr>
          <w:i/>
        </w:rPr>
        <w:t xml:space="preserve"> </w:t>
      </w:r>
      <w:proofErr w:type="spellStart"/>
      <w:r>
        <w:rPr>
          <w:i/>
        </w:rPr>
        <w:t>Comput</w:t>
      </w:r>
      <w:proofErr w:type="spellEnd"/>
      <w:r>
        <w:rPr>
          <w:i/>
        </w:rPr>
        <w:t xml:space="preserve"> Biol </w:t>
      </w:r>
      <w:r>
        <w:rPr>
          <w:b/>
        </w:rPr>
        <w:t>14</w:t>
      </w:r>
      <w:r>
        <w:rPr>
          <w:b/>
          <w:spacing w:val="-19"/>
        </w:rPr>
        <w:t xml:space="preserve"> </w:t>
      </w:r>
      <w:r>
        <w:t>(2018).</w:t>
      </w:r>
    </w:p>
    <w:p w14:paraId="4EC9CE97" w14:textId="77777777" w:rsidR="009F54E5" w:rsidRDefault="009F54E5">
      <w:pPr>
        <w:sectPr w:rsidR="009F54E5">
          <w:pgSz w:w="12240" w:h="20160"/>
          <w:pgMar w:top="660" w:right="520" w:bottom="360" w:left="600" w:header="0" w:footer="161" w:gutter="0"/>
          <w:cols w:space="720"/>
        </w:sectPr>
      </w:pPr>
    </w:p>
    <w:p w14:paraId="2F07660D" w14:textId="77777777" w:rsidR="009F54E5" w:rsidRDefault="001A290F">
      <w:pPr>
        <w:pStyle w:val="ListParagraph"/>
        <w:numPr>
          <w:ilvl w:val="2"/>
          <w:numId w:val="33"/>
        </w:numPr>
        <w:tabs>
          <w:tab w:val="left" w:pos="533"/>
        </w:tabs>
        <w:spacing w:before="73"/>
        <w:ind w:hanging="412"/>
        <w:jc w:val="left"/>
        <w:pPrChange w:id="1863" w:author="Yeyun Ouyang" w:date="2019-07-09T16:01:00Z">
          <w:pPr>
            <w:pStyle w:val="ListParagraph"/>
            <w:numPr>
              <w:ilvl w:val="2"/>
              <w:numId w:val="25"/>
            </w:numPr>
            <w:tabs>
              <w:tab w:val="left" w:pos="533"/>
            </w:tabs>
            <w:spacing w:before="73"/>
          </w:pPr>
        </w:pPrChange>
      </w:pPr>
      <w:r>
        <w:rPr>
          <w:spacing w:val="-4"/>
        </w:rPr>
        <w:lastRenderedPageBreak/>
        <w:t xml:space="preserve">J. </w:t>
      </w:r>
      <w:r>
        <w:t xml:space="preserve">Hunter, </w:t>
      </w:r>
      <w:r>
        <w:rPr>
          <w:i/>
        </w:rPr>
        <w:t xml:space="preserve">Computing </w:t>
      </w:r>
      <w:proofErr w:type="gramStart"/>
      <w:r>
        <w:rPr>
          <w:i/>
        </w:rPr>
        <w:t>In</w:t>
      </w:r>
      <w:proofErr w:type="gramEnd"/>
      <w:r>
        <w:rPr>
          <w:i/>
        </w:rPr>
        <w:t xml:space="preserve"> Science &amp; Engineering </w:t>
      </w:r>
      <w:r>
        <w:rPr>
          <w:b/>
        </w:rPr>
        <w:t>9</w:t>
      </w:r>
      <w:r>
        <w:t>, 90</w:t>
      </w:r>
      <w:r>
        <w:rPr>
          <w:spacing w:val="1"/>
        </w:rPr>
        <w:t xml:space="preserve"> </w:t>
      </w:r>
      <w:r>
        <w:t>(2007).</w:t>
      </w:r>
    </w:p>
    <w:p w14:paraId="49E2C97A" w14:textId="77777777" w:rsidR="009F54E5" w:rsidRDefault="009F54E5">
      <w:pPr>
        <w:pStyle w:val="BodyText"/>
        <w:spacing w:before="1"/>
        <w:rPr>
          <w:sz w:val="35"/>
        </w:rPr>
      </w:pPr>
    </w:p>
    <w:p w14:paraId="1C583579" w14:textId="77777777" w:rsidR="009F54E5" w:rsidRDefault="001A290F">
      <w:pPr>
        <w:pStyle w:val="ListParagraph"/>
        <w:numPr>
          <w:ilvl w:val="2"/>
          <w:numId w:val="33"/>
        </w:numPr>
        <w:tabs>
          <w:tab w:val="left" w:pos="533"/>
        </w:tabs>
        <w:spacing w:before="1"/>
        <w:ind w:hanging="412"/>
        <w:jc w:val="left"/>
        <w:pPrChange w:id="1864" w:author="Yeyun Ouyang" w:date="2019-07-09T16:01:00Z">
          <w:pPr>
            <w:pStyle w:val="ListParagraph"/>
            <w:numPr>
              <w:ilvl w:val="2"/>
              <w:numId w:val="25"/>
            </w:numPr>
            <w:tabs>
              <w:tab w:val="left" w:pos="533"/>
            </w:tabs>
            <w:spacing w:before="1"/>
          </w:pPr>
        </w:pPrChange>
      </w:pPr>
      <w:r>
        <w:t>M. Waskom, et al</w:t>
      </w:r>
      <w:r>
        <w:rPr>
          <w:spacing w:val="-5"/>
        </w:rPr>
        <w:t xml:space="preserve"> </w:t>
      </w:r>
      <w:r>
        <w:t>(2012).</w:t>
      </w:r>
    </w:p>
    <w:p w14:paraId="7F0828DD" w14:textId="77777777" w:rsidR="009F54E5" w:rsidRDefault="009F54E5">
      <w:pPr>
        <w:pStyle w:val="BodyText"/>
        <w:spacing w:before="2"/>
        <w:rPr>
          <w:sz w:val="35"/>
        </w:rPr>
      </w:pPr>
    </w:p>
    <w:p w14:paraId="7714922E" w14:textId="77777777" w:rsidR="009F54E5" w:rsidRDefault="001A290F">
      <w:pPr>
        <w:pStyle w:val="ListParagraph"/>
        <w:numPr>
          <w:ilvl w:val="2"/>
          <w:numId w:val="33"/>
        </w:numPr>
        <w:tabs>
          <w:tab w:val="left" w:pos="533"/>
        </w:tabs>
        <w:ind w:hanging="412"/>
        <w:jc w:val="left"/>
        <w:pPrChange w:id="1865" w:author="Yeyun Ouyang" w:date="2019-07-09T16:01:00Z">
          <w:pPr>
            <w:pStyle w:val="ListParagraph"/>
            <w:numPr>
              <w:ilvl w:val="2"/>
              <w:numId w:val="25"/>
            </w:numPr>
            <w:tabs>
              <w:tab w:val="left" w:pos="533"/>
            </w:tabs>
          </w:pPr>
        </w:pPrChange>
      </w:pPr>
      <w:r>
        <w:rPr>
          <w:spacing w:val="-17"/>
        </w:rPr>
        <w:t xml:space="preserve">F. </w:t>
      </w:r>
      <w:proofErr w:type="spellStart"/>
      <w:r>
        <w:t>Pedregosa</w:t>
      </w:r>
      <w:proofErr w:type="spellEnd"/>
      <w:r>
        <w:t xml:space="preserve">, </w:t>
      </w:r>
      <w:r>
        <w:rPr>
          <w:i/>
        </w:rPr>
        <w:t>et al.</w:t>
      </w:r>
      <w:r>
        <w:t xml:space="preserve">, </w:t>
      </w:r>
      <w:r>
        <w:rPr>
          <w:i/>
        </w:rPr>
        <w:t xml:space="preserve">Journal of Machine Learning Research </w:t>
      </w:r>
      <w:r>
        <w:rPr>
          <w:b/>
        </w:rPr>
        <w:t>12</w:t>
      </w:r>
      <w:r>
        <w:t>, 2825</w:t>
      </w:r>
      <w:r>
        <w:rPr>
          <w:spacing w:val="-1"/>
        </w:rPr>
        <w:t xml:space="preserve"> </w:t>
      </w:r>
      <w:r>
        <w:t>(2011).</w:t>
      </w:r>
    </w:p>
    <w:p w14:paraId="6B38DE21" w14:textId="77777777" w:rsidR="009F54E5" w:rsidRDefault="009F54E5">
      <w:pPr>
        <w:pStyle w:val="BodyText"/>
        <w:spacing w:before="2"/>
        <w:rPr>
          <w:sz w:val="35"/>
        </w:rPr>
      </w:pPr>
    </w:p>
    <w:p w14:paraId="7FAE75B8" w14:textId="77777777" w:rsidR="009F54E5" w:rsidRDefault="001A290F">
      <w:pPr>
        <w:pStyle w:val="ListParagraph"/>
        <w:numPr>
          <w:ilvl w:val="2"/>
          <w:numId w:val="33"/>
        </w:numPr>
        <w:tabs>
          <w:tab w:val="left" w:pos="533"/>
        </w:tabs>
        <w:ind w:hanging="412"/>
        <w:jc w:val="left"/>
        <w:pPrChange w:id="1866" w:author="Yeyun Ouyang" w:date="2019-07-09T16:01:00Z">
          <w:pPr>
            <w:pStyle w:val="ListParagraph"/>
            <w:numPr>
              <w:ilvl w:val="2"/>
              <w:numId w:val="25"/>
            </w:numPr>
            <w:tabs>
              <w:tab w:val="left" w:pos="533"/>
            </w:tabs>
          </w:pPr>
        </w:pPrChange>
      </w:pPr>
      <w:r>
        <w:rPr>
          <w:spacing w:val="-14"/>
        </w:rPr>
        <w:t xml:space="preserve">T. </w:t>
      </w:r>
      <w:r>
        <w:t xml:space="preserve">Oliphant, </w:t>
      </w:r>
      <w:r>
        <w:rPr>
          <w:i/>
        </w:rPr>
        <w:t xml:space="preserve">A guide to NumPy </w:t>
      </w:r>
      <w:r>
        <w:rPr>
          <w:spacing w:val="-4"/>
        </w:rPr>
        <w:t>(</w:t>
      </w:r>
      <w:proofErr w:type="spellStart"/>
      <w:r>
        <w:rPr>
          <w:spacing w:val="-4"/>
        </w:rPr>
        <w:t>Trelgol</w:t>
      </w:r>
      <w:proofErr w:type="spellEnd"/>
      <w:r>
        <w:rPr>
          <w:spacing w:val="-4"/>
        </w:rPr>
        <w:t xml:space="preserve"> </w:t>
      </w:r>
      <w:r>
        <w:t>Publishing, USA,</w:t>
      </w:r>
      <w:r>
        <w:rPr>
          <w:spacing w:val="-36"/>
        </w:rPr>
        <w:t xml:space="preserve"> </w:t>
      </w:r>
      <w:r>
        <w:t>2006).</w:t>
      </w:r>
    </w:p>
    <w:p w14:paraId="62E71D09" w14:textId="77777777" w:rsidR="009F54E5" w:rsidRDefault="009F54E5">
      <w:pPr>
        <w:pStyle w:val="BodyText"/>
        <w:spacing w:before="2"/>
        <w:rPr>
          <w:sz w:val="35"/>
        </w:rPr>
      </w:pPr>
    </w:p>
    <w:p w14:paraId="5751D296" w14:textId="77777777" w:rsidR="009F54E5" w:rsidRDefault="001A290F">
      <w:pPr>
        <w:pStyle w:val="ListParagraph"/>
        <w:numPr>
          <w:ilvl w:val="2"/>
          <w:numId w:val="33"/>
        </w:numPr>
        <w:tabs>
          <w:tab w:val="left" w:pos="533"/>
        </w:tabs>
        <w:ind w:hanging="412"/>
        <w:jc w:val="left"/>
        <w:pPrChange w:id="1867" w:author="Yeyun Ouyang" w:date="2019-07-09T16:01:00Z">
          <w:pPr>
            <w:pStyle w:val="ListParagraph"/>
            <w:numPr>
              <w:ilvl w:val="2"/>
              <w:numId w:val="25"/>
            </w:numPr>
            <w:tabs>
              <w:tab w:val="left" w:pos="533"/>
            </w:tabs>
          </w:pPr>
        </w:pPrChange>
      </w:pPr>
      <w:r>
        <w:rPr>
          <w:spacing w:val="-3"/>
        </w:rPr>
        <w:t xml:space="preserve">S. </w:t>
      </w:r>
      <w:r>
        <w:t xml:space="preserve">van der Walt, </w:t>
      </w:r>
      <w:r>
        <w:rPr>
          <w:spacing w:val="-3"/>
        </w:rPr>
        <w:t xml:space="preserve">S. </w:t>
      </w:r>
      <w:r>
        <w:t xml:space="preserve">Colbert, G. </w:t>
      </w:r>
      <w:proofErr w:type="spellStart"/>
      <w:r>
        <w:t>Varoquaux</w:t>
      </w:r>
      <w:proofErr w:type="spellEnd"/>
      <w:r>
        <w:t xml:space="preserve">, </w:t>
      </w:r>
      <w:r>
        <w:rPr>
          <w:i/>
        </w:rPr>
        <w:t xml:space="preserve">Computing in Science Engineering </w:t>
      </w:r>
      <w:r>
        <w:rPr>
          <w:b/>
        </w:rPr>
        <w:t>13</w:t>
      </w:r>
      <w:r>
        <w:t>, 22</w:t>
      </w:r>
      <w:r>
        <w:rPr>
          <w:spacing w:val="-26"/>
        </w:rPr>
        <w:t xml:space="preserve"> </w:t>
      </w:r>
      <w:r>
        <w:t>(2011).</w:t>
      </w:r>
    </w:p>
    <w:p w14:paraId="7908A90B" w14:textId="77777777" w:rsidR="009F54E5" w:rsidRDefault="009F54E5">
      <w:pPr>
        <w:pStyle w:val="BodyText"/>
        <w:spacing w:before="2"/>
        <w:rPr>
          <w:sz w:val="35"/>
        </w:rPr>
      </w:pPr>
    </w:p>
    <w:p w14:paraId="5C4A020E" w14:textId="77777777" w:rsidR="009F54E5" w:rsidRDefault="001A290F">
      <w:pPr>
        <w:pStyle w:val="ListParagraph"/>
        <w:numPr>
          <w:ilvl w:val="2"/>
          <w:numId w:val="33"/>
        </w:numPr>
        <w:tabs>
          <w:tab w:val="left" w:pos="533"/>
        </w:tabs>
        <w:spacing w:line="422" w:lineRule="auto"/>
        <w:ind w:right="197" w:hanging="412"/>
        <w:jc w:val="left"/>
        <w:pPrChange w:id="1868" w:author="Yeyun Ouyang" w:date="2019-07-09T16:01:00Z">
          <w:pPr>
            <w:pStyle w:val="ListParagraph"/>
            <w:numPr>
              <w:ilvl w:val="2"/>
              <w:numId w:val="25"/>
            </w:numPr>
            <w:tabs>
              <w:tab w:val="left" w:pos="533"/>
            </w:tabs>
            <w:spacing w:line="422" w:lineRule="auto"/>
            <w:ind w:right="197"/>
          </w:pPr>
        </w:pPrChange>
      </w:pPr>
      <w:r>
        <w:t>E.</w:t>
      </w:r>
      <w:r>
        <w:rPr>
          <w:spacing w:val="-24"/>
        </w:rPr>
        <w:t xml:space="preserve"> </w:t>
      </w:r>
      <w:r>
        <w:t>Jones,</w:t>
      </w:r>
      <w:r>
        <w:rPr>
          <w:spacing w:val="-24"/>
        </w:rPr>
        <w:t xml:space="preserve"> </w:t>
      </w:r>
      <w:r>
        <w:rPr>
          <w:spacing w:val="-14"/>
        </w:rPr>
        <w:t>T.</w:t>
      </w:r>
      <w:r>
        <w:rPr>
          <w:spacing w:val="-23"/>
        </w:rPr>
        <w:t xml:space="preserve"> </w:t>
      </w:r>
      <w:r>
        <w:t>Oliphant,</w:t>
      </w:r>
      <w:r>
        <w:rPr>
          <w:spacing w:val="-24"/>
        </w:rPr>
        <w:t xml:space="preserve"> </w:t>
      </w:r>
      <w:r>
        <w:rPr>
          <w:spacing w:val="-20"/>
        </w:rPr>
        <w:t>P.</w:t>
      </w:r>
      <w:r>
        <w:rPr>
          <w:spacing w:val="-24"/>
        </w:rPr>
        <w:t xml:space="preserve"> </w:t>
      </w:r>
      <w:r>
        <w:t>Peterson,</w:t>
      </w:r>
      <w:r>
        <w:rPr>
          <w:spacing w:val="-23"/>
        </w:rPr>
        <w:t xml:space="preserve"> </w:t>
      </w:r>
      <w:r>
        <w:rPr>
          <w:i/>
        </w:rPr>
        <w:t>et</w:t>
      </w:r>
      <w:r>
        <w:rPr>
          <w:i/>
          <w:spacing w:val="-24"/>
        </w:rPr>
        <w:t xml:space="preserve"> </w:t>
      </w:r>
      <w:r>
        <w:rPr>
          <w:i/>
        </w:rPr>
        <w:t>al.</w:t>
      </w:r>
      <w:r>
        <w:t>,</w:t>
      </w:r>
      <w:r>
        <w:rPr>
          <w:spacing w:val="-23"/>
        </w:rPr>
        <w:t xml:space="preserve"> </w:t>
      </w:r>
      <w:proofErr w:type="spellStart"/>
      <w:r>
        <w:t>Scipy</w:t>
      </w:r>
      <w:proofErr w:type="spellEnd"/>
      <w:r>
        <w:t>:</w:t>
      </w:r>
      <w:r>
        <w:rPr>
          <w:spacing w:val="-14"/>
        </w:rPr>
        <w:t xml:space="preserve"> </w:t>
      </w:r>
      <w:r>
        <w:t>Open</w:t>
      </w:r>
      <w:r>
        <w:rPr>
          <w:spacing w:val="-24"/>
        </w:rPr>
        <w:t xml:space="preserve"> </w:t>
      </w:r>
      <w:r>
        <w:t>source</w:t>
      </w:r>
      <w:r>
        <w:rPr>
          <w:spacing w:val="-23"/>
        </w:rPr>
        <w:t xml:space="preserve"> </w:t>
      </w:r>
      <w:r>
        <w:t>scientific</w:t>
      </w:r>
      <w:r>
        <w:rPr>
          <w:spacing w:val="-24"/>
        </w:rPr>
        <w:t xml:space="preserve"> </w:t>
      </w:r>
      <w:r>
        <w:t>tools</w:t>
      </w:r>
      <w:r>
        <w:rPr>
          <w:spacing w:val="-24"/>
        </w:rPr>
        <w:t xml:space="preserve"> </w:t>
      </w:r>
      <w:r>
        <w:rPr>
          <w:spacing w:val="-3"/>
        </w:rPr>
        <w:t>for</w:t>
      </w:r>
      <w:r>
        <w:rPr>
          <w:spacing w:val="-24"/>
        </w:rPr>
        <w:t xml:space="preserve"> </w:t>
      </w:r>
      <w:r>
        <w:t>python,</w:t>
      </w:r>
      <w:r>
        <w:rPr>
          <w:spacing w:val="-23"/>
        </w:rPr>
        <w:t xml:space="preserve"> </w:t>
      </w:r>
      <w:r>
        <w:rPr>
          <w:rFonts w:ascii="Courier New"/>
        </w:rPr>
        <w:t>http://www.scipy. org/</w:t>
      </w:r>
      <w:r>
        <w:rPr>
          <w:rFonts w:ascii="Courier New"/>
          <w:spacing w:val="-73"/>
        </w:rPr>
        <w:t xml:space="preserve"> </w:t>
      </w:r>
      <w:r>
        <w:t>(2001).</w:t>
      </w:r>
    </w:p>
    <w:p w14:paraId="1E3DC50E" w14:textId="77777777" w:rsidR="009F54E5" w:rsidRDefault="001A290F">
      <w:pPr>
        <w:pStyle w:val="ListParagraph"/>
        <w:numPr>
          <w:ilvl w:val="2"/>
          <w:numId w:val="33"/>
        </w:numPr>
        <w:tabs>
          <w:tab w:val="left" w:pos="533"/>
        </w:tabs>
        <w:spacing w:before="206"/>
        <w:ind w:hanging="412"/>
        <w:jc w:val="left"/>
        <w:pPrChange w:id="1869" w:author="Yeyun Ouyang" w:date="2019-07-09T16:01:00Z">
          <w:pPr>
            <w:pStyle w:val="ListParagraph"/>
            <w:numPr>
              <w:ilvl w:val="2"/>
              <w:numId w:val="25"/>
            </w:numPr>
            <w:tabs>
              <w:tab w:val="left" w:pos="533"/>
            </w:tabs>
            <w:spacing w:before="206"/>
          </w:pPr>
        </w:pPrChange>
      </w:pPr>
      <w:r>
        <w:t xml:space="preserve">M. </w:t>
      </w:r>
      <w:r>
        <w:rPr>
          <w:spacing w:val="-3"/>
        </w:rPr>
        <w:t xml:space="preserve">Love, </w:t>
      </w:r>
      <w:r>
        <w:rPr>
          <w:spacing w:val="-9"/>
        </w:rPr>
        <w:t xml:space="preserve">W. </w:t>
      </w:r>
      <w:r>
        <w:t xml:space="preserve">Huber, </w:t>
      </w:r>
      <w:r>
        <w:rPr>
          <w:spacing w:val="-3"/>
        </w:rPr>
        <w:t xml:space="preserve">S. </w:t>
      </w:r>
      <w:r>
        <w:t xml:space="preserve">Anders, </w:t>
      </w:r>
      <w:r>
        <w:rPr>
          <w:i/>
        </w:rPr>
        <w:t xml:space="preserve">Genome Biol </w:t>
      </w:r>
      <w:r>
        <w:rPr>
          <w:b/>
        </w:rPr>
        <w:t>15</w:t>
      </w:r>
      <w:r>
        <w:rPr>
          <w:b/>
          <w:spacing w:val="19"/>
        </w:rPr>
        <w:t xml:space="preserve"> </w:t>
      </w:r>
      <w:r>
        <w:t>(2014).</w:t>
      </w:r>
    </w:p>
    <w:p w14:paraId="42BD6820" w14:textId="77777777" w:rsidR="009F54E5" w:rsidRDefault="009F54E5">
      <w:pPr>
        <w:pStyle w:val="BodyText"/>
        <w:spacing w:before="2"/>
        <w:rPr>
          <w:sz w:val="35"/>
        </w:rPr>
      </w:pPr>
    </w:p>
    <w:p w14:paraId="77507CBF" w14:textId="77777777" w:rsidR="009F54E5" w:rsidRDefault="001A290F">
      <w:pPr>
        <w:pStyle w:val="ListParagraph"/>
        <w:numPr>
          <w:ilvl w:val="2"/>
          <w:numId w:val="33"/>
        </w:numPr>
        <w:tabs>
          <w:tab w:val="left" w:pos="533"/>
        </w:tabs>
        <w:ind w:hanging="412"/>
        <w:jc w:val="left"/>
        <w:pPrChange w:id="1870" w:author="Yeyun Ouyang" w:date="2019-07-09T16:01:00Z">
          <w:pPr>
            <w:pStyle w:val="ListParagraph"/>
            <w:numPr>
              <w:ilvl w:val="2"/>
              <w:numId w:val="25"/>
            </w:numPr>
            <w:tabs>
              <w:tab w:val="left" w:pos="533"/>
            </w:tabs>
          </w:pPr>
        </w:pPrChange>
      </w:pPr>
      <w:r>
        <w:rPr>
          <w:spacing w:val="-8"/>
        </w:rPr>
        <w:t xml:space="preserve">D. </w:t>
      </w:r>
      <w:r>
        <w:t xml:space="preserve">Santos-Ribeiro, L. </w:t>
      </w:r>
      <w:proofErr w:type="spellStart"/>
      <w:r>
        <w:t>Godinas</w:t>
      </w:r>
      <w:proofErr w:type="spellEnd"/>
      <w:r>
        <w:t xml:space="preserve">, </w:t>
      </w:r>
      <w:r>
        <w:rPr>
          <w:spacing w:val="-4"/>
        </w:rPr>
        <w:t xml:space="preserve">C. </w:t>
      </w:r>
      <w:proofErr w:type="spellStart"/>
      <w:r>
        <w:t>Pilette</w:t>
      </w:r>
      <w:proofErr w:type="spellEnd"/>
      <w:r>
        <w:t xml:space="preserve">, </w:t>
      </w:r>
      <w:r>
        <w:rPr>
          <w:spacing w:val="-17"/>
        </w:rPr>
        <w:t xml:space="preserve">F. </w:t>
      </w:r>
      <w:proofErr w:type="spellStart"/>
      <w:r>
        <w:rPr>
          <w:spacing w:val="-3"/>
        </w:rPr>
        <w:t>Perros</w:t>
      </w:r>
      <w:proofErr w:type="spellEnd"/>
      <w:r>
        <w:rPr>
          <w:spacing w:val="-3"/>
        </w:rPr>
        <w:t xml:space="preserve">, </w:t>
      </w:r>
      <w:r>
        <w:rPr>
          <w:i/>
        </w:rPr>
        <w:t xml:space="preserve">Drug </w:t>
      </w:r>
      <w:proofErr w:type="spellStart"/>
      <w:r>
        <w:rPr>
          <w:i/>
        </w:rPr>
        <w:t>Discov</w:t>
      </w:r>
      <w:proofErr w:type="spellEnd"/>
      <w:r>
        <w:rPr>
          <w:i/>
        </w:rPr>
        <w:t xml:space="preserve"> </w:t>
      </w:r>
      <w:r>
        <w:rPr>
          <w:i/>
          <w:spacing w:val="-7"/>
        </w:rPr>
        <w:t xml:space="preserve">Today </w:t>
      </w:r>
      <w:r>
        <w:rPr>
          <w:b/>
        </w:rPr>
        <w:t>23</w:t>
      </w:r>
      <w:r>
        <w:rPr>
          <w:b/>
          <w:spacing w:val="-21"/>
        </w:rPr>
        <w:t xml:space="preserve"> </w:t>
      </w:r>
      <w:r>
        <w:t>(2018).</w:t>
      </w:r>
    </w:p>
    <w:p w14:paraId="65CEA585" w14:textId="77777777" w:rsidR="009F54E5" w:rsidRDefault="009F54E5">
      <w:pPr>
        <w:pStyle w:val="BodyText"/>
        <w:spacing w:before="2"/>
        <w:rPr>
          <w:sz w:val="35"/>
        </w:rPr>
      </w:pPr>
    </w:p>
    <w:p w14:paraId="43B0BC27" w14:textId="77777777" w:rsidR="009F54E5" w:rsidRDefault="001A290F">
      <w:pPr>
        <w:pStyle w:val="ListParagraph"/>
        <w:numPr>
          <w:ilvl w:val="2"/>
          <w:numId w:val="33"/>
        </w:numPr>
        <w:tabs>
          <w:tab w:val="left" w:pos="533"/>
        </w:tabs>
        <w:spacing w:before="1"/>
        <w:ind w:hanging="412"/>
        <w:jc w:val="left"/>
        <w:pPrChange w:id="1871" w:author="Yeyun Ouyang" w:date="2019-07-09T16:01:00Z">
          <w:pPr>
            <w:pStyle w:val="ListParagraph"/>
            <w:numPr>
              <w:ilvl w:val="2"/>
              <w:numId w:val="25"/>
            </w:numPr>
            <w:tabs>
              <w:tab w:val="left" w:pos="533"/>
            </w:tabs>
            <w:spacing w:before="1"/>
          </w:pPr>
        </w:pPrChange>
      </w:pPr>
      <w:r>
        <w:t xml:space="preserve">H. </w:t>
      </w:r>
      <w:proofErr w:type="spellStart"/>
      <w:r>
        <w:t>Rabouw</w:t>
      </w:r>
      <w:proofErr w:type="spellEnd"/>
      <w:r>
        <w:t xml:space="preserve">, </w:t>
      </w:r>
      <w:r>
        <w:rPr>
          <w:i/>
        </w:rPr>
        <w:t>et al.</w:t>
      </w:r>
      <w:r>
        <w:t xml:space="preserve">, </w:t>
      </w:r>
      <w:r>
        <w:rPr>
          <w:i/>
        </w:rPr>
        <w:t xml:space="preserve">Proc Natl </w:t>
      </w:r>
      <w:proofErr w:type="spellStart"/>
      <w:r>
        <w:rPr>
          <w:i/>
        </w:rPr>
        <w:t>Acad</w:t>
      </w:r>
      <w:proofErr w:type="spellEnd"/>
      <w:r>
        <w:rPr>
          <w:i/>
        </w:rPr>
        <w:t xml:space="preserve"> Sci U S A </w:t>
      </w:r>
      <w:r>
        <w:rPr>
          <w:b/>
        </w:rPr>
        <w:t>116</w:t>
      </w:r>
      <w:r>
        <w:rPr>
          <w:b/>
          <w:spacing w:val="-19"/>
        </w:rPr>
        <w:t xml:space="preserve"> </w:t>
      </w:r>
      <w:r>
        <w:t>(2019).</w:t>
      </w:r>
    </w:p>
    <w:p w14:paraId="6E2F0007" w14:textId="77777777" w:rsidR="009F54E5" w:rsidRDefault="009F54E5">
      <w:pPr>
        <w:pStyle w:val="BodyText"/>
        <w:spacing w:before="1"/>
        <w:rPr>
          <w:sz w:val="35"/>
        </w:rPr>
      </w:pPr>
    </w:p>
    <w:p w14:paraId="1C2100E9" w14:textId="77777777" w:rsidR="009F54E5" w:rsidRDefault="001A290F">
      <w:pPr>
        <w:pStyle w:val="ListParagraph"/>
        <w:numPr>
          <w:ilvl w:val="2"/>
          <w:numId w:val="33"/>
        </w:numPr>
        <w:tabs>
          <w:tab w:val="left" w:pos="533"/>
        </w:tabs>
        <w:spacing w:before="1"/>
        <w:ind w:hanging="412"/>
        <w:jc w:val="left"/>
        <w:pPrChange w:id="1872" w:author="Yeyun Ouyang" w:date="2019-07-09T16:01:00Z">
          <w:pPr>
            <w:pStyle w:val="ListParagraph"/>
            <w:numPr>
              <w:ilvl w:val="2"/>
              <w:numId w:val="25"/>
            </w:numPr>
            <w:tabs>
              <w:tab w:val="left" w:pos="533"/>
            </w:tabs>
            <w:spacing w:before="1"/>
          </w:pPr>
        </w:pPrChange>
      </w:pPr>
      <w:r>
        <w:rPr>
          <w:spacing w:val="-4"/>
        </w:rPr>
        <w:t xml:space="preserve">J. </w:t>
      </w:r>
      <w:r>
        <w:t xml:space="preserve">Tsai, </w:t>
      </w:r>
      <w:r>
        <w:rPr>
          <w:i/>
        </w:rPr>
        <w:t>et al.</w:t>
      </w:r>
      <w:r>
        <w:t xml:space="preserve">, </w:t>
      </w:r>
      <w:r>
        <w:rPr>
          <w:i/>
        </w:rPr>
        <w:t xml:space="preserve">Science </w:t>
      </w:r>
      <w:r>
        <w:rPr>
          <w:b/>
        </w:rPr>
        <w:t>359</w:t>
      </w:r>
      <w:r>
        <w:rPr>
          <w:b/>
          <w:spacing w:val="1"/>
        </w:rPr>
        <w:t xml:space="preserve"> </w:t>
      </w:r>
      <w:r>
        <w:t>(2018).</w:t>
      </w:r>
    </w:p>
    <w:p w14:paraId="392CA191" w14:textId="77777777" w:rsidR="009F54E5" w:rsidRDefault="009F54E5">
      <w:pPr>
        <w:pStyle w:val="BodyText"/>
        <w:spacing w:before="2"/>
        <w:rPr>
          <w:sz w:val="35"/>
        </w:rPr>
      </w:pPr>
    </w:p>
    <w:p w14:paraId="003F16FD" w14:textId="77777777" w:rsidR="009F54E5" w:rsidRDefault="001A290F">
      <w:pPr>
        <w:pStyle w:val="ListParagraph"/>
        <w:numPr>
          <w:ilvl w:val="2"/>
          <w:numId w:val="33"/>
        </w:numPr>
        <w:tabs>
          <w:tab w:val="left" w:pos="533"/>
        </w:tabs>
        <w:ind w:hanging="412"/>
        <w:jc w:val="left"/>
        <w:pPrChange w:id="1873" w:author="Yeyun Ouyang" w:date="2019-07-09T16:01:00Z">
          <w:pPr>
            <w:pStyle w:val="ListParagraph"/>
            <w:numPr>
              <w:ilvl w:val="2"/>
              <w:numId w:val="25"/>
            </w:numPr>
            <w:tabs>
              <w:tab w:val="left" w:pos="533"/>
            </w:tabs>
          </w:pPr>
        </w:pPrChange>
      </w:pPr>
      <w:r>
        <w:rPr>
          <w:spacing w:val="-4"/>
        </w:rPr>
        <w:t xml:space="preserve">C. </w:t>
      </w:r>
      <w:r>
        <w:t xml:space="preserve">Sidrauski1, A. </w:t>
      </w:r>
      <w:proofErr w:type="spellStart"/>
      <w:r>
        <w:rPr>
          <w:spacing w:val="-4"/>
        </w:rPr>
        <w:t>McGeachy</w:t>
      </w:r>
      <w:proofErr w:type="spellEnd"/>
      <w:r>
        <w:rPr>
          <w:spacing w:val="-4"/>
        </w:rPr>
        <w:t xml:space="preserve">, </w:t>
      </w:r>
      <w:r>
        <w:t xml:space="preserve">N. </w:t>
      </w:r>
      <w:proofErr w:type="spellStart"/>
      <w:r>
        <w:t>Ingolia</w:t>
      </w:r>
      <w:proofErr w:type="spellEnd"/>
      <w:r>
        <w:t xml:space="preserve">, </w:t>
      </w:r>
      <w:r>
        <w:rPr>
          <w:spacing w:val="-20"/>
        </w:rPr>
        <w:t xml:space="preserve">P. </w:t>
      </w:r>
      <w:r>
        <w:rPr>
          <w:spacing w:val="-3"/>
        </w:rPr>
        <w:t xml:space="preserve">Walter, </w:t>
      </w:r>
      <w:proofErr w:type="spellStart"/>
      <w:r>
        <w:rPr>
          <w:i/>
        </w:rPr>
        <w:t>eLIFE</w:t>
      </w:r>
      <w:proofErr w:type="spellEnd"/>
      <w:r>
        <w:rPr>
          <w:i/>
          <w:spacing w:val="-3"/>
        </w:rPr>
        <w:t xml:space="preserve"> </w:t>
      </w:r>
      <w:r>
        <w:t>(2015).</w:t>
      </w:r>
    </w:p>
    <w:p w14:paraId="0F619D30" w14:textId="77777777" w:rsidR="009F54E5" w:rsidRDefault="009F54E5">
      <w:pPr>
        <w:pStyle w:val="BodyText"/>
        <w:spacing w:before="2"/>
        <w:rPr>
          <w:sz w:val="35"/>
        </w:rPr>
      </w:pPr>
    </w:p>
    <w:p w14:paraId="2ED7F389" w14:textId="77777777" w:rsidR="009F54E5" w:rsidRDefault="001A290F">
      <w:pPr>
        <w:pStyle w:val="ListParagraph"/>
        <w:numPr>
          <w:ilvl w:val="2"/>
          <w:numId w:val="33"/>
        </w:numPr>
        <w:tabs>
          <w:tab w:val="left" w:pos="533"/>
        </w:tabs>
        <w:ind w:hanging="412"/>
        <w:jc w:val="left"/>
        <w:pPrChange w:id="1874" w:author="Yeyun Ouyang" w:date="2019-07-09T16:01:00Z">
          <w:pPr>
            <w:pStyle w:val="ListParagraph"/>
            <w:numPr>
              <w:ilvl w:val="2"/>
              <w:numId w:val="25"/>
            </w:numPr>
            <w:tabs>
              <w:tab w:val="left" w:pos="533"/>
            </w:tabs>
          </w:pPr>
        </w:pPrChange>
      </w:pPr>
      <w:r>
        <w:t xml:space="preserve">A. </w:t>
      </w:r>
      <w:proofErr w:type="spellStart"/>
      <w:r>
        <w:t>Choua</w:t>
      </w:r>
      <w:proofErr w:type="spellEnd"/>
      <w:r>
        <w:t xml:space="preserve">, </w:t>
      </w:r>
      <w:r>
        <w:rPr>
          <w:i/>
        </w:rPr>
        <w:t>et al.</w:t>
      </w:r>
      <w:r>
        <w:t xml:space="preserve">, </w:t>
      </w:r>
      <w:r>
        <w:rPr>
          <w:i/>
        </w:rPr>
        <w:t xml:space="preserve">Proc Natl </w:t>
      </w:r>
      <w:proofErr w:type="spellStart"/>
      <w:r>
        <w:rPr>
          <w:i/>
        </w:rPr>
        <w:t>Acad</w:t>
      </w:r>
      <w:proofErr w:type="spellEnd"/>
      <w:r>
        <w:rPr>
          <w:i/>
        </w:rPr>
        <w:t xml:space="preserve"> Sci U S A </w:t>
      </w:r>
      <w:r>
        <w:rPr>
          <w:b/>
        </w:rPr>
        <w:t>114</w:t>
      </w:r>
      <w:r>
        <w:rPr>
          <w:b/>
          <w:spacing w:val="-17"/>
        </w:rPr>
        <w:t xml:space="preserve"> </w:t>
      </w:r>
      <w:r>
        <w:t>(2017).</w:t>
      </w:r>
    </w:p>
    <w:p w14:paraId="2DA6A059" w14:textId="77777777" w:rsidR="009F54E5" w:rsidRDefault="009F54E5">
      <w:pPr>
        <w:pStyle w:val="BodyText"/>
        <w:spacing w:before="2"/>
        <w:rPr>
          <w:sz w:val="35"/>
        </w:rPr>
      </w:pPr>
    </w:p>
    <w:p w14:paraId="6C62509E" w14:textId="77777777" w:rsidR="009F54E5" w:rsidRDefault="001A290F">
      <w:pPr>
        <w:pStyle w:val="ListParagraph"/>
        <w:numPr>
          <w:ilvl w:val="2"/>
          <w:numId w:val="33"/>
        </w:numPr>
        <w:tabs>
          <w:tab w:val="left" w:pos="533"/>
        </w:tabs>
        <w:ind w:hanging="412"/>
        <w:jc w:val="left"/>
        <w:pPrChange w:id="1875" w:author="Yeyun Ouyang" w:date="2019-07-09T16:01:00Z">
          <w:pPr>
            <w:pStyle w:val="ListParagraph"/>
            <w:numPr>
              <w:ilvl w:val="2"/>
              <w:numId w:val="25"/>
            </w:numPr>
            <w:tabs>
              <w:tab w:val="left" w:pos="533"/>
            </w:tabs>
          </w:pPr>
        </w:pPrChange>
      </w:pPr>
      <w:r>
        <w:t xml:space="preserve">M. </w:t>
      </w:r>
      <w:r>
        <w:rPr>
          <w:spacing w:val="-4"/>
        </w:rPr>
        <w:t xml:space="preserve">Halliday, </w:t>
      </w:r>
      <w:r>
        <w:rPr>
          <w:i/>
        </w:rPr>
        <w:t>et al.</w:t>
      </w:r>
      <w:r>
        <w:t xml:space="preserve">, </w:t>
      </w:r>
      <w:r>
        <w:rPr>
          <w:i/>
        </w:rPr>
        <w:t xml:space="preserve">Cell Death Dis </w:t>
      </w:r>
      <w:r>
        <w:rPr>
          <w:b/>
        </w:rPr>
        <w:t xml:space="preserve">6 </w:t>
      </w:r>
      <w:r>
        <w:t>(2015).</w:t>
      </w:r>
    </w:p>
    <w:p w14:paraId="12BBB8E2" w14:textId="77777777" w:rsidR="009F54E5" w:rsidRDefault="009F54E5">
      <w:pPr>
        <w:pStyle w:val="BodyText"/>
        <w:spacing w:before="2"/>
        <w:rPr>
          <w:sz w:val="35"/>
        </w:rPr>
      </w:pPr>
    </w:p>
    <w:p w14:paraId="46B076C4" w14:textId="77777777" w:rsidR="009F54E5" w:rsidRDefault="001A290F">
      <w:pPr>
        <w:pStyle w:val="ListParagraph"/>
        <w:numPr>
          <w:ilvl w:val="2"/>
          <w:numId w:val="33"/>
        </w:numPr>
        <w:tabs>
          <w:tab w:val="left" w:pos="533"/>
        </w:tabs>
        <w:ind w:hanging="412"/>
        <w:jc w:val="left"/>
        <w:pPrChange w:id="1876" w:author="Yeyun Ouyang" w:date="2019-07-09T16:01:00Z">
          <w:pPr>
            <w:pStyle w:val="ListParagraph"/>
            <w:numPr>
              <w:ilvl w:val="2"/>
              <w:numId w:val="25"/>
            </w:numPr>
            <w:tabs>
              <w:tab w:val="left" w:pos="533"/>
            </w:tabs>
          </w:pPr>
        </w:pPrChange>
      </w:pPr>
      <w:r>
        <w:rPr>
          <w:spacing w:val="-4"/>
        </w:rPr>
        <w:t xml:space="preserve">C. </w:t>
      </w:r>
      <w:proofErr w:type="spellStart"/>
      <w:r>
        <w:t>Sidrauski</w:t>
      </w:r>
      <w:proofErr w:type="spellEnd"/>
      <w:r>
        <w:t xml:space="preserve">, </w:t>
      </w:r>
      <w:r>
        <w:rPr>
          <w:i/>
        </w:rPr>
        <w:t>et al.</w:t>
      </w:r>
      <w:r>
        <w:t xml:space="preserve">, </w:t>
      </w:r>
      <w:proofErr w:type="spellStart"/>
      <w:r>
        <w:rPr>
          <w:i/>
        </w:rPr>
        <w:t>Elife</w:t>
      </w:r>
      <w:proofErr w:type="spellEnd"/>
      <w:r>
        <w:rPr>
          <w:i/>
        </w:rPr>
        <w:t xml:space="preserve"> </w:t>
      </w:r>
      <w:r>
        <w:rPr>
          <w:b/>
        </w:rPr>
        <w:t>2</w:t>
      </w:r>
      <w:r>
        <w:rPr>
          <w:b/>
          <w:spacing w:val="1"/>
        </w:rPr>
        <w:t xml:space="preserve"> </w:t>
      </w:r>
      <w:r>
        <w:t>(2013).</w:t>
      </w:r>
    </w:p>
    <w:p w14:paraId="7AC90DAC" w14:textId="77777777" w:rsidR="009F54E5" w:rsidRDefault="009F54E5">
      <w:pPr>
        <w:pStyle w:val="BodyText"/>
        <w:spacing w:before="2"/>
        <w:rPr>
          <w:sz w:val="35"/>
        </w:rPr>
      </w:pPr>
    </w:p>
    <w:p w14:paraId="0E1E82D6" w14:textId="77777777" w:rsidR="009F54E5" w:rsidRDefault="001A290F">
      <w:pPr>
        <w:pStyle w:val="ListParagraph"/>
        <w:numPr>
          <w:ilvl w:val="2"/>
          <w:numId w:val="33"/>
        </w:numPr>
        <w:tabs>
          <w:tab w:val="left" w:pos="533"/>
        </w:tabs>
        <w:ind w:hanging="412"/>
        <w:jc w:val="left"/>
        <w:pPrChange w:id="1877" w:author="Yeyun Ouyang" w:date="2019-07-09T16:01:00Z">
          <w:pPr>
            <w:pStyle w:val="ListParagraph"/>
            <w:numPr>
              <w:ilvl w:val="2"/>
              <w:numId w:val="25"/>
            </w:numPr>
            <w:tabs>
              <w:tab w:val="left" w:pos="533"/>
            </w:tabs>
          </w:pPr>
        </w:pPrChange>
      </w:pPr>
      <w:r>
        <w:rPr>
          <w:spacing w:val="-16"/>
        </w:rPr>
        <w:t xml:space="preserve">Y. </w:t>
      </w:r>
      <w:proofErr w:type="spellStart"/>
      <w:r>
        <w:t>Sekine</w:t>
      </w:r>
      <w:proofErr w:type="spellEnd"/>
      <w:r>
        <w:t xml:space="preserve">, </w:t>
      </w:r>
      <w:r>
        <w:rPr>
          <w:i/>
        </w:rPr>
        <w:t>et al.</w:t>
      </w:r>
      <w:r>
        <w:t xml:space="preserve">, </w:t>
      </w:r>
      <w:r>
        <w:rPr>
          <w:i/>
        </w:rPr>
        <w:t xml:space="preserve">Science </w:t>
      </w:r>
      <w:r>
        <w:rPr>
          <w:b/>
        </w:rPr>
        <w:t>348</w:t>
      </w:r>
      <w:r>
        <w:rPr>
          <w:b/>
          <w:spacing w:val="-32"/>
        </w:rPr>
        <w:t xml:space="preserve"> </w:t>
      </w:r>
      <w:r>
        <w:t>(2015).</w:t>
      </w:r>
    </w:p>
    <w:p w14:paraId="438E0F41" w14:textId="77777777" w:rsidR="009F54E5" w:rsidRDefault="009F54E5">
      <w:pPr>
        <w:pStyle w:val="BodyText"/>
        <w:spacing w:before="2"/>
        <w:rPr>
          <w:sz w:val="35"/>
        </w:rPr>
      </w:pPr>
    </w:p>
    <w:p w14:paraId="3BEBFD57" w14:textId="77777777" w:rsidR="009F54E5" w:rsidRDefault="001A290F">
      <w:pPr>
        <w:pStyle w:val="ListParagraph"/>
        <w:numPr>
          <w:ilvl w:val="2"/>
          <w:numId w:val="33"/>
        </w:numPr>
        <w:tabs>
          <w:tab w:val="left" w:pos="533"/>
        </w:tabs>
        <w:ind w:hanging="412"/>
        <w:jc w:val="left"/>
        <w:pPrChange w:id="1878" w:author="Yeyun Ouyang" w:date="2019-07-09T16:01:00Z">
          <w:pPr>
            <w:pStyle w:val="ListParagraph"/>
            <w:numPr>
              <w:ilvl w:val="2"/>
              <w:numId w:val="25"/>
            </w:numPr>
            <w:tabs>
              <w:tab w:val="left" w:pos="533"/>
            </w:tabs>
          </w:pPr>
        </w:pPrChange>
      </w:pPr>
      <w:r>
        <w:rPr>
          <w:spacing w:val="-8"/>
        </w:rPr>
        <w:t xml:space="preserve">D. </w:t>
      </w:r>
      <w:r>
        <w:t xml:space="preserve">Kim, </w:t>
      </w:r>
      <w:r>
        <w:rPr>
          <w:i/>
        </w:rPr>
        <w:t>et al.</w:t>
      </w:r>
      <w:r>
        <w:t xml:space="preserve">, </w:t>
      </w:r>
      <w:r>
        <w:rPr>
          <w:i/>
        </w:rPr>
        <w:t xml:space="preserve">Genome Biol </w:t>
      </w:r>
      <w:r>
        <w:rPr>
          <w:b/>
        </w:rPr>
        <w:t>14</w:t>
      </w:r>
      <w:r>
        <w:rPr>
          <w:b/>
          <w:spacing w:val="18"/>
        </w:rPr>
        <w:t xml:space="preserve"> </w:t>
      </w:r>
      <w:r>
        <w:t>(2013).</w:t>
      </w:r>
    </w:p>
    <w:p w14:paraId="6762CC71" w14:textId="77777777" w:rsidR="009F54E5" w:rsidRDefault="009F54E5">
      <w:pPr>
        <w:pStyle w:val="BodyText"/>
        <w:spacing w:before="2"/>
        <w:rPr>
          <w:sz w:val="35"/>
        </w:rPr>
      </w:pPr>
    </w:p>
    <w:p w14:paraId="544A0316" w14:textId="77777777" w:rsidR="009F54E5" w:rsidRDefault="001A290F">
      <w:pPr>
        <w:pStyle w:val="ListParagraph"/>
        <w:numPr>
          <w:ilvl w:val="2"/>
          <w:numId w:val="33"/>
        </w:numPr>
        <w:tabs>
          <w:tab w:val="left" w:pos="533"/>
        </w:tabs>
        <w:ind w:hanging="412"/>
        <w:jc w:val="left"/>
        <w:pPrChange w:id="1879" w:author="Yeyun Ouyang" w:date="2019-07-09T16:01:00Z">
          <w:pPr>
            <w:pStyle w:val="ListParagraph"/>
            <w:numPr>
              <w:ilvl w:val="2"/>
              <w:numId w:val="25"/>
            </w:numPr>
            <w:tabs>
              <w:tab w:val="left" w:pos="533"/>
            </w:tabs>
          </w:pPr>
        </w:pPrChange>
      </w:pPr>
      <w:r>
        <w:t xml:space="preserve">G. </w:t>
      </w:r>
      <w:proofErr w:type="spellStart"/>
      <w:r>
        <w:t>Baruzzo</w:t>
      </w:r>
      <w:proofErr w:type="spellEnd"/>
      <w:r>
        <w:t xml:space="preserve">, </w:t>
      </w:r>
      <w:r>
        <w:rPr>
          <w:i/>
        </w:rPr>
        <w:t>et al.</w:t>
      </w:r>
      <w:r>
        <w:t xml:space="preserve">, </w:t>
      </w:r>
      <w:r>
        <w:rPr>
          <w:i/>
        </w:rPr>
        <w:t xml:space="preserve">Nat Methods </w:t>
      </w:r>
      <w:r>
        <w:rPr>
          <w:b/>
        </w:rPr>
        <w:t>14</w:t>
      </w:r>
      <w:r>
        <w:t>, 135</w:t>
      </w:r>
      <w:r>
        <w:rPr>
          <w:spacing w:val="-6"/>
        </w:rPr>
        <w:t xml:space="preserve"> </w:t>
      </w:r>
      <w:r>
        <w:t>(2017).</w:t>
      </w:r>
    </w:p>
    <w:p w14:paraId="36653C62" w14:textId="77777777" w:rsidR="009F54E5" w:rsidRDefault="009F54E5">
      <w:pPr>
        <w:pStyle w:val="BodyText"/>
        <w:spacing w:before="2"/>
        <w:rPr>
          <w:sz w:val="35"/>
        </w:rPr>
      </w:pPr>
    </w:p>
    <w:p w14:paraId="64CA49D3" w14:textId="77777777" w:rsidR="009F54E5" w:rsidRDefault="001A290F">
      <w:pPr>
        <w:pStyle w:val="ListParagraph"/>
        <w:numPr>
          <w:ilvl w:val="2"/>
          <w:numId w:val="33"/>
        </w:numPr>
        <w:tabs>
          <w:tab w:val="left" w:pos="533"/>
        </w:tabs>
        <w:ind w:hanging="412"/>
        <w:jc w:val="left"/>
        <w:pPrChange w:id="1880" w:author="Yeyun Ouyang" w:date="2019-07-09T16:01:00Z">
          <w:pPr>
            <w:pStyle w:val="ListParagraph"/>
            <w:numPr>
              <w:ilvl w:val="2"/>
              <w:numId w:val="25"/>
            </w:numPr>
            <w:tabs>
              <w:tab w:val="left" w:pos="533"/>
            </w:tabs>
          </w:pPr>
        </w:pPrChange>
      </w:pPr>
      <w:r>
        <w:t xml:space="preserve">R. </w:t>
      </w:r>
      <w:r>
        <w:rPr>
          <w:spacing w:val="-8"/>
        </w:rPr>
        <w:t xml:space="preserve">Tunney, </w:t>
      </w:r>
      <w:r>
        <w:rPr>
          <w:i/>
        </w:rPr>
        <w:t>et al.</w:t>
      </w:r>
      <w:r>
        <w:t xml:space="preserve">, </w:t>
      </w:r>
      <w:r>
        <w:rPr>
          <w:i/>
        </w:rPr>
        <w:t xml:space="preserve">Nat Struct Mol Biol </w:t>
      </w:r>
      <w:r>
        <w:rPr>
          <w:b/>
        </w:rPr>
        <w:t>25</w:t>
      </w:r>
      <w:r>
        <w:t>, 577</w:t>
      </w:r>
      <w:r>
        <w:rPr>
          <w:spacing w:val="13"/>
        </w:rPr>
        <w:t xml:space="preserve"> </w:t>
      </w:r>
      <w:r>
        <w:t>(2018).</w:t>
      </w:r>
    </w:p>
    <w:p w14:paraId="3F7F15C5" w14:textId="77777777" w:rsidR="009F54E5" w:rsidRDefault="009F54E5">
      <w:pPr>
        <w:pStyle w:val="BodyText"/>
        <w:spacing w:before="2"/>
        <w:rPr>
          <w:sz w:val="35"/>
        </w:rPr>
      </w:pPr>
    </w:p>
    <w:p w14:paraId="0972F28C" w14:textId="77777777" w:rsidR="009F54E5" w:rsidRDefault="001A290F">
      <w:pPr>
        <w:pStyle w:val="ListParagraph"/>
        <w:numPr>
          <w:ilvl w:val="2"/>
          <w:numId w:val="33"/>
        </w:numPr>
        <w:tabs>
          <w:tab w:val="left" w:pos="533"/>
        </w:tabs>
        <w:ind w:hanging="412"/>
        <w:jc w:val="left"/>
        <w:pPrChange w:id="1881" w:author="Yeyun Ouyang" w:date="2019-07-09T16:01:00Z">
          <w:pPr>
            <w:pStyle w:val="ListParagraph"/>
            <w:numPr>
              <w:ilvl w:val="2"/>
              <w:numId w:val="25"/>
            </w:numPr>
            <w:tabs>
              <w:tab w:val="left" w:pos="533"/>
            </w:tabs>
          </w:pPr>
        </w:pPrChange>
      </w:pPr>
      <w:r>
        <w:t>L. Vera-</w:t>
      </w:r>
      <w:proofErr w:type="spellStart"/>
      <w:r>
        <w:t>Portocarrero</w:t>
      </w:r>
      <w:proofErr w:type="spellEnd"/>
      <w:r>
        <w:t xml:space="preserve">, </w:t>
      </w:r>
      <w:r>
        <w:rPr>
          <w:i/>
        </w:rPr>
        <w:t>et al.</w:t>
      </w:r>
      <w:r>
        <w:t xml:space="preserve">, </w:t>
      </w:r>
      <w:r>
        <w:rPr>
          <w:i/>
        </w:rPr>
        <w:t xml:space="preserve">Brain Res </w:t>
      </w:r>
      <w:r>
        <w:rPr>
          <w:b/>
        </w:rPr>
        <w:t>927</w:t>
      </w:r>
      <w:r>
        <w:rPr>
          <w:b/>
          <w:spacing w:val="-7"/>
        </w:rPr>
        <w:t xml:space="preserve"> </w:t>
      </w:r>
      <w:r>
        <w:t>(2002).</w:t>
      </w:r>
    </w:p>
    <w:p w14:paraId="19CF9F62" w14:textId="77777777" w:rsidR="009F54E5" w:rsidRDefault="009F54E5">
      <w:pPr>
        <w:pStyle w:val="BodyText"/>
        <w:spacing w:before="2"/>
        <w:rPr>
          <w:sz w:val="35"/>
        </w:rPr>
      </w:pPr>
    </w:p>
    <w:p w14:paraId="4D2220C2" w14:textId="77777777" w:rsidR="009F54E5" w:rsidRDefault="001A290F">
      <w:pPr>
        <w:pStyle w:val="ListParagraph"/>
        <w:numPr>
          <w:ilvl w:val="2"/>
          <w:numId w:val="33"/>
        </w:numPr>
        <w:tabs>
          <w:tab w:val="left" w:pos="533"/>
        </w:tabs>
        <w:spacing w:before="1"/>
        <w:ind w:hanging="412"/>
        <w:jc w:val="left"/>
        <w:pPrChange w:id="1882" w:author="Yeyun Ouyang" w:date="2019-07-09T16:01:00Z">
          <w:pPr>
            <w:pStyle w:val="ListParagraph"/>
            <w:numPr>
              <w:ilvl w:val="2"/>
              <w:numId w:val="25"/>
            </w:numPr>
            <w:tabs>
              <w:tab w:val="left" w:pos="533"/>
            </w:tabs>
            <w:spacing w:before="1"/>
          </w:pPr>
        </w:pPrChange>
      </w:pPr>
      <w:r>
        <w:rPr>
          <w:spacing w:val="-16"/>
        </w:rPr>
        <w:t xml:space="preserve">Y. </w:t>
      </w:r>
      <w:r>
        <w:t xml:space="preserve">Wong, </w:t>
      </w:r>
      <w:r>
        <w:rPr>
          <w:i/>
        </w:rPr>
        <w:t>et al.</w:t>
      </w:r>
      <w:r>
        <w:t xml:space="preserve">, </w:t>
      </w:r>
      <w:proofErr w:type="spellStart"/>
      <w:r>
        <w:rPr>
          <w:i/>
        </w:rPr>
        <w:t>Elife</w:t>
      </w:r>
      <w:proofErr w:type="spellEnd"/>
      <w:r>
        <w:rPr>
          <w:i/>
        </w:rPr>
        <w:t xml:space="preserve"> </w:t>
      </w:r>
      <w:r>
        <w:rPr>
          <w:b/>
        </w:rPr>
        <w:t>8</w:t>
      </w:r>
      <w:r>
        <w:rPr>
          <w:b/>
          <w:spacing w:val="-32"/>
        </w:rPr>
        <w:t xml:space="preserve"> </w:t>
      </w:r>
      <w:r>
        <w:t>(2019).</w:t>
      </w:r>
    </w:p>
    <w:p w14:paraId="314F881F" w14:textId="77777777" w:rsidR="009F54E5" w:rsidRDefault="009F54E5">
      <w:pPr>
        <w:pStyle w:val="BodyText"/>
        <w:spacing w:before="1"/>
        <w:rPr>
          <w:sz w:val="35"/>
        </w:rPr>
      </w:pPr>
    </w:p>
    <w:p w14:paraId="5325D857" w14:textId="77777777" w:rsidR="009F54E5" w:rsidRDefault="001A290F">
      <w:pPr>
        <w:pStyle w:val="ListParagraph"/>
        <w:numPr>
          <w:ilvl w:val="2"/>
          <w:numId w:val="33"/>
        </w:numPr>
        <w:tabs>
          <w:tab w:val="left" w:pos="533"/>
        </w:tabs>
        <w:spacing w:before="1"/>
        <w:ind w:hanging="412"/>
        <w:jc w:val="left"/>
        <w:pPrChange w:id="1883" w:author="Yeyun Ouyang" w:date="2019-07-09T16:01:00Z">
          <w:pPr>
            <w:pStyle w:val="ListParagraph"/>
            <w:numPr>
              <w:ilvl w:val="2"/>
              <w:numId w:val="25"/>
            </w:numPr>
            <w:tabs>
              <w:tab w:val="left" w:pos="533"/>
            </w:tabs>
            <w:spacing w:before="1"/>
          </w:pPr>
        </w:pPrChange>
      </w:pPr>
      <w:r>
        <w:rPr>
          <w:spacing w:val="-40"/>
          <w:w w:val="99"/>
        </w:rPr>
        <w:t>P</w:t>
      </w:r>
      <w:r>
        <w:rPr>
          <w:w w:val="99"/>
        </w:rPr>
        <w:t>.</w:t>
      </w:r>
      <w:r>
        <w:rPr>
          <w:spacing w:val="-1"/>
        </w:rPr>
        <w:t xml:space="preserve"> </w:t>
      </w:r>
      <w:proofErr w:type="spellStart"/>
      <w:r>
        <w:rPr>
          <w:w w:val="99"/>
        </w:rPr>
        <w:t>E</w:t>
      </w:r>
      <w:r>
        <w:rPr>
          <w:spacing w:val="-3"/>
          <w:w w:val="99"/>
        </w:rPr>
        <w:t>w</w:t>
      </w:r>
      <w:r>
        <w:rPr>
          <w:w w:val="99"/>
        </w:rPr>
        <w:t>el</w:t>
      </w:r>
      <w:r>
        <w:rPr>
          <w:spacing w:val="-4"/>
          <w:w w:val="99"/>
        </w:rPr>
        <w:t>s</w:t>
      </w:r>
      <w:proofErr w:type="spellEnd"/>
      <w:r>
        <w:rPr>
          <w:w w:val="99"/>
        </w:rPr>
        <w:t>,</w:t>
      </w:r>
      <w:r>
        <w:rPr>
          <w:spacing w:val="-1"/>
        </w:rPr>
        <w:t xml:space="preserve"> </w:t>
      </w:r>
      <w:r>
        <w:rPr>
          <w:w w:val="99"/>
        </w:rPr>
        <w:t>M.</w:t>
      </w:r>
      <w:r>
        <w:rPr>
          <w:spacing w:val="-1"/>
        </w:rPr>
        <w:t xml:space="preserve"> </w:t>
      </w:r>
      <w:r>
        <w:rPr>
          <w:w w:val="99"/>
        </w:rPr>
        <w:t>Mag</w:t>
      </w:r>
      <w:r>
        <w:rPr>
          <w:spacing w:val="-3"/>
          <w:w w:val="99"/>
        </w:rPr>
        <w:t>n</w:t>
      </w:r>
      <w:r>
        <w:rPr>
          <w:w w:val="99"/>
        </w:rPr>
        <w:t>usson,</w:t>
      </w:r>
      <w:r>
        <w:rPr>
          <w:spacing w:val="-1"/>
        </w:rPr>
        <w:t xml:space="preserve"> </w:t>
      </w:r>
      <w:r>
        <w:rPr>
          <w:spacing w:val="-5"/>
          <w:w w:val="99"/>
        </w:rPr>
        <w:t>S</w:t>
      </w:r>
      <w:r>
        <w:rPr>
          <w:w w:val="99"/>
        </w:rPr>
        <w:t>.</w:t>
      </w:r>
      <w:r>
        <w:rPr>
          <w:spacing w:val="-1"/>
        </w:rPr>
        <w:t xml:space="preserve"> </w:t>
      </w:r>
      <w:r>
        <w:rPr>
          <w:w w:val="99"/>
        </w:rPr>
        <w:t>Lundin,</w:t>
      </w:r>
      <w:r>
        <w:rPr>
          <w:spacing w:val="-1"/>
        </w:rPr>
        <w:t xml:space="preserve"> </w:t>
      </w:r>
      <w:r>
        <w:rPr>
          <w:w w:val="99"/>
        </w:rPr>
        <w:t>M.</w:t>
      </w:r>
      <w:r>
        <w:rPr>
          <w:spacing w:val="-1"/>
        </w:rPr>
        <w:t xml:space="preserve"> </w:t>
      </w:r>
      <w:r>
        <w:rPr>
          <w:spacing w:val="-1"/>
          <w:w w:val="99"/>
        </w:rPr>
        <w:t>K</w:t>
      </w:r>
      <w:r>
        <w:rPr>
          <w:spacing w:val="-97"/>
          <w:w w:val="99"/>
        </w:rPr>
        <w:t>a</w:t>
      </w:r>
      <w:r>
        <w:rPr>
          <w:w w:val="99"/>
        </w:rPr>
        <w:t>¨</w:t>
      </w:r>
      <w:r>
        <w:rPr>
          <w:spacing w:val="-37"/>
        </w:rPr>
        <w:t xml:space="preserve"> </w:t>
      </w:r>
      <w:proofErr w:type="spellStart"/>
      <w:r>
        <w:rPr>
          <w:w w:val="99"/>
        </w:rPr>
        <w:t>lle</w:t>
      </w:r>
      <w:r>
        <w:rPr>
          <w:spacing w:val="-11"/>
          <w:w w:val="99"/>
        </w:rPr>
        <w:t>r</w:t>
      </w:r>
      <w:proofErr w:type="spellEnd"/>
      <w:r>
        <w:rPr>
          <w:w w:val="99"/>
        </w:rPr>
        <w:t>,</w:t>
      </w:r>
      <w:r>
        <w:rPr>
          <w:spacing w:val="-1"/>
        </w:rPr>
        <w:t xml:space="preserve"> </w:t>
      </w:r>
      <w:r>
        <w:rPr>
          <w:i/>
          <w:w w:val="99"/>
        </w:rPr>
        <w:t>Bioin</w:t>
      </w:r>
      <w:r>
        <w:rPr>
          <w:i/>
          <w:spacing w:val="-7"/>
          <w:w w:val="99"/>
        </w:rPr>
        <w:t>f</w:t>
      </w:r>
      <w:r>
        <w:rPr>
          <w:i/>
          <w:w w:val="99"/>
        </w:rPr>
        <w:t>o</w:t>
      </w:r>
      <w:r>
        <w:rPr>
          <w:i/>
          <w:spacing w:val="5"/>
          <w:w w:val="99"/>
        </w:rPr>
        <w:t>r</w:t>
      </w:r>
      <w:r>
        <w:rPr>
          <w:i/>
          <w:w w:val="99"/>
        </w:rPr>
        <w:t>matics</w:t>
      </w:r>
      <w:r>
        <w:rPr>
          <w:i/>
          <w:spacing w:val="5"/>
        </w:rPr>
        <w:t xml:space="preserve"> </w:t>
      </w:r>
      <w:r>
        <w:rPr>
          <w:b/>
          <w:w w:val="99"/>
        </w:rPr>
        <w:t>32</w:t>
      </w:r>
      <w:r>
        <w:rPr>
          <w:w w:val="99"/>
        </w:rPr>
        <w:t>,</w:t>
      </w:r>
      <w:r>
        <w:rPr>
          <w:spacing w:val="-1"/>
        </w:rPr>
        <w:t xml:space="preserve"> </w:t>
      </w:r>
      <w:r>
        <w:rPr>
          <w:w w:val="99"/>
        </w:rPr>
        <w:t>3047–3048</w:t>
      </w:r>
      <w:r>
        <w:rPr>
          <w:spacing w:val="-1"/>
        </w:rPr>
        <w:t xml:space="preserve"> </w:t>
      </w:r>
      <w:r>
        <w:rPr>
          <w:w w:val="99"/>
        </w:rPr>
        <w:t>(2016).</w:t>
      </w:r>
    </w:p>
    <w:p w14:paraId="6DE95B98" w14:textId="77777777" w:rsidR="009F54E5" w:rsidRDefault="009F54E5">
      <w:pPr>
        <w:pStyle w:val="BodyText"/>
        <w:spacing w:before="1"/>
        <w:rPr>
          <w:sz w:val="35"/>
        </w:rPr>
      </w:pPr>
    </w:p>
    <w:p w14:paraId="2C6BB5D4" w14:textId="77777777" w:rsidR="009F54E5" w:rsidRDefault="001A290F">
      <w:pPr>
        <w:pStyle w:val="ListParagraph"/>
        <w:numPr>
          <w:ilvl w:val="2"/>
          <w:numId w:val="33"/>
        </w:numPr>
        <w:tabs>
          <w:tab w:val="left" w:pos="533"/>
        </w:tabs>
        <w:spacing w:before="1"/>
        <w:ind w:hanging="412"/>
        <w:jc w:val="left"/>
        <w:pPrChange w:id="1884" w:author="Yeyun Ouyang" w:date="2019-07-09T16:01:00Z">
          <w:pPr>
            <w:pStyle w:val="ListParagraph"/>
            <w:numPr>
              <w:ilvl w:val="2"/>
              <w:numId w:val="25"/>
            </w:numPr>
            <w:tabs>
              <w:tab w:val="left" w:pos="533"/>
            </w:tabs>
            <w:spacing w:before="1"/>
          </w:pPr>
        </w:pPrChange>
      </w:pPr>
      <w:r>
        <w:rPr>
          <w:spacing w:val="-9"/>
        </w:rPr>
        <w:t xml:space="preserve">W. </w:t>
      </w:r>
      <w:r>
        <w:rPr>
          <w:spacing w:val="-3"/>
        </w:rPr>
        <w:t xml:space="preserve">McKinney, </w:t>
      </w:r>
      <w:r>
        <w:rPr>
          <w:i/>
        </w:rPr>
        <w:t xml:space="preserve">Proc of the 9th Python in Science Conf </w:t>
      </w:r>
      <w:r>
        <w:rPr>
          <w:spacing w:val="-3"/>
        </w:rPr>
        <w:t xml:space="preserve">pp. </w:t>
      </w:r>
      <w:r>
        <w:t>51–56</w:t>
      </w:r>
      <w:r>
        <w:rPr>
          <w:spacing w:val="-37"/>
        </w:rPr>
        <w:t xml:space="preserve"> </w:t>
      </w:r>
      <w:r>
        <w:t>(2010).</w:t>
      </w:r>
    </w:p>
    <w:p w14:paraId="3B2B572A" w14:textId="77777777" w:rsidR="009F54E5" w:rsidRDefault="009F54E5">
      <w:pPr>
        <w:pStyle w:val="BodyText"/>
        <w:spacing w:before="2"/>
        <w:rPr>
          <w:sz w:val="35"/>
        </w:rPr>
      </w:pPr>
    </w:p>
    <w:p w14:paraId="08BBB53C" w14:textId="77777777" w:rsidR="009F54E5" w:rsidRDefault="001A290F">
      <w:pPr>
        <w:pStyle w:val="ListParagraph"/>
        <w:numPr>
          <w:ilvl w:val="2"/>
          <w:numId w:val="33"/>
        </w:numPr>
        <w:tabs>
          <w:tab w:val="left" w:pos="533"/>
        </w:tabs>
        <w:spacing w:line="453" w:lineRule="auto"/>
        <w:ind w:right="198" w:hanging="412"/>
        <w:jc w:val="left"/>
        <w:pPrChange w:id="1885" w:author="Yeyun Ouyang" w:date="2019-07-09T16:01:00Z">
          <w:pPr>
            <w:pStyle w:val="ListParagraph"/>
            <w:numPr>
              <w:ilvl w:val="2"/>
              <w:numId w:val="25"/>
            </w:numPr>
            <w:tabs>
              <w:tab w:val="left" w:pos="533"/>
            </w:tabs>
            <w:spacing w:line="453" w:lineRule="auto"/>
            <w:ind w:right="198"/>
          </w:pPr>
        </w:pPrChange>
      </w:pPr>
      <w:r>
        <w:t xml:space="preserve">L. </w:t>
      </w:r>
      <w:proofErr w:type="spellStart"/>
      <w:r>
        <w:t>Buitinck</w:t>
      </w:r>
      <w:proofErr w:type="spellEnd"/>
      <w:r>
        <w:t xml:space="preserve">, </w:t>
      </w:r>
      <w:r>
        <w:rPr>
          <w:i/>
        </w:rPr>
        <w:t>et al.</w:t>
      </w:r>
      <w:r>
        <w:t xml:space="preserve">, </w:t>
      </w:r>
      <w:r>
        <w:rPr>
          <w:i/>
        </w:rPr>
        <w:t xml:space="preserve">ECML PKDD Workshop: Languages </w:t>
      </w:r>
      <w:r>
        <w:rPr>
          <w:i/>
          <w:spacing w:val="-3"/>
        </w:rPr>
        <w:t xml:space="preserve">for </w:t>
      </w:r>
      <w:r>
        <w:rPr>
          <w:i/>
        </w:rPr>
        <w:t xml:space="preserve">Data Mining and Machine Learning </w:t>
      </w:r>
      <w:r>
        <w:t xml:space="preserve">(2013), </w:t>
      </w:r>
      <w:r>
        <w:rPr>
          <w:spacing w:val="-3"/>
        </w:rPr>
        <w:t xml:space="preserve">pp. </w:t>
      </w:r>
      <w:r>
        <w:t>108–122.</w:t>
      </w:r>
    </w:p>
    <w:p w14:paraId="24248382" w14:textId="77777777" w:rsidR="009F54E5" w:rsidRDefault="001A290F">
      <w:pPr>
        <w:pStyle w:val="ListParagraph"/>
        <w:numPr>
          <w:ilvl w:val="2"/>
          <w:numId w:val="33"/>
        </w:numPr>
        <w:tabs>
          <w:tab w:val="left" w:pos="533"/>
        </w:tabs>
        <w:spacing w:before="179"/>
        <w:ind w:hanging="412"/>
        <w:jc w:val="left"/>
        <w:pPrChange w:id="1886" w:author="Yeyun Ouyang" w:date="2019-07-09T16:01:00Z">
          <w:pPr>
            <w:pStyle w:val="ListParagraph"/>
            <w:numPr>
              <w:ilvl w:val="2"/>
              <w:numId w:val="25"/>
            </w:numPr>
            <w:tabs>
              <w:tab w:val="left" w:pos="533"/>
            </w:tabs>
            <w:spacing w:before="179"/>
          </w:pPr>
        </w:pPrChange>
      </w:pPr>
      <w:r>
        <w:rPr>
          <w:spacing w:val="-20"/>
        </w:rPr>
        <w:t xml:space="preserve">P. </w:t>
      </w:r>
      <w:r>
        <w:rPr>
          <w:spacing w:val="-14"/>
        </w:rPr>
        <w:t xml:space="preserve">T. </w:t>
      </w:r>
      <w:r>
        <w:t>Inc., Collaborative data science</w:t>
      </w:r>
      <w:r>
        <w:rPr>
          <w:spacing w:val="-16"/>
        </w:rPr>
        <w:t xml:space="preserve"> </w:t>
      </w:r>
      <w:r>
        <w:t>(2015).</w:t>
      </w:r>
    </w:p>
    <w:p w14:paraId="27D5DB5C" w14:textId="77777777" w:rsidR="009F54E5" w:rsidRDefault="009F54E5">
      <w:pPr>
        <w:pStyle w:val="BodyText"/>
        <w:spacing w:before="2"/>
        <w:rPr>
          <w:sz w:val="35"/>
        </w:rPr>
      </w:pPr>
    </w:p>
    <w:p w14:paraId="524D16B0" w14:textId="77777777" w:rsidR="009F54E5" w:rsidRDefault="001A290F">
      <w:pPr>
        <w:pStyle w:val="ListParagraph"/>
        <w:numPr>
          <w:ilvl w:val="2"/>
          <w:numId w:val="33"/>
        </w:numPr>
        <w:tabs>
          <w:tab w:val="left" w:pos="533"/>
        </w:tabs>
        <w:ind w:hanging="412"/>
        <w:jc w:val="left"/>
        <w:pPrChange w:id="1887" w:author="Yeyun Ouyang" w:date="2019-07-09T16:01:00Z">
          <w:pPr>
            <w:pStyle w:val="ListParagraph"/>
            <w:numPr>
              <w:ilvl w:val="2"/>
              <w:numId w:val="25"/>
            </w:numPr>
            <w:tabs>
              <w:tab w:val="left" w:pos="533"/>
            </w:tabs>
          </w:pPr>
        </w:pPrChange>
      </w:pPr>
      <w:r>
        <w:rPr>
          <w:spacing w:val="-3"/>
        </w:rPr>
        <w:t xml:space="preserve">S. </w:t>
      </w:r>
      <w:proofErr w:type="spellStart"/>
      <w:r>
        <w:t>Altschul</w:t>
      </w:r>
      <w:proofErr w:type="spellEnd"/>
      <w:r>
        <w:t xml:space="preserve">, </w:t>
      </w:r>
      <w:r>
        <w:rPr>
          <w:spacing w:val="-9"/>
        </w:rPr>
        <w:t xml:space="preserve">W. </w:t>
      </w:r>
      <w:r>
        <w:t xml:space="preserve">Gish, </w:t>
      </w:r>
      <w:r>
        <w:rPr>
          <w:spacing w:val="-9"/>
        </w:rPr>
        <w:t xml:space="preserve">W. </w:t>
      </w:r>
      <w:r>
        <w:t xml:space="preserve">Miller, E. Myers, </w:t>
      </w:r>
      <w:r>
        <w:rPr>
          <w:spacing w:val="-8"/>
        </w:rPr>
        <w:t xml:space="preserve">D. </w:t>
      </w:r>
      <w:r>
        <w:t xml:space="preserve">Lipman, </w:t>
      </w:r>
      <w:r>
        <w:rPr>
          <w:i/>
        </w:rPr>
        <w:t xml:space="preserve">J Mol Biol. </w:t>
      </w:r>
      <w:r>
        <w:rPr>
          <w:b/>
        </w:rPr>
        <w:t>215</w:t>
      </w:r>
      <w:r>
        <w:t>, 403</w:t>
      </w:r>
      <w:r>
        <w:rPr>
          <w:spacing w:val="-5"/>
        </w:rPr>
        <w:t xml:space="preserve"> </w:t>
      </w:r>
      <w:r>
        <w:t>(1990).</w:t>
      </w:r>
    </w:p>
    <w:p w14:paraId="726C359A" w14:textId="77777777" w:rsidR="009F54E5" w:rsidRDefault="009F54E5">
      <w:pPr>
        <w:pStyle w:val="BodyText"/>
        <w:spacing w:before="2"/>
        <w:rPr>
          <w:sz w:val="35"/>
        </w:rPr>
      </w:pPr>
    </w:p>
    <w:p w14:paraId="3C5142B7" w14:textId="77777777" w:rsidR="009F54E5" w:rsidRDefault="001A290F">
      <w:pPr>
        <w:pStyle w:val="ListParagraph"/>
        <w:numPr>
          <w:ilvl w:val="2"/>
          <w:numId w:val="33"/>
        </w:numPr>
        <w:tabs>
          <w:tab w:val="left" w:pos="533"/>
        </w:tabs>
        <w:ind w:hanging="412"/>
        <w:jc w:val="left"/>
        <w:pPrChange w:id="1888" w:author="Yeyun Ouyang" w:date="2019-07-09T16:01:00Z">
          <w:pPr>
            <w:pStyle w:val="ListParagraph"/>
            <w:numPr>
              <w:ilvl w:val="2"/>
              <w:numId w:val="25"/>
            </w:numPr>
            <w:tabs>
              <w:tab w:val="left" w:pos="533"/>
            </w:tabs>
          </w:pPr>
        </w:pPrChange>
      </w:pPr>
      <w:r>
        <w:rPr>
          <w:spacing w:val="-17"/>
        </w:rPr>
        <w:t xml:space="preserve">F. </w:t>
      </w:r>
      <w:proofErr w:type="spellStart"/>
      <w:r>
        <w:t>Liesecke</w:t>
      </w:r>
      <w:proofErr w:type="spellEnd"/>
      <w:r>
        <w:t xml:space="preserve">, </w:t>
      </w:r>
      <w:r>
        <w:rPr>
          <w:i/>
        </w:rPr>
        <w:t>et al.</w:t>
      </w:r>
      <w:r>
        <w:t xml:space="preserve">, </w:t>
      </w:r>
      <w:r>
        <w:rPr>
          <w:i/>
        </w:rPr>
        <w:t xml:space="preserve">Sci Rep </w:t>
      </w:r>
      <w:r>
        <w:rPr>
          <w:b/>
        </w:rPr>
        <w:t>8</w:t>
      </w:r>
      <w:r>
        <w:rPr>
          <w:b/>
          <w:spacing w:val="-31"/>
        </w:rPr>
        <w:t xml:space="preserve"> </w:t>
      </w:r>
      <w:r>
        <w:t>(2018).</w:t>
      </w:r>
    </w:p>
    <w:p w14:paraId="1479445E" w14:textId="77777777" w:rsidR="009F54E5" w:rsidRDefault="009F54E5">
      <w:pPr>
        <w:pStyle w:val="BodyText"/>
        <w:spacing w:before="2"/>
        <w:rPr>
          <w:sz w:val="35"/>
        </w:rPr>
      </w:pPr>
    </w:p>
    <w:p w14:paraId="0B40947B" w14:textId="77777777" w:rsidR="009F54E5" w:rsidRDefault="001A290F">
      <w:pPr>
        <w:pStyle w:val="ListParagraph"/>
        <w:numPr>
          <w:ilvl w:val="2"/>
          <w:numId w:val="33"/>
        </w:numPr>
        <w:tabs>
          <w:tab w:val="left" w:pos="533"/>
        </w:tabs>
        <w:spacing w:before="1"/>
        <w:ind w:hanging="412"/>
        <w:jc w:val="left"/>
        <w:pPrChange w:id="1889" w:author="Yeyun Ouyang" w:date="2019-07-09T16:01:00Z">
          <w:pPr>
            <w:pStyle w:val="ListParagraph"/>
            <w:numPr>
              <w:ilvl w:val="2"/>
              <w:numId w:val="25"/>
            </w:numPr>
            <w:tabs>
              <w:tab w:val="left" w:pos="533"/>
            </w:tabs>
            <w:spacing w:before="1"/>
          </w:pPr>
        </w:pPrChange>
      </w:pPr>
      <w:r>
        <w:t>Read the docs,</w:t>
      </w:r>
      <w:r>
        <w:rPr>
          <w:spacing w:val="-16"/>
        </w:rPr>
        <w:t xml:space="preserve"> </w:t>
      </w:r>
      <w:r>
        <w:rPr>
          <w:rFonts w:ascii="Courier New"/>
        </w:rPr>
        <w:t>https://readthedocs.org/</w:t>
      </w:r>
      <w:r>
        <w:t>.</w:t>
      </w:r>
    </w:p>
    <w:p w14:paraId="478CED5A" w14:textId="77777777" w:rsidR="009F54E5" w:rsidRDefault="009F54E5">
      <w:pPr>
        <w:sectPr w:rsidR="009F54E5">
          <w:pgSz w:w="12240" w:h="20160"/>
          <w:pgMar w:top="660" w:right="520" w:bottom="360" w:left="600" w:header="0" w:footer="161" w:gutter="0"/>
          <w:cols w:space="720"/>
        </w:sectPr>
      </w:pPr>
    </w:p>
    <w:p w14:paraId="047A7828" w14:textId="77777777" w:rsidR="009F54E5" w:rsidRDefault="009F54E5">
      <w:pPr>
        <w:pStyle w:val="BodyText"/>
        <w:rPr>
          <w:sz w:val="20"/>
        </w:rPr>
      </w:pPr>
    </w:p>
    <w:p w14:paraId="69603D91" w14:textId="77777777" w:rsidR="009F54E5" w:rsidRDefault="009F54E5">
      <w:pPr>
        <w:pStyle w:val="BodyText"/>
        <w:rPr>
          <w:sz w:val="20"/>
        </w:rPr>
      </w:pPr>
    </w:p>
    <w:p w14:paraId="2C26D5DE" w14:textId="77777777" w:rsidR="009F54E5" w:rsidRDefault="009F54E5">
      <w:pPr>
        <w:pStyle w:val="BodyText"/>
        <w:rPr>
          <w:sz w:val="20"/>
        </w:rPr>
      </w:pPr>
    </w:p>
    <w:p w14:paraId="68E77898" w14:textId="77777777" w:rsidR="009F54E5" w:rsidRDefault="009F54E5">
      <w:pPr>
        <w:pStyle w:val="BodyText"/>
        <w:rPr>
          <w:sz w:val="20"/>
        </w:rPr>
      </w:pPr>
    </w:p>
    <w:p w14:paraId="130A3BFC" w14:textId="77777777" w:rsidR="009F54E5" w:rsidRDefault="009F54E5">
      <w:pPr>
        <w:pStyle w:val="BodyText"/>
        <w:rPr>
          <w:sz w:val="20"/>
        </w:rPr>
      </w:pPr>
    </w:p>
    <w:p w14:paraId="0AABE115" w14:textId="77777777" w:rsidR="009F54E5" w:rsidRDefault="009F54E5">
      <w:pPr>
        <w:pStyle w:val="BodyText"/>
        <w:rPr>
          <w:sz w:val="20"/>
        </w:rPr>
      </w:pPr>
    </w:p>
    <w:p w14:paraId="7EE68E62" w14:textId="77777777" w:rsidR="009F54E5" w:rsidRDefault="009F54E5">
      <w:pPr>
        <w:pStyle w:val="BodyText"/>
        <w:rPr>
          <w:sz w:val="20"/>
        </w:rPr>
      </w:pPr>
    </w:p>
    <w:p w14:paraId="6DF148CC" w14:textId="77777777" w:rsidR="009F54E5" w:rsidRDefault="009F54E5">
      <w:pPr>
        <w:pStyle w:val="BodyText"/>
        <w:rPr>
          <w:sz w:val="20"/>
        </w:rPr>
      </w:pPr>
    </w:p>
    <w:p w14:paraId="5C82BC69" w14:textId="77777777" w:rsidR="009F54E5" w:rsidRDefault="009F54E5">
      <w:pPr>
        <w:pStyle w:val="BodyText"/>
        <w:rPr>
          <w:sz w:val="20"/>
        </w:rPr>
      </w:pPr>
    </w:p>
    <w:p w14:paraId="1E82DD31" w14:textId="77777777" w:rsidR="009F54E5" w:rsidRDefault="009F54E5">
      <w:pPr>
        <w:pStyle w:val="BodyText"/>
        <w:rPr>
          <w:sz w:val="20"/>
        </w:rPr>
      </w:pPr>
    </w:p>
    <w:p w14:paraId="1D6C5A7F" w14:textId="77777777" w:rsidR="009F54E5" w:rsidRDefault="009F54E5">
      <w:pPr>
        <w:pStyle w:val="BodyText"/>
        <w:rPr>
          <w:sz w:val="20"/>
        </w:rPr>
      </w:pPr>
    </w:p>
    <w:p w14:paraId="60D88EBB" w14:textId="77777777" w:rsidR="009F54E5" w:rsidRDefault="009F54E5">
      <w:pPr>
        <w:pStyle w:val="BodyText"/>
        <w:rPr>
          <w:sz w:val="20"/>
        </w:rPr>
      </w:pPr>
    </w:p>
    <w:p w14:paraId="6EE8788B" w14:textId="77777777" w:rsidR="009F54E5" w:rsidRDefault="009F54E5">
      <w:pPr>
        <w:pStyle w:val="BodyText"/>
        <w:rPr>
          <w:sz w:val="20"/>
        </w:rPr>
      </w:pPr>
    </w:p>
    <w:p w14:paraId="676559D0" w14:textId="77777777" w:rsidR="009F54E5" w:rsidRDefault="009F54E5">
      <w:pPr>
        <w:pStyle w:val="BodyText"/>
        <w:rPr>
          <w:sz w:val="20"/>
        </w:rPr>
      </w:pPr>
    </w:p>
    <w:p w14:paraId="3633815D" w14:textId="77777777" w:rsidR="009F54E5" w:rsidRDefault="009F54E5">
      <w:pPr>
        <w:pStyle w:val="BodyText"/>
        <w:rPr>
          <w:sz w:val="20"/>
        </w:rPr>
      </w:pPr>
    </w:p>
    <w:p w14:paraId="70F6AFD6" w14:textId="77777777" w:rsidR="009F54E5" w:rsidRDefault="009F54E5">
      <w:pPr>
        <w:pStyle w:val="BodyText"/>
        <w:rPr>
          <w:sz w:val="20"/>
        </w:rPr>
      </w:pPr>
    </w:p>
    <w:p w14:paraId="42C4A9E4" w14:textId="77777777" w:rsidR="009F54E5" w:rsidRDefault="009F54E5">
      <w:pPr>
        <w:pStyle w:val="BodyText"/>
        <w:rPr>
          <w:sz w:val="20"/>
        </w:rPr>
      </w:pPr>
    </w:p>
    <w:p w14:paraId="0DB66121" w14:textId="77777777" w:rsidR="009F54E5" w:rsidRDefault="009F54E5">
      <w:pPr>
        <w:pStyle w:val="BodyText"/>
        <w:rPr>
          <w:sz w:val="20"/>
        </w:rPr>
      </w:pPr>
    </w:p>
    <w:p w14:paraId="28B8E58A" w14:textId="77777777" w:rsidR="009F54E5" w:rsidRDefault="009F54E5">
      <w:pPr>
        <w:pStyle w:val="BodyText"/>
        <w:rPr>
          <w:sz w:val="20"/>
        </w:rPr>
      </w:pPr>
    </w:p>
    <w:p w14:paraId="584A9B99" w14:textId="6BD0F3A9" w:rsidR="009F54E5" w:rsidRDefault="007A07CF">
      <w:pPr>
        <w:pStyle w:val="BodyText"/>
        <w:rPr>
          <w:sz w:val="20"/>
        </w:rPr>
      </w:pPr>
      <w:commentRangeStart w:id="1890"/>
      <w:commentRangeEnd w:id="1890"/>
      <w:r>
        <w:rPr>
          <w:rStyle w:val="CommentReference"/>
        </w:rPr>
        <w:commentReference w:id="1890"/>
      </w:r>
    </w:p>
    <w:p w14:paraId="41402CD3" w14:textId="77777777" w:rsidR="009F54E5" w:rsidRDefault="009F54E5">
      <w:pPr>
        <w:pStyle w:val="BodyText"/>
        <w:rPr>
          <w:sz w:val="13"/>
        </w:rPr>
      </w:pPr>
    </w:p>
    <w:p w14:paraId="5604783D" w14:textId="77777777" w:rsidR="009F54E5" w:rsidRDefault="001A290F">
      <w:pPr>
        <w:pStyle w:val="BodyText"/>
        <w:ind w:left="1006"/>
        <w:rPr>
          <w:sz w:val="20"/>
        </w:rPr>
      </w:pPr>
      <w:r>
        <w:rPr>
          <w:noProof/>
          <w:sz w:val="20"/>
        </w:rPr>
        <w:drawing>
          <wp:inline distT="0" distB="0" distL="0" distR="0" wp14:anchorId="19F32328" wp14:editId="1F98834F">
            <wp:extent cx="5648801" cy="3858863"/>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8" cstate="print"/>
                    <a:stretch>
                      <a:fillRect/>
                    </a:stretch>
                  </pic:blipFill>
                  <pic:spPr>
                    <a:xfrm>
                      <a:off x="0" y="0"/>
                      <a:ext cx="5648801" cy="3858863"/>
                    </a:xfrm>
                    <a:prstGeom prst="rect">
                      <a:avLst/>
                    </a:prstGeom>
                  </pic:spPr>
                </pic:pic>
              </a:graphicData>
            </a:graphic>
          </wp:inline>
        </w:drawing>
      </w:r>
    </w:p>
    <w:p w14:paraId="048590FC" w14:textId="77777777" w:rsidR="009F54E5" w:rsidRDefault="009F54E5">
      <w:pPr>
        <w:pStyle w:val="BodyText"/>
        <w:spacing w:before="2"/>
        <w:rPr>
          <w:sz w:val="11"/>
        </w:rPr>
      </w:pPr>
    </w:p>
    <w:p w14:paraId="1317B857" w14:textId="77777777" w:rsidR="009F54E5" w:rsidRDefault="001A290F">
      <w:pPr>
        <w:spacing w:before="102" w:line="249" w:lineRule="auto"/>
        <w:ind w:left="120"/>
        <w:rPr>
          <w:sz w:val="20"/>
        </w:rPr>
      </w:pPr>
      <w:r>
        <w:rPr>
          <w:sz w:val="20"/>
        </w:rPr>
        <w:t xml:space="preserve">Figure S1: A sampling of the original count data plotted against </w:t>
      </w:r>
      <w:proofErr w:type="spellStart"/>
      <w:r>
        <w:rPr>
          <w:sz w:val="20"/>
        </w:rPr>
        <w:t>XPRESSpipe</w:t>
      </w:r>
      <w:proofErr w:type="spellEnd"/>
      <w:r>
        <w:rPr>
          <w:sz w:val="20"/>
        </w:rPr>
        <w:t>-processed data. Selected highlighted genes show consistent differences between processing methods.</w:t>
      </w:r>
    </w:p>
    <w:p w14:paraId="10079C34" w14:textId="77777777" w:rsidR="009F54E5" w:rsidRDefault="009F54E5">
      <w:pPr>
        <w:spacing w:line="249" w:lineRule="auto"/>
        <w:rPr>
          <w:sz w:val="20"/>
        </w:rPr>
        <w:sectPr w:rsidR="009F54E5">
          <w:pgSz w:w="12240" w:h="20160"/>
          <w:pgMar w:top="1940" w:right="520" w:bottom="360" w:left="600" w:header="0" w:footer="161" w:gutter="0"/>
          <w:cols w:space="720"/>
        </w:sectPr>
      </w:pPr>
    </w:p>
    <w:p w14:paraId="0F002C05" w14:textId="77777777" w:rsidR="009F54E5" w:rsidRDefault="009F54E5">
      <w:pPr>
        <w:pStyle w:val="BodyText"/>
        <w:rPr>
          <w:sz w:val="20"/>
        </w:rPr>
      </w:pPr>
    </w:p>
    <w:p w14:paraId="14A566FA" w14:textId="77777777" w:rsidR="009F54E5" w:rsidRDefault="009F54E5">
      <w:pPr>
        <w:pStyle w:val="BodyText"/>
        <w:rPr>
          <w:sz w:val="20"/>
        </w:rPr>
      </w:pPr>
    </w:p>
    <w:p w14:paraId="286C5046" w14:textId="77777777" w:rsidR="009F54E5" w:rsidRDefault="009F54E5">
      <w:pPr>
        <w:pStyle w:val="BodyText"/>
        <w:rPr>
          <w:sz w:val="20"/>
        </w:rPr>
      </w:pPr>
    </w:p>
    <w:p w14:paraId="5E5063E5" w14:textId="77777777" w:rsidR="009F54E5" w:rsidRDefault="009F54E5">
      <w:pPr>
        <w:pStyle w:val="BodyText"/>
        <w:rPr>
          <w:sz w:val="20"/>
        </w:rPr>
      </w:pPr>
    </w:p>
    <w:p w14:paraId="4D15398F" w14:textId="77777777" w:rsidR="009F54E5" w:rsidRDefault="009F54E5">
      <w:pPr>
        <w:pStyle w:val="BodyText"/>
        <w:rPr>
          <w:sz w:val="20"/>
        </w:rPr>
      </w:pPr>
    </w:p>
    <w:p w14:paraId="424DF5F8" w14:textId="77777777" w:rsidR="009F54E5" w:rsidRDefault="009F54E5">
      <w:pPr>
        <w:pStyle w:val="BodyText"/>
        <w:rPr>
          <w:sz w:val="20"/>
        </w:rPr>
      </w:pPr>
    </w:p>
    <w:p w14:paraId="43E20ED3" w14:textId="77777777" w:rsidR="009F54E5" w:rsidRDefault="009F54E5">
      <w:pPr>
        <w:pStyle w:val="BodyText"/>
        <w:spacing w:before="7" w:after="1"/>
        <w:rPr>
          <w:sz w:val="13"/>
        </w:rPr>
      </w:pPr>
    </w:p>
    <w:p w14:paraId="525F856D" w14:textId="77777777" w:rsidR="009F54E5" w:rsidRDefault="001A290F">
      <w:pPr>
        <w:pStyle w:val="BodyText"/>
        <w:ind w:left="438"/>
        <w:rPr>
          <w:sz w:val="20"/>
        </w:rPr>
      </w:pPr>
      <w:r>
        <w:rPr>
          <w:noProof/>
          <w:sz w:val="20"/>
        </w:rPr>
        <w:drawing>
          <wp:inline distT="0" distB="0" distL="0" distR="0" wp14:anchorId="38F23601" wp14:editId="3F0EA911">
            <wp:extent cx="6507480" cy="8041005"/>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9" cstate="print"/>
                    <a:stretch>
                      <a:fillRect/>
                    </a:stretch>
                  </pic:blipFill>
                  <pic:spPr>
                    <a:xfrm>
                      <a:off x="0" y="0"/>
                      <a:ext cx="6507480" cy="8041005"/>
                    </a:xfrm>
                    <a:prstGeom prst="rect">
                      <a:avLst/>
                    </a:prstGeom>
                  </pic:spPr>
                </pic:pic>
              </a:graphicData>
            </a:graphic>
          </wp:inline>
        </w:drawing>
      </w:r>
    </w:p>
    <w:p w14:paraId="358E7918" w14:textId="77777777" w:rsidR="009F54E5" w:rsidRDefault="009F54E5">
      <w:pPr>
        <w:pStyle w:val="BodyText"/>
        <w:spacing w:before="8"/>
        <w:rPr>
          <w:sz w:val="15"/>
        </w:rPr>
      </w:pPr>
    </w:p>
    <w:p w14:paraId="35C86709" w14:textId="345A89ED" w:rsidR="009F54E5" w:rsidRDefault="001A290F">
      <w:pPr>
        <w:spacing w:before="103"/>
        <w:ind w:left="990"/>
        <w:rPr>
          <w:sz w:val="20"/>
        </w:rPr>
      </w:pPr>
      <w:r>
        <w:rPr>
          <w:sz w:val="20"/>
        </w:rPr>
        <w:t xml:space="preserve">Figure S2: IGV coverage plots for </w:t>
      </w:r>
      <w:commentRangeStart w:id="1891"/>
      <w:r>
        <w:rPr>
          <w:sz w:val="20"/>
        </w:rPr>
        <w:t xml:space="preserve">strongest neurologically annotated genes </w:t>
      </w:r>
      <w:commentRangeEnd w:id="1891"/>
      <w:r w:rsidR="007639B7">
        <w:rPr>
          <w:rStyle w:val="CommentReference"/>
        </w:rPr>
        <w:commentReference w:id="1891"/>
      </w:r>
      <w:r>
        <w:rPr>
          <w:sz w:val="20"/>
        </w:rPr>
        <w:t>passing strict thresholding.</w:t>
      </w:r>
    </w:p>
    <w:p w14:paraId="64258B86" w14:textId="77777777" w:rsidR="009F54E5" w:rsidRDefault="009F54E5">
      <w:pPr>
        <w:rPr>
          <w:sz w:val="20"/>
        </w:rPr>
        <w:sectPr w:rsidR="009F54E5">
          <w:pgSz w:w="12240" w:h="20160"/>
          <w:pgMar w:top="1940" w:right="520" w:bottom="360" w:left="600" w:header="0" w:footer="161" w:gutter="0"/>
          <w:cols w:space="720"/>
        </w:sectPr>
      </w:pPr>
    </w:p>
    <w:p w14:paraId="0F6689EB" w14:textId="77777777" w:rsidR="009F54E5" w:rsidRDefault="001A290F">
      <w:pPr>
        <w:pStyle w:val="BodyText"/>
        <w:ind w:left="417"/>
        <w:rPr>
          <w:sz w:val="20"/>
        </w:rPr>
      </w:pPr>
      <w:r>
        <w:rPr>
          <w:noProof/>
          <w:sz w:val="20"/>
        </w:rPr>
        <w:lastRenderedPageBreak/>
        <w:drawing>
          <wp:inline distT="0" distB="0" distL="0" distR="0" wp14:anchorId="3078CFD0" wp14:editId="25C921DA">
            <wp:extent cx="6406514" cy="9602533"/>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0" cstate="print"/>
                    <a:stretch>
                      <a:fillRect/>
                    </a:stretch>
                  </pic:blipFill>
                  <pic:spPr>
                    <a:xfrm>
                      <a:off x="0" y="0"/>
                      <a:ext cx="6406514" cy="9602533"/>
                    </a:xfrm>
                    <a:prstGeom prst="rect">
                      <a:avLst/>
                    </a:prstGeom>
                  </pic:spPr>
                </pic:pic>
              </a:graphicData>
            </a:graphic>
          </wp:inline>
        </w:drawing>
      </w:r>
    </w:p>
    <w:p w14:paraId="6BC5C7F9" w14:textId="77777777" w:rsidR="009F54E5" w:rsidRDefault="009F54E5">
      <w:pPr>
        <w:pStyle w:val="BodyText"/>
        <w:rPr>
          <w:sz w:val="20"/>
        </w:rPr>
      </w:pPr>
    </w:p>
    <w:p w14:paraId="1D957FDD" w14:textId="77777777" w:rsidR="009F54E5" w:rsidRDefault="009F54E5">
      <w:pPr>
        <w:pStyle w:val="BodyText"/>
        <w:rPr>
          <w:sz w:val="20"/>
        </w:rPr>
      </w:pPr>
    </w:p>
    <w:p w14:paraId="0B57040D" w14:textId="77777777" w:rsidR="009F54E5" w:rsidRDefault="009F54E5">
      <w:pPr>
        <w:pStyle w:val="BodyText"/>
        <w:spacing w:before="8"/>
        <w:rPr>
          <w:sz w:val="23"/>
        </w:rPr>
      </w:pPr>
    </w:p>
    <w:p w14:paraId="24431422" w14:textId="52CE02BB" w:rsidR="009F54E5" w:rsidRDefault="001A290F">
      <w:pPr>
        <w:spacing w:line="249" w:lineRule="auto"/>
        <w:ind w:left="120" w:right="197"/>
        <w:jc w:val="both"/>
        <w:rPr>
          <w:sz w:val="20"/>
        </w:rPr>
      </w:pPr>
      <w:r>
        <w:rPr>
          <w:sz w:val="20"/>
        </w:rPr>
        <w:t xml:space="preserve">Figure S3: Sample TCGA-06-0132-01A RNA-seq count data compared between TCGA count data and various </w:t>
      </w:r>
      <w:proofErr w:type="spellStart"/>
      <w:r>
        <w:rPr>
          <w:sz w:val="20"/>
        </w:rPr>
        <w:t>conforma</w:t>
      </w:r>
      <w:proofErr w:type="spellEnd"/>
      <w:r>
        <w:rPr>
          <w:sz w:val="20"/>
        </w:rPr>
        <w:t xml:space="preserve">- </w:t>
      </w:r>
      <w:proofErr w:type="spellStart"/>
      <w:r>
        <w:rPr>
          <w:sz w:val="20"/>
        </w:rPr>
        <w:t>tions</w:t>
      </w:r>
      <w:proofErr w:type="spellEnd"/>
      <w:r>
        <w:rPr>
          <w:sz w:val="20"/>
        </w:rPr>
        <w:t xml:space="preserve"> of the </w:t>
      </w:r>
      <w:proofErr w:type="spellStart"/>
      <w:r>
        <w:rPr>
          <w:sz w:val="20"/>
        </w:rPr>
        <w:t>XPRESSpipe</w:t>
      </w:r>
      <w:proofErr w:type="spellEnd"/>
      <w:r>
        <w:rPr>
          <w:sz w:val="20"/>
        </w:rPr>
        <w:t xml:space="preserve"> pipeline. A) An overview of how different conformations of the </w:t>
      </w:r>
      <w:proofErr w:type="spellStart"/>
      <w:r>
        <w:rPr>
          <w:sz w:val="20"/>
        </w:rPr>
        <w:t>XPRESSpipe</w:t>
      </w:r>
      <w:proofErr w:type="spellEnd"/>
      <w:r>
        <w:rPr>
          <w:sz w:val="20"/>
        </w:rPr>
        <w:t xml:space="preserve"> </w:t>
      </w:r>
      <w:del w:id="1892" w:author="Jeff Morgan" w:date="2019-07-05T12:04:00Z">
        <w:r>
          <w:rPr>
            <w:sz w:val="20"/>
          </w:rPr>
          <w:delText>pe</w:delText>
        </w:r>
      </w:del>
      <w:proofErr w:type="spellStart"/>
      <w:r>
        <w:rPr>
          <w:sz w:val="20"/>
        </w:rPr>
        <w:t>RNAseq</w:t>
      </w:r>
      <w:proofErr w:type="spellEnd"/>
      <w:r>
        <w:rPr>
          <w:sz w:val="20"/>
        </w:rPr>
        <w:t xml:space="preserve"> pipeline compare</w:t>
      </w:r>
      <w:del w:id="1893" w:author="Jeff Morgan" w:date="2019-07-05T12:04:00Z">
        <w:r>
          <w:rPr>
            <w:sz w:val="20"/>
          </w:rPr>
          <w:delText>d</w:delText>
        </w:r>
      </w:del>
      <w:r>
        <w:rPr>
          <w:sz w:val="20"/>
        </w:rPr>
        <w:t xml:space="preserve"> to the published TCGA count data. The x-axis data in the plot enclosed in maroon most closely mirrors the settings used in the published TCGA RNA-seq pipeline. The x-axis data in the plot enclosed in green used </w:t>
      </w:r>
      <w:proofErr w:type="spellStart"/>
      <w:r>
        <w:rPr>
          <w:sz w:val="20"/>
        </w:rPr>
        <w:t>XPRESSpipe</w:t>
      </w:r>
      <w:proofErr w:type="spellEnd"/>
      <w:r>
        <w:rPr>
          <w:sz w:val="20"/>
        </w:rPr>
        <w:t xml:space="preserve"> default settings and the most current reference transcriptome at the time of writing. </w:t>
      </w:r>
      <w:commentRangeStart w:id="1894"/>
      <w:del w:id="1895" w:author="Jeff Morgan" w:date="2019-07-05T12:04:00Z">
        <w:r>
          <w:rPr>
            <w:sz w:val="20"/>
          </w:rPr>
          <w:delText>All points are log</w:delText>
        </w:r>
        <w:r>
          <w:rPr>
            <w:sz w:val="20"/>
            <w:vertAlign w:val="subscript"/>
          </w:rPr>
          <w:delText>10</w:delText>
        </w:r>
        <w:r>
          <w:rPr>
            <w:sz w:val="20"/>
          </w:rPr>
          <w:delText xml:space="preserve">(counts). </w:delText>
        </w:r>
      </w:del>
      <w:r>
        <w:rPr>
          <w:sz w:val="20"/>
        </w:rPr>
        <w:t>B</w:t>
      </w:r>
      <w:commentRangeEnd w:id="1894"/>
      <w:r w:rsidR="007639B7">
        <w:rPr>
          <w:rStyle w:val="CommentReference"/>
        </w:rPr>
        <w:commentReference w:id="1894"/>
      </w:r>
      <w:r>
        <w:rPr>
          <w:sz w:val="20"/>
        </w:rPr>
        <w:t>) An example of the differences arising solely by varying transcriptome reference version. The plot on the left was processed</w:t>
      </w:r>
      <w:r>
        <w:rPr>
          <w:spacing w:val="-31"/>
          <w:sz w:val="20"/>
        </w:rPr>
        <w:t xml:space="preserve"> </w:t>
      </w:r>
      <w:r>
        <w:rPr>
          <w:sz w:val="20"/>
        </w:rPr>
        <w:t xml:space="preserve">by using GRCh38v79 and the plot of the right was processed using CRCh38v96. Both used unmodified GTF files of the </w:t>
      </w:r>
      <w:r>
        <w:rPr>
          <w:spacing w:val="-4"/>
          <w:sz w:val="20"/>
        </w:rPr>
        <w:t xml:space="preserve">given </w:t>
      </w:r>
      <w:r>
        <w:rPr>
          <w:sz w:val="20"/>
        </w:rPr>
        <w:t>file</w:t>
      </w:r>
      <w:r>
        <w:rPr>
          <w:spacing w:val="-7"/>
          <w:sz w:val="20"/>
        </w:rPr>
        <w:t xml:space="preserve"> </w:t>
      </w:r>
      <w:r>
        <w:rPr>
          <w:sz w:val="20"/>
        </w:rPr>
        <w:t>version,</w:t>
      </w:r>
      <w:r>
        <w:rPr>
          <w:spacing w:val="-7"/>
          <w:sz w:val="20"/>
        </w:rPr>
        <w:t xml:space="preserve"> </w:t>
      </w:r>
      <w:r>
        <w:rPr>
          <w:sz w:val="20"/>
        </w:rPr>
        <w:t>both</w:t>
      </w:r>
      <w:r>
        <w:rPr>
          <w:spacing w:val="-7"/>
          <w:sz w:val="20"/>
        </w:rPr>
        <w:t xml:space="preserve"> </w:t>
      </w:r>
      <w:r>
        <w:rPr>
          <w:sz w:val="20"/>
        </w:rPr>
        <w:t>allowed</w:t>
      </w:r>
      <w:r>
        <w:rPr>
          <w:spacing w:val="-7"/>
          <w:sz w:val="20"/>
        </w:rPr>
        <w:t xml:space="preserve"> </w:t>
      </w:r>
      <w:proofErr w:type="spellStart"/>
      <w:r>
        <w:rPr>
          <w:sz w:val="20"/>
        </w:rPr>
        <w:t>multimappers</w:t>
      </w:r>
      <w:proofErr w:type="spellEnd"/>
      <w:r>
        <w:rPr>
          <w:spacing w:val="-7"/>
          <w:sz w:val="20"/>
        </w:rPr>
        <w:t xml:space="preserve"> </w:t>
      </w:r>
      <w:r>
        <w:rPr>
          <w:sz w:val="20"/>
        </w:rPr>
        <w:t>(however</w:t>
      </w:r>
      <w:r>
        <w:rPr>
          <w:spacing w:val="-7"/>
          <w:sz w:val="20"/>
        </w:rPr>
        <w:t xml:space="preserve"> </w:t>
      </w:r>
      <w:proofErr w:type="spellStart"/>
      <w:r>
        <w:rPr>
          <w:sz w:val="20"/>
        </w:rPr>
        <w:t>HTSeq</w:t>
      </w:r>
      <w:proofErr w:type="spellEnd"/>
      <w:r>
        <w:rPr>
          <w:spacing w:val="-7"/>
          <w:sz w:val="20"/>
        </w:rPr>
        <w:t xml:space="preserve"> </w:t>
      </w:r>
      <w:r>
        <w:rPr>
          <w:sz w:val="20"/>
        </w:rPr>
        <w:t>does</w:t>
      </w:r>
      <w:r>
        <w:rPr>
          <w:spacing w:val="-7"/>
          <w:sz w:val="20"/>
        </w:rPr>
        <w:t xml:space="preserve"> </w:t>
      </w:r>
      <w:r>
        <w:rPr>
          <w:sz w:val="20"/>
        </w:rPr>
        <w:t>not</w:t>
      </w:r>
      <w:r>
        <w:rPr>
          <w:spacing w:val="-7"/>
          <w:sz w:val="20"/>
        </w:rPr>
        <w:t xml:space="preserve"> </w:t>
      </w:r>
      <w:r>
        <w:rPr>
          <w:sz w:val="20"/>
        </w:rPr>
        <w:t>use</w:t>
      </w:r>
      <w:r>
        <w:rPr>
          <w:spacing w:val="-7"/>
          <w:sz w:val="20"/>
        </w:rPr>
        <w:t xml:space="preserve"> </w:t>
      </w:r>
      <w:proofErr w:type="spellStart"/>
      <w:r>
        <w:rPr>
          <w:sz w:val="20"/>
        </w:rPr>
        <w:t>multimapped</w:t>
      </w:r>
      <w:proofErr w:type="spellEnd"/>
      <w:r>
        <w:rPr>
          <w:spacing w:val="-7"/>
          <w:sz w:val="20"/>
        </w:rPr>
        <w:t xml:space="preserve"> </w:t>
      </w:r>
      <w:r>
        <w:rPr>
          <w:sz w:val="20"/>
        </w:rPr>
        <w:t>reads</w:t>
      </w:r>
      <w:r>
        <w:rPr>
          <w:spacing w:val="-6"/>
          <w:sz w:val="20"/>
        </w:rPr>
        <w:t xml:space="preserve"> </w:t>
      </w:r>
      <w:r>
        <w:rPr>
          <w:sz w:val="20"/>
        </w:rPr>
        <w:t>in</w:t>
      </w:r>
      <w:r>
        <w:rPr>
          <w:spacing w:val="-7"/>
          <w:sz w:val="20"/>
        </w:rPr>
        <w:t xml:space="preserve"> </w:t>
      </w:r>
      <w:r>
        <w:rPr>
          <w:sz w:val="20"/>
        </w:rPr>
        <w:t>quantification,</w:t>
      </w:r>
      <w:r>
        <w:rPr>
          <w:spacing w:val="-7"/>
          <w:sz w:val="20"/>
        </w:rPr>
        <w:t xml:space="preserve"> </w:t>
      </w:r>
      <w:r>
        <w:rPr>
          <w:sz w:val="20"/>
        </w:rPr>
        <w:t>so</w:t>
      </w:r>
      <w:r>
        <w:rPr>
          <w:spacing w:val="-7"/>
          <w:sz w:val="20"/>
        </w:rPr>
        <w:t xml:space="preserve"> </w:t>
      </w:r>
      <w:r>
        <w:rPr>
          <w:sz w:val="20"/>
        </w:rPr>
        <w:t>this</w:t>
      </w:r>
      <w:r>
        <w:rPr>
          <w:spacing w:val="-7"/>
          <w:sz w:val="20"/>
        </w:rPr>
        <w:t xml:space="preserve"> </w:t>
      </w:r>
      <w:r>
        <w:rPr>
          <w:sz w:val="20"/>
        </w:rPr>
        <w:t>does</w:t>
      </w:r>
      <w:r>
        <w:rPr>
          <w:spacing w:val="-7"/>
          <w:sz w:val="20"/>
        </w:rPr>
        <w:t xml:space="preserve"> </w:t>
      </w:r>
      <w:r>
        <w:rPr>
          <w:spacing w:val="-5"/>
          <w:sz w:val="20"/>
        </w:rPr>
        <w:t xml:space="preserve">not </w:t>
      </w:r>
      <w:r>
        <w:rPr>
          <w:sz w:val="20"/>
        </w:rPr>
        <w:t>affect the quantified reads in this case), and used a PHRED threshold greater than or equal to 10. Blue points represent protein-coding genes, green points represent pseudogenes, and orange points represent other</w:t>
      </w:r>
      <w:r>
        <w:rPr>
          <w:spacing w:val="-23"/>
          <w:sz w:val="20"/>
        </w:rPr>
        <w:t xml:space="preserve"> </w:t>
      </w:r>
      <w:r>
        <w:rPr>
          <w:sz w:val="20"/>
        </w:rPr>
        <w:t>genes.</w:t>
      </w:r>
    </w:p>
    <w:sectPr w:rsidR="009F54E5">
      <w:pgSz w:w="12240" w:h="20160"/>
      <w:pgMar w:top="980" w:right="520" w:bottom="360" w:left="600" w:header="0" w:footer="16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yeyun.ouyang@biochem.utah.edu" w:date="2019-07-05T14:21:00Z" w:initials="y">
    <w:p w14:paraId="7B6F436A" w14:textId="77777777" w:rsidR="00A71DFB" w:rsidRDefault="00A71DFB">
      <w:pPr>
        <w:pStyle w:val="CommentText"/>
      </w:pPr>
      <w:r>
        <w:rPr>
          <w:rStyle w:val="CommentReference"/>
        </w:rPr>
        <w:annotationRef/>
      </w:r>
      <w:r>
        <w:t>I think the title can be more interesting. This doesn’t sound very impressive.</w:t>
      </w:r>
    </w:p>
  </w:comment>
  <w:comment w:id="7" w:author="Jason Gertz" w:date="2019-07-02T15:06:00Z" w:initials="JG">
    <w:p w14:paraId="26105183" w14:textId="77777777" w:rsidR="00A71DFB" w:rsidRDefault="00A71DFB">
      <w:pPr>
        <w:pStyle w:val="CommentText"/>
      </w:pPr>
      <w:r>
        <w:rPr>
          <w:rStyle w:val="CommentReference"/>
        </w:rPr>
        <w:annotationRef/>
      </w:r>
      <w:r>
        <w:t>Kind of vague and nothing about RNA, so people might have trouble finding it or get frustrated when they find out it’s only for RNA. Maybe something straightforward: automated analysis of ribosome profiling and RNA-seq datasets. I know, more boring, but also more effective.</w:t>
      </w:r>
    </w:p>
  </w:comment>
  <w:comment w:id="6" w:author="Jeff Morgan" w:date="2019-07-02T20:43:00Z" w:initials="JM">
    <w:p w14:paraId="10782A61" w14:textId="77777777" w:rsidR="00A71DFB" w:rsidRDefault="00A71DFB">
      <w:pPr>
        <w:pStyle w:val="CommentText"/>
      </w:pPr>
      <w:r>
        <w:rPr>
          <w:rStyle w:val="CommentReference"/>
        </w:rPr>
        <w:annotationRef/>
      </w:r>
      <w:r>
        <w:t>Looking at Jay’s comments, I agree you should change this clause of the title to be more specific, easily searchable for RNA.</w:t>
      </w:r>
    </w:p>
  </w:comment>
  <w:comment w:id="8" w:author="Aaron Quinlan" w:date="2019-07-07T14:21:00Z" w:initials="ARQ">
    <w:p w14:paraId="246145CD" w14:textId="77777777" w:rsidR="00A71DFB" w:rsidRDefault="00A71DFB">
      <w:pPr>
        <w:pStyle w:val="CommentText"/>
      </w:pPr>
      <w:r>
        <w:rPr>
          <w:rStyle w:val="CommentReference"/>
        </w:rPr>
        <w:annotationRef/>
      </w:r>
      <w:r>
        <w:t>I agree. The name of the tool has similar limitations, but that is up to you!</w:t>
      </w:r>
    </w:p>
  </w:comment>
  <w:comment w:id="10" w:author="Alex Bott" w:date="2019-07-08T01:05:00Z" w:initials="AB">
    <w:p w14:paraId="6F66AB5E" w14:textId="77777777" w:rsidR="00A71DFB" w:rsidRDefault="00A71DFB">
      <w:pPr>
        <w:pStyle w:val="CommentText"/>
      </w:pPr>
      <w:r>
        <w:rPr>
          <w:rStyle w:val="CommentReference"/>
        </w:rPr>
        <w:annotationRef/>
      </w:r>
      <w:r>
        <w:rPr>
          <w:color w:val="494A4C"/>
          <w:sz w:val="18"/>
          <w:szCs w:val="18"/>
          <w:shd w:val="clear" w:color="auto" w:fill="FFFFFF"/>
        </w:rPr>
        <w:t>0000-0003-2273-8922</w:t>
      </w:r>
    </w:p>
  </w:comment>
  <w:comment w:id="11" w:author="Jason Gertz" w:date="2019-07-02T15:03:00Z" w:initials="JG">
    <w:p w14:paraId="498D8C67" w14:textId="77777777" w:rsidR="00A71DFB" w:rsidRPr="00F1676C" w:rsidRDefault="00A71DFB" w:rsidP="00F1676C">
      <w:pPr>
        <w:rPr>
          <w:rFonts w:ascii="Times New Roman" w:eastAsia="Times New Roman" w:hAnsi="Times New Roman" w:cs="Times New Roman"/>
          <w:sz w:val="24"/>
          <w:szCs w:val="24"/>
        </w:rPr>
      </w:pPr>
      <w:r>
        <w:rPr>
          <w:rStyle w:val="CommentReference"/>
        </w:rPr>
        <w:annotationRef/>
      </w:r>
      <w:r>
        <w:t xml:space="preserve">Thanks for including me. It’s usually best for PIs to be in the back and trainees to be in the front of the author list, so I should probably be next to Aaron, but the author order is totally up to you. </w:t>
      </w:r>
      <w:proofErr w:type="spellStart"/>
      <w:r>
        <w:t>Orcid</w:t>
      </w:r>
      <w:proofErr w:type="spellEnd"/>
      <w:r>
        <w:t xml:space="preserve"> ID: </w:t>
      </w:r>
      <w:hyperlink r:id="rId1" w:history="1">
        <w:r w:rsidRPr="00F1676C">
          <w:rPr>
            <w:rFonts w:eastAsia="Times New Roman"/>
            <w:color w:val="2E7F9F"/>
            <w:sz w:val="21"/>
            <w:szCs w:val="21"/>
            <w:u w:val="single"/>
            <w:shd w:val="clear" w:color="auto" w:fill="F9F9F9"/>
          </w:rPr>
          <w:t>https://orcid.org/0000-0001-7568-6789</w:t>
        </w:r>
      </w:hyperlink>
    </w:p>
    <w:p w14:paraId="56502961" w14:textId="77777777" w:rsidR="00A71DFB" w:rsidRDefault="00A71DFB">
      <w:pPr>
        <w:pStyle w:val="CommentText"/>
      </w:pPr>
    </w:p>
  </w:comment>
  <w:comment w:id="12" w:author="Jeff Morgan" w:date="2019-07-02T20:43:00Z" w:initials="JM">
    <w:p w14:paraId="7BB1943E" w14:textId="77777777" w:rsidR="00A71DFB" w:rsidRDefault="00A71DFB">
      <w:pPr>
        <w:pStyle w:val="CommentText"/>
      </w:pPr>
      <w:r>
        <w:rPr>
          <w:rStyle w:val="CommentReference"/>
        </w:rPr>
        <w:annotationRef/>
      </w:r>
      <w:r>
        <w:t>I’m going to leave them, but you should automate hyphenation across lines throughout the document (if you want hyphenation). At least in the Word document I have, the hyphens are hard-coded, so if I wanted to add a couple word to the first line, you’d end up with “How- ever” in the middle of the second line…</w:t>
      </w:r>
    </w:p>
  </w:comment>
  <w:comment w:id="13" w:author="yeyun.ouyang@biochem.utah.edu" w:date="2019-07-05T14:23:00Z" w:initials="y">
    <w:p w14:paraId="47054F52" w14:textId="77777777" w:rsidR="00A71DFB" w:rsidRDefault="00A71DFB">
      <w:pPr>
        <w:pStyle w:val="CommentText"/>
      </w:pPr>
      <w:r>
        <w:rPr>
          <w:rStyle w:val="CommentReference"/>
        </w:rPr>
        <w:annotationRef/>
      </w:r>
      <w:r>
        <w:t>Who are average users? Average is a little vague.</w:t>
      </w:r>
    </w:p>
  </w:comment>
  <w:comment w:id="18" w:author="yeyun.ouyang@biochem.utah.edu" w:date="2019-07-05T14:25:00Z" w:initials="y">
    <w:p w14:paraId="4C13C5E3" w14:textId="77777777" w:rsidR="00A71DFB" w:rsidRDefault="00A71DFB">
      <w:pPr>
        <w:pStyle w:val="CommentText"/>
      </w:pPr>
      <w:r>
        <w:rPr>
          <w:rStyle w:val="CommentReference"/>
        </w:rPr>
        <w:annotationRef/>
      </w:r>
      <w:r>
        <w:t>Maybe it’s important too that the output from your pipeline is consistent with previous data using homemade pipeline. On top of that re-analyzing data gives the potential to identify putative mechanism…</w:t>
      </w:r>
    </w:p>
  </w:comment>
  <w:comment w:id="26" w:author="yeyun.ouyang@biochem.utah.edu" w:date="2019-07-05T14:28:00Z" w:initials="y">
    <w:p w14:paraId="3F3D92AE" w14:textId="77777777" w:rsidR="00A71DFB" w:rsidRDefault="00A71DFB">
      <w:pPr>
        <w:pStyle w:val="CommentText"/>
      </w:pPr>
      <w:r>
        <w:rPr>
          <w:rStyle w:val="CommentReference"/>
        </w:rPr>
        <w:annotationRef/>
      </w:r>
      <w:r>
        <w:t>becoming</w:t>
      </w:r>
    </w:p>
  </w:comment>
  <w:comment w:id="29" w:author="Jason Gertz" w:date="2019-07-02T15:08:00Z" w:initials="JG">
    <w:p w14:paraId="43BF4AF6" w14:textId="77777777" w:rsidR="00A71DFB" w:rsidRDefault="00A71DFB">
      <w:pPr>
        <w:pStyle w:val="CommentText"/>
      </w:pPr>
      <w:r>
        <w:rPr>
          <w:rStyle w:val="CommentReference"/>
        </w:rPr>
        <w:annotationRef/>
      </w:r>
      <w:r>
        <w:t>11 years does not two decades make ;)</w:t>
      </w:r>
    </w:p>
  </w:comment>
  <w:comment w:id="40" w:author="Jason Gertz" w:date="2019-07-02T15:09:00Z" w:initials="JG">
    <w:p w14:paraId="7D60C096" w14:textId="77777777" w:rsidR="00A71DFB" w:rsidRDefault="00A71DFB">
      <w:pPr>
        <w:pStyle w:val="CommentText"/>
      </w:pPr>
      <w:r>
        <w:rPr>
          <w:rStyle w:val="CommentReference"/>
        </w:rPr>
        <w:annotationRef/>
      </w:r>
      <w:r>
        <w:t>Single cell RNA-seq is more recent than ribosome profiling</w:t>
      </w:r>
    </w:p>
  </w:comment>
  <w:comment w:id="39" w:author="Jeff Morgan" w:date="2019-07-02T19:56:00Z" w:initials="JM">
    <w:p w14:paraId="7C1C8801" w14:textId="77777777" w:rsidR="00A71DFB" w:rsidRDefault="00A71DFB">
      <w:pPr>
        <w:pStyle w:val="CommentText"/>
      </w:pPr>
      <w:r>
        <w:rPr>
          <w:rStyle w:val="CommentReference"/>
        </w:rPr>
        <w:annotationRef/>
      </w:r>
      <w:r>
        <w:t xml:space="preserve">Ribosome profiling is less recent than </w:t>
      </w:r>
      <w:proofErr w:type="spellStart"/>
      <w:r>
        <w:t>scRNA</w:t>
      </w:r>
      <w:proofErr w:type="spellEnd"/>
      <w:r>
        <w:t>-seq. This should be changed in some appropriate manner.</w:t>
      </w:r>
    </w:p>
  </w:comment>
  <w:comment w:id="41" w:author="Jeff Morgan" w:date="2019-07-02T20:43:00Z" w:initials="JM">
    <w:p w14:paraId="5DFD1B2E" w14:textId="77777777" w:rsidR="00A71DFB" w:rsidRDefault="00A71DFB">
      <w:pPr>
        <w:pStyle w:val="CommentText"/>
      </w:pPr>
      <w:r>
        <w:rPr>
          <w:rStyle w:val="CommentReference"/>
        </w:rPr>
        <w:annotationRef/>
      </w:r>
      <w:r>
        <w:t>To many, “while” explicitly implies time passing. I prefer “though”/”although” in most cases.</w:t>
      </w:r>
    </w:p>
  </w:comment>
  <w:comment w:id="47" w:author="Aaron Quinlan" w:date="2019-07-07T14:29:00Z" w:initials="ARQ">
    <w:p w14:paraId="5AEEA433" w14:textId="77777777" w:rsidR="00A71DFB" w:rsidRDefault="00A71DFB">
      <w:pPr>
        <w:pStyle w:val="CommentText"/>
      </w:pPr>
      <w:r>
        <w:rPr>
          <w:rStyle w:val="CommentReference"/>
        </w:rPr>
        <w:annotationRef/>
      </w:r>
      <w:r>
        <w:t>This sentence could probably be simplified.</w:t>
      </w:r>
    </w:p>
  </w:comment>
  <w:comment w:id="74" w:author="Alex Bott" w:date="2019-07-08T01:18:00Z" w:initials="AB">
    <w:p w14:paraId="50C9288A" w14:textId="77777777" w:rsidR="00A71DFB" w:rsidRDefault="00A71DFB">
      <w:pPr>
        <w:pStyle w:val="CommentText"/>
      </w:pPr>
      <w:r>
        <w:rPr>
          <w:rStyle w:val="CommentReference"/>
        </w:rPr>
        <w:annotationRef/>
      </w:r>
      <w:r>
        <w:t>Core facility?</w:t>
      </w:r>
    </w:p>
  </w:comment>
  <w:comment w:id="78" w:author="Alex Bott" w:date="2019-07-08T01:19:00Z" w:initials="AB">
    <w:p w14:paraId="502513DE" w14:textId="77777777" w:rsidR="00A71DFB" w:rsidRDefault="00A71DFB">
      <w:pPr>
        <w:pStyle w:val="CommentText"/>
      </w:pPr>
      <w:r>
        <w:rPr>
          <w:rStyle w:val="CommentReference"/>
        </w:rPr>
        <w:annotationRef/>
      </w:r>
      <w:r>
        <w:t>. These are certainly obscured to the novice user.</w:t>
      </w:r>
    </w:p>
  </w:comment>
  <w:comment w:id="79" w:author="yeyun.ouyang@biochem.utah.edu" w:date="2019-07-05T14:32:00Z" w:initials="y">
    <w:p w14:paraId="49D2FBC6" w14:textId="77777777" w:rsidR="00A71DFB" w:rsidRDefault="00A71DFB">
      <w:pPr>
        <w:pStyle w:val="CommentText"/>
      </w:pPr>
      <w:r>
        <w:rPr>
          <w:rStyle w:val="CommentReference"/>
        </w:rPr>
        <w:annotationRef/>
      </w:r>
      <w:r>
        <w:t>Maybe a better way to connect here is:</w:t>
      </w:r>
    </w:p>
    <w:p w14:paraId="3E11B405" w14:textId="77777777" w:rsidR="00A71DFB" w:rsidRDefault="00A71DFB">
      <w:pPr>
        <w:pStyle w:val="CommentText"/>
      </w:pPr>
      <w:r>
        <w:t>RNA-seq is a matured tech, and here are the biases…</w:t>
      </w:r>
    </w:p>
    <w:p w14:paraId="4833FC88" w14:textId="77777777" w:rsidR="00A71DFB" w:rsidRDefault="00A71DFB">
      <w:pPr>
        <w:pStyle w:val="CommentText"/>
      </w:pPr>
      <w:r>
        <w:t>For a less matured tech, ribosome profiling as an example…</w:t>
      </w:r>
    </w:p>
  </w:comment>
  <w:comment w:id="96" w:author="Aaron Quinlan" w:date="2019-07-07T14:29:00Z" w:initials="ARQ">
    <w:p w14:paraId="27F286A5" w14:textId="77777777" w:rsidR="00A71DFB" w:rsidRDefault="00A71DFB">
      <w:pPr>
        <w:pStyle w:val="CommentText"/>
      </w:pPr>
      <w:r>
        <w:rPr>
          <w:rStyle w:val="CommentReference"/>
        </w:rPr>
        <w:annotationRef/>
      </w:r>
      <w:r>
        <w:t>Could probably be stated more clearly</w:t>
      </w:r>
    </w:p>
  </w:comment>
  <w:comment w:id="105" w:author="Jason Gertz" w:date="2019-07-02T15:12:00Z" w:initials="JG">
    <w:p w14:paraId="2F997F03" w14:textId="77777777" w:rsidR="00A71DFB" w:rsidRDefault="00A71DFB">
      <w:pPr>
        <w:pStyle w:val="CommentText"/>
      </w:pPr>
      <w:r>
        <w:rPr>
          <w:rStyle w:val="CommentReference"/>
        </w:rPr>
        <w:annotationRef/>
      </w:r>
      <w:r>
        <w:t>Add citation</w:t>
      </w:r>
    </w:p>
  </w:comment>
  <w:comment w:id="110" w:author="yeyun.ouyang@biochem.utah.edu" w:date="2019-07-05T14:35:00Z" w:initials="y">
    <w:p w14:paraId="63685E64" w14:textId="77777777" w:rsidR="00A71DFB" w:rsidRDefault="00A71DFB">
      <w:pPr>
        <w:pStyle w:val="CommentText"/>
      </w:pPr>
      <w:r>
        <w:rPr>
          <w:rStyle w:val="CommentReference"/>
        </w:rPr>
        <w:annotationRef/>
      </w:r>
      <w:r>
        <w:t>Needed to be developed</w:t>
      </w:r>
    </w:p>
  </w:comment>
  <w:comment w:id="108" w:author="Alex Bott" w:date="2019-07-08T01:25:00Z" w:initials="AB">
    <w:p w14:paraId="39780E68" w14:textId="77777777" w:rsidR="00A71DFB" w:rsidRDefault="00A71DFB">
      <w:pPr>
        <w:pStyle w:val="CommentText"/>
      </w:pPr>
      <w:r>
        <w:rPr>
          <w:rStyle w:val="CommentReference"/>
        </w:rPr>
        <w:annotationRef/>
      </w:r>
      <w:r>
        <w:t>I think this point should be emphasized. As a total beginner, your pipeline was capable of guiding me through the process.</w:t>
      </w:r>
    </w:p>
  </w:comment>
  <w:comment w:id="122" w:author="yeyun.ouyang@biochem.utah.edu" w:date="2019-07-05T14:37:00Z" w:initials="y">
    <w:p w14:paraId="2ADC028B" w14:textId="77777777" w:rsidR="00A71DFB" w:rsidRDefault="00A71DFB">
      <w:pPr>
        <w:pStyle w:val="CommentText"/>
      </w:pPr>
      <w:r>
        <w:rPr>
          <w:rStyle w:val="CommentReference"/>
        </w:rPr>
        <w:annotationRef/>
      </w:r>
      <w:r>
        <w:t>Maintain high quality of …</w:t>
      </w:r>
    </w:p>
  </w:comment>
  <w:comment w:id="140" w:author="Aaron Quinlan" w:date="2019-07-07T14:33:00Z" w:initials="ARQ">
    <w:p w14:paraId="1C5027BC" w14:textId="77777777" w:rsidR="00A71DFB" w:rsidRDefault="00A71DFB">
      <w:pPr>
        <w:pStyle w:val="CommentText"/>
      </w:pPr>
      <w:r>
        <w:rPr>
          <w:rStyle w:val="CommentReference"/>
        </w:rPr>
        <w:annotationRef/>
      </w:r>
      <w:r>
        <w:t xml:space="preserve">Is it based upon </w:t>
      </w:r>
      <w:proofErr w:type="spellStart"/>
      <w:r>
        <w:t>snakemake</w:t>
      </w:r>
      <w:proofErr w:type="spellEnd"/>
      <w:r>
        <w:t xml:space="preserve">, </w:t>
      </w:r>
      <w:proofErr w:type="spellStart"/>
      <w:r>
        <w:t>Nextflow</w:t>
      </w:r>
      <w:proofErr w:type="spellEnd"/>
      <w:r>
        <w:t>, or some other standardized workflow engine?  If so, should probably say so at this point.</w:t>
      </w:r>
    </w:p>
  </w:comment>
  <w:comment w:id="141" w:author="Alex Bott" w:date="2019-07-08T01:28:00Z" w:initials="AB">
    <w:p w14:paraId="4DCD6EB1" w14:textId="77777777" w:rsidR="00A71DFB" w:rsidRDefault="00A71DFB">
      <w:pPr>
        <w:pStyle w:val="CommentText"/>
      </w:pPr>
      <w:r>
        <w:rPr>
          <w:rStyle w:val="CommentReference"/>
        </w:rPr>
        <w:annotationRef/>
      </w:r>
      <w:r>
        <w:t>Very Jared term!</w:t>
      </w:r>
    </w:p>
  </w:comment>
  <w:comment w:id="170" w:author="Jeff Morgan" w:date="2019-07-02T21:12:00Z" w:initials="JM">
    <w:p w14:paraId="43FFC541" w14:textId="77777777" w:rsidR="00A71DFB" w:rsidRDefault="00A71DFB">
      <w:pPr>
        <w:pStyle w:val="CommentText"/>
      </w:pPr>
      <w:r>
        <w:rPr>
          <w:rStyle w:val="CommentReference"/>
        </w:rPr>
        <w:annotationRef/>
      </w:r>
      <w:r>
        <w:t>I’m actually not sure how common a 5</w:t>
      </w:r>
      <w:r w:rsidRPr="0047579E">
        <w:t>′</w:t>
      </w:r>
      <w:r>
        <w:t xml:space="preserve"> bias would be. I guess if you were doing some sort of cap-capture sequencing.</w:t>
      </w:r>
    </w:p>
  </w:comment>
  <w:comment w:id="189" w:author="Jeff Morgan" w:date="2019-07-02T20:27:00Z" w:initials="JM">
    <w:p w14:paraId="223132BE" w14:textId="77777777" w:rsidR="00A71DFB" w:rsidRDefault="00A71DFB">
      <w:pPr>
        <w:pStyle w:val="CommentText"/>
      </w:pPr>
      <w:r>
        <w:rPr>
          <w:rStyle w:val="CommentReference"/>
        </w:rPr>
        <w:annotationRef/>
      </w:r>
      <w:r>
        <w:t>I don’t think you can say this is a general way. Without some random barcode / UMI somewhere in the library prep, there’s no way to define PCR duplicates. And, in that context, “minimize” doesn’t really make any sense. You either remove PCR duplicates or you don’t. But there’s nothing you can do post facto to minimize their presence in the library.</w:t>
      </w:r>
    </w:p>
  </w:comment>
  <w:comment w:id="190" w:author="Jeff Morgan" w:date="2019-07-02T20:27:00Z" w:initials="JM">
    <w:p w14:paraId="118E4DFE" w14:textId="77777777" w:rsidR="00A71DFB" w:rsidRDefault="00A71DFB">
      <w:pPr>
        <w:pStyle w:val="CommentText"/>
      </w:pPr>
      <w:r>
        <w:rPr>
          <w:rStyle w:val="CommentReference"/>
        </w:rPr>
        <w:annotationRef/>
      </w:r>
      <w:r>
        <w:t xml:space="preserve">At this point in the analysis I don’t think you can say anything about the variety of </w:t>
      </w:r>
      <w:r w:rsidRPr="00B434AE">
        <w:rPr>
          <w:b/>
        </w:rPr>
        <w:t>transcripts</w:t>
      </w:r>
      <w:r>
        <w:t xml:space="preserve"> captured. Correct me if I’m wrong, but I think your point here is just looking at nucleotide distribution across read lengths / overly abundant sequences making up a significant proportion of the library.</w:t>
      </w:r>
    </w:p>
  </w:comment>
  <w:comment w:id="196" w:author="yeyun.ouyang@biochem.utah.edu" w:date="2019-07-05T14:41:00Z" w:initials="y">
    <w:p w14:paraId="33DB9DCC" w14:textId="77777777" w:rsidR="00A71DFB" w:rsidRDefault="00A71DFB">
      <w:pPr>
        <w:pStyle w:val="CommentText"/>
      </w:pPr>
      <w:r>
        <w:rPr>
          <w:rStyle w:val="CommentReference"/>
        </w:rPr>
        <w:annotationRef/>
      </w:r>
      <w:r>
        <w:t xml:space="preserve">This is true for every step from </w:t>
      </w:r>
      <w:proofErr w:type="spellStart"/>
      <w:r>
        <w:t>xpresspipe</w:t>
      </w:r>
      <w:proofErr w:type="spellEnd"/>
      <w:r>
        <w:t xml:space="preserve"> to </w:t>
      </w:r>
      <w:proofErr w:type="spellStart"/>
      <w:r>
        <w:t>xpressplot</w:t>
      </w:r>
      <w:proofErr w:type="spellEnd"/>
      <w:r>
        <w:t xml:space="preserve">. But it sounds like here that this is only for </w:t>
      </w:r>
      <w:proofErr w:type="spellStart"/>
      <w:r>
        <w:t>xpressplot</w:t>
      </w:r>
      <w:proofErr w:type="spellEnd"/>
      <w:r>
        <w:t>.</w:t>
      </w:r>
    </w:p>
  </w:comment>
  <w:comment w:id="208" w:author="Jeff Morgan" w:date="2019-07-02T20:22:00Z" w:initials="JM">
    <w:p w14:paraId="3EFF8441" w14:textId="77777777" w:rsidR="00A71DFB" w:rsidRDefault="00A71DFB">
      <w:pPr>
        <w:pStyle w:val="CommentText"/>
      </w:pPr>
      <w:r>
        <w:rPr>
          <w:rStyle w:val="CommentReference"/>
        </w:rPr>
        <w:annotationRef/>
      </w:r>
      <w:r>
        <w:t>Ribosome profiling is just a different workup to get to the sequencing. In the end it’s still just a single-end library, so it’s not quite correct to me to separate it in the list here. I would change the language somehow to stipulate the necessary differences in analysis between ribosome profiling and mRNA sequencing, not that they are different library types.</w:t>
      </w:r>
    </w:p>
  </w:comment>
  <w:comment w:id="209" w:author="yeyun.ouyang@biochem.utah.edu" w:date="2019-07-05T14:43:00Z" w:initials="y">
    <w:p w14:paraId="67E8AEB1" w14:textId="77777777" w:rsidR="00A71DFB" w:rsidRDefault="00A71DFB">
      <w:pPr>
        <w:pStyle w:val="CommentText"/>
      </w:pPr>
      <w:r>
        <w:rPr>
          <w:rStyle w:val="CommentReference"/>
        </w:rPr>
        <w:annotationRef/>
      </w:r>
      <w:r>
        <w:t xml:space="preserve">Is this grammatically correct? Do you mean </w:t>
      </w:r>
      <w:proofErr w:type="spellStart"/>
      <w:r>
        <w:t>stadnards</w:t>
      </w:r>
      <w:proofErr w:type="spellEnd"/>
      <w:r>
        <w:t xml:space="preserve"> to ensure the standardization of read processing?</w:t>
      </w:r>
    </w:p>
  </w:comment>
  <w:comment w:id="211" w:author="Jason Gertz" w:date="2019-07-02T15:31:00Z" w:initials="JG">
    <w:p w14:paraId="4655FBAF" w14:textId="77777777" w:rsidR="00A71DFB" w:rsidRDefault="00A71DFB">
      <w:pPr>
        <w:pStyle w:val="CommentText"/>
      </w:pPr>
      <w:r>
        <w:rPr>
          <w:rStyle w:val="CommentReference"/>
        </w:rPr>
        <w:annotationRef/>
      </w:r>
      <w:r>
        <w:t xml:space="preserve">Is this a standardization method or are you trying to say to </w:t>
      </w:r>
      <w:proofErr w:type="gramStart"/>
      <w:r>
        <w:t>ensure…</w:t>
      </w:r>
      <w:proofErr w:type="gramEnd"/>
    </w:p>
  </w:comment>
  <w:comment w:id="214" w:author="Jeff Morgan" w:date="2019-07-02T20:12:00Z" w:initials="JM">
    <w:p w14:paraId="5F9CE119" w14:textId="77777777" w:rsidR="00A71DFB" w:rsidRDefault="00A71DFB">
      <w:pPr>
        <w:pStyle w:val="CommentText"/>
      </w:pPr>
      <w:r>
        <w:rPr>
          <w:rStyle w:val="CommentReference"/>
        </w:rPr>
        <w:annotationRef/>
      </w:r>
      <w:r>
        <w:t>I don’t know why this sentence is here.</w:t>
      </w:r>
    </w:p>
  </w:comment>
  <w:comment w:id="213" w:author="Alex Bott" w:date="2019-07-08T01:31:00Z" w:initials="AB">
    <w:p w14:paraId="5D1C5E01" w14:textId="77777777" w:rsidR="00A71DFB" w:rsidRDefault="00A71DFB">
      <w:pPr>
        <w:pStyle w:val="CommentText"/>
      </w:pPr>
      <w:r>
        <w:rPr>
          <w:rStyle w:val="CommentReference"/>
        </w:rPr>
        <w:annotationRef/>
      </w:r>
      <w:r>
        <w:t>Seems that you shouldn’t say something like this.</w:t>
      </w:r>
    </w:p>
  </w:comment>
  <w:comment w:id="222" w:author="Jeff Morgan" w:date="2019-07-02T20:13:00Z" w:initials="JM">
    <w:p w14:paraId="29C2673D" w14:textId="77777777" w:rsidR="00A71DFB" w:rsidRDefault="00A71DFB">
      <w:pPr>
        <w:pStyle w:val="CommentText"/>
      </w:pPr>
      <w:r>
        <w:rPr>
          <w:rStyle w:val="CommentReference"/>
        </w:rPr>
        <w:annotationRef/>
      </w:r>
      <w:r>
        <w:t>see above comment</w:t>
      </w:r>
    </w:p>
  </w:comment>
  <w:comment w:id="223" w:author="Alex Bott" w:date="2019-07-08T01:32:00Z" w:initials="AB">
    <w:p w14:paraId="244F472C" w14:textId="77777777" w:rsidR="00A71DFB" w:rsidRDefault="00A71DFB">
      <w:pPr>
        <w:pStyle w:val="CommentText"/>
      </w:pPr>
      <w:r>
        <w:rPr>
          <w:rStyle w:val="CommentReference"/>
        </w:rPr>
        <w:annotationRef/>
      </w:r>
      <w:r>
        <w:t>Even more emphasis for pair end usage? You can sell it more broadly.</w:t>
      </w:r>
    </w:p>
  </w:comment>
  <w:comment w:id="207" w:author="Aaron Quinlan" w:date="2019-07-07T14:42:00Z" w:initials="ARQ">
    <w:p w14:paraId="3FE2F7CE" w14:textId="77777777" w:rsidR="00A71DFB" w:rsidRDefault="00A71DFB">
      <w:pPr>
        <w:pStyle w:val="CommentText"/>
      </w:pPr>
      <w:r>
        <w:rPr>
          <w:rStyle w:val="CommentReference"/>
        </w:rPr>
        <w:annotationRef/>
      </w:r>
      <w:r>
        <w:t xml:space="preserve">This paragraph needs to say what processing the </w:t>
      </w:r>
      <w:proofErr w:type="spellStart"/>
      <w:r>
        <w:t>XPRESSpipe</w:t>
      </w:r>
      <w:proofErr w:type="spellEnd"/>
      <w:r>
        <w:t xml:space="preserve"> handles. Is it alignment?  </w:t>
      </w:r>
    </w:p>
  </w:comment>
  <w:comment w:id="225" w:author="Jeff Morgan" w:date="2019-07-02T20:15:00Z" w:initials="JM">
    <w:p w14:paraId="5D3E2440" w14:textId="77777777" w:rsidR="00A71DFB" w:rsidRDefault="00A71DFB">
      <w:pPr>
        <w:pStyle w:val="CommentText"/>
      </w:pPr>
      <w:r>
        <w:rPr>
          <w:rStyle w:val="CommentReference"/>
        </w:rPr>
        <w:annotationRef/>
      </w:r>
      <w:r>
        <w:t>What parameters? You were just talking about features?</w:t>
      </w:r>
    </w:p>
  </w:comment>
  <w:comment w:id="226" w:author="Jeff Morgan" w:date="2019-07-02T20:28:00Z" w:initials="JM">
    <w:p w14:paraId="3AE5634F" w14:textId="77777777" w:rsidR="00A71DFB" w:rsidRDefault="00A71DFB">
      <w:pPr>
        <w:pStyle w:val="CommentText"/>
      </w:pPr>
      <w:r>
        <w:rPr>
          <w:rStyle w:val="CommentReference"/>
        </w:rPr>
        <w:annotationRef/>
      </w:r>
      <w:r>
        <w:t>And then you have arguments here, not parameters.</w:t>
      </w:r>
    </w:p>
  </w:comment>
  <w:comment w:id="387" w:author="Jeff Morgan" w:date="2019-07-02T20:44:00Z" w:initials="JM">
    <w:p w14:paraId="0B6C6A47" w14:textId="77777777" w:rsidR="00A71DFB" w:rsidRDefault="00A71DFB">
      <w:pPr>
        <w:pStyle w:val="CommentText"/>
      </w:pPr>
      <w:r>
        <w:rPr>
          <w:rStyle w:val="CommentReference"/>
        </w:rPr>
        <w:annotationRef/>
      </w:r>
      <w:r>
        <w:t>What’s the default for this one?</w:t>
      </w:r>
    </w:p>
  </w:comment>
  <w:comment w:id="454" w:author="Aaron Quinlan" w:date="2019-07-07T14:43:00Z" w:initials="ARQ">
    <w:p w14:paraId="507A7D15" w14:textId="77777777" w:rsidR="00A71DFB" w:rsidRDefault="00A71DFB">
      <w:pPr>
        <w:pStyle w:val="CommentText"/>
      </w:pPr>
      <w:r>
        <w:rPr>
          <w:rStyle w:val="CommentReference"/>
        </w:rPr>
        <w:annotationRef/>
      </w:r>
      <w:r>
        <w:t>I would exclude compilation from the manuscript.</w:t>
      </w:r>
    </w:p>
  </w:comment>
  <w:comment w:id="460" w:author="Jeff Morgan" w:date="2019-07-02T20:42:00Z" w:initials="JM">
    <w:p w14:paraId="21C13122" w14:textId="77777777" w:rsidR="00A71DFB" w:rsidRDefault="00A71DFB">
      <w:pPr>
        <w:pStyle w:val="CommentText"/>
      </w:pPr>
      <w:r>
        <w:rPr>
          <w:rStyle w:val="CommentReference"/>
        </w:rPr>
        <w:annotationRef/>
      </w:r>
      <w:r>
        <w:t>It looks ok on the pdf, but I would be careful with these special characters. Make sure the single and double quotes and tildes are the correct Unicode throughout. You don’t want people copy-pasting from your manuscript and not being able to execute your commands.</w:t>
      </w:r>
    </w:p>
  </w:comment>
  <w:comment w:id="468" w:author="Jeff Morgan" w:date="2019-07-02T20:45:00Z" w:initials="JM">
    <w:p w14:paraId="4A81568F" w14:textId="77777777" w:rsidR="00A71DFB" w:rsidRDefault="00A71DFB">
      <w:pPr>
        <w:pStyle w:val="CommentText"/>
      </w:pPr>
      <w:r>
        <w:rPr>
          <w:rStyle w:val="CommentReference"/>
        </w:rPr>
        <w:annotationRef/>
      </w:r>
    </w:p>
  </w:comment>
  <w:comment w:id="464" w:author="Alex Bott" w:date="2019-07-08T01:34:00Z" w:initials="AB">
    <w:p w14:paraId="106A31AA" w14:textId="77777777" w:rsidR="00A71DFB" w:rsidRDefault="00A71DFB">
      <w:pPr>
        <w:pStyle w:val="CommentText"/>
      </w:pPr>
      <w:r>
        <w:rPr>
          <w:rStyle w:val="CommentReference"/>
        </w:rPr>
        <w:annotationRef/>
      </w:r>
      <w:r>
        <w:t xml:space="preserve">I would refer to Aaron’s statement about install explanation/usage going into the documentation on </w:t>
      </w:r>
      <w:proofErr w:type="spellStart"/>
      <w:r>
        <w:t>readthedocs</w:t>
      </w:r>
      <w:proofErr w:type="spellEnd"/>
      <w:r>
        <w:t>.</w:t>
      </w:r>
    </w:p>
  </w:comment>
  <w:comment w:id="474" w:author="Jeff Morgan" w:date="2019-07-02T20:45:00Z" w:initials="JM">
    <w:p w14:paraId="2775F7FC" w14:textId="77777777" w:rsidR="00A71DFB" w:rsidRDefault="00A71DFB">
      <w:pPr>
        <w:pStyle w:val="CommentText"/>
      </w:pPr>
      <w:r>
        <w:rPr>
          <w:rStyle w:val="CommentReference"/>
        </w:rPr>
        <w:annotationRef/>
      </w:r>
      <w:r>
        <w:t>You have “compute node” here and “computing node” above</w:t>
      </w:r>
    </w:p>
  </w:comment>
  <w:comment w:id="465" w:author="Aaron Quinlan" w:date="2019-07-07T14:44:00Z" w:initials="ARQ">
    <w:p w14:paraId="143FC080" w14:textId="77777777" w:rsidR="00A71DFB" w:rsidRDefault="00A71DFB">
      <w:pPr>
        <w:pStyle w:val="CommentText"/>
      </w:pPr>
      <w:r>
        <w:rPr>
          <w:rStyle w:val="CommentReference"/>
        </w:rPr>
        <w:annotationRef/>
      </w:r>
      <w:r>
        <w:t>To me, all of this belongs in the docs, not the manuscript. The manuscript should focus more on what the tools does and how that improves upon what other tools do.</w:t>
      </w:r>
    </w:p>
  </w:comment>
  <w:comment w:id="508" w:author="Jeff Morgan" w:date="2019-07-02T20:48:00Z" w:initials="JM">
    <w:p w14:paraId="1720DE38" w14:textId="77777777" w:rsidR="00A71DFB" w:rsidRDefault="00A71DFB">
      <w:pPr>
        <w:pStyle w:val="CommentText"/>
      </w:pPr>
      <w:r>
        <w:rPr>
          <w:rStyle w:val="CommentReference"/>
        </w:rPr>
        <w:annotationRef/>
      </w:r>
      <w:r>
        <w:t>I’m not familiar with the term. Is “transcriptome” ok?</w:t>
      </w:r>
    </w:p>
  </w:comment>
  <w:comment w:id="496" w:author="Aaron Quinlan" w:date="2019-07-07T14:45:00Z" w:initials="ARQ">
    <w:p w14:paraId="12453970" w14:textId="77777777" w:rsidR="00A71DFB" w:rsidRDefault="00A71DFB">
      <w:pPr>
        <w:pStyle w:val="CommentText"/>
      </w:pPr>
      <w:r>
        <w:rPr>
          <w:rStyle w:val="CommentReference"/>
        </w:rPr>
        <w:annotationRef/>
      </w:r>
      <w:r>
        <w:t>This is more relevant for a manuscript, but it still reads as documentation.</w:t>
      </w:r>
    </w:p>
  </w:comment>
  <w:comment w:id="519" w:author="JONATHAN ROBERT BELYEU" w:date="2019-07-06T15:25:00Z" w:initials="JRB">
    <w:p w14:paraId="228F6E0F" w14:textId="77777777" w:rsidR="00A71DFB" w:rsidRDefault="00A71DFB">
      <w:pPr>
        <w:pStyle w:val="CommentText"/>
      </w:pPr>
      <w:r>
        <w:rPr>
          <w:rStyle w:val="CommentReference"/>
        </w:rPr>
        <w:annotationRef/>
      </w:r>
      <w:r>
        <w:t>I’d try to make it clear at the start that this process is automated.</w:t>
      </w:r>
    </w:p>
  </w:comment>
  <w:comment w:id="525" w:author="Aaron Quinlan" w:date="2019-07-07T14:45:00Z" w:initials="ARQ">
    <w:p w14:paraId="67E426E2" w14:textId="77777777" w:rsidR="00A71DFB" w:rsidRDefault="00A71DFB">
      <w:pPr>
        <w:pStyle w:val="CommentText"/>
      </w:pPr>
      <w:r>
        <w:rPr>
          <w:rStyle w:val="CommentReference"/>
        </w:rPr>
        <w:annotationRef/>
      </w:r>
      <w:r>
        <w:t>Why STAR?</w:t>
      </w:r>
    </w:p>
  </w:comment>
  <w:comment w:id="527" w:author="Jeff Morgan" w:date="2019-07-02T20:51:00Z" w:initials="JM">
    <w:p w14:paraId="5524B8DB" w14:textId="77777777" w:rsidR="00A71DFB" w:rsidRDefault="00A71DFB">
      <w:pPr>
        <w:pStyle w:val="CommentText"/>
      </w:pPr>
      <w:r>
        <w:rPr>
          <w:rStyle w:val="CommentReference"/>
        </w:rPr>
        <w:annotationRef/>
      </w:r>
      <w:r>
        <w:t>I may have missed instances above, but you should explicitly include section numbers when referring to other sections, even if it’s just the next section.</w:t>
      </w:r>
    </w:p>
  </w:comment>
  <w:comment w:id="580" w:author="Jeff Morgan" w:date="2019-07-02T20:54:00Z" w:initials="JM">
    <w:p w14:paraId="3CCA5AE2" w14:textId="77777777" w:rsidR="00A71DFB" w:rsidRDefault="00A71DFB">
      <w:pPr>
        <w:pStyle w:val="CommentText"/>
      </w:pPr>
      <w:r>
        <w:rPr>
          <w:rStyle w:val="CommentReference"/>
        </w:rPr>
        <w:annotationRef/>
      </w:r>
      <w:r>
        <w:t>These aren’t sequencing biases, they’re biological. Artefactual, mostly, but biological.</w:t>
      </w:r>
    </w:p>
  </w:comment>
  <w:comment w:id="633" w:author="Jason Gertz" w:date="2019-07-02T15:38:00Z" w:initials="JG">
    <w:p w14:paraId="2994516D" w14:textId="77777777" w:rsidR="00A71DFB" w:rsidRDefault="00A71DFB">
      <w:pPr>
        <w:pStyle w:val="CommentText"/>
      </w:pPr>
      <w:r>
        <w:rPr>
          <w:rStyle w:val="CommentReference"/>
        </w:rPr>
        <w:annotationRef/>
      </w:r>
      <w:r>
        <w:t>If this is the default, you might want to mention that in the case of RNA-seq datasets, you should set them to 0.</w:t>
      </w:r>
    </w:p>
  </w:comment>
  <w:comment w:id="641" w:author="Jeff Morgan" w:date="2019-07-02T20:56:00Z" w:initials="JM">
    <w:p w14:paraId="2CDA1CE7" w14:textId="77777777" w:rsidR="00A71DFB" w:rsidRDefault="00A71DFB">
      <w:pPr>
        <w:pStyle w:val="CommentText"/>
      </w:pPr>
      <w:r>
        <w:rPr>
          <w:rStyle w:val="CommentReference"/>
        </w:rPr>
        <w:annotationRef/>
      </w:r>
      <w:r>
        <w:t>compared to what?</w:t>
      </w:r>
    </w:p>
  </w:comment>
  <w:comment w:id="663" w:author="Jeff Morgan" w:date="2019-07-02T20:58:00Z" w:initials="JM">
    <w:p w14:paraId="3DD3B507" w14:textId="77777777" w:rsidR="00A71DFB" w:rsidRDefault="00A71DFB">
      <w:pPr>
        <w:pStyle w:val="CommentText"/>
      </w:pPr>
      <w:r>
        <w:rPr>
          <w:rStyle w:val="CommentReference"/>
        </w:rPr>
        <w:annotationRef/>
      </w:r>
      <w:r>
        <w:t>How would this tell you about RNA degradation?</w:t>
      </w:r>
    </w:p>
  </w:comment>
  <w:comment w:id="679" w:author="Jason Gertz" w:date="2019-07-02T16:23:00Z" w:initials="JG">
    <w:p w14:paraId="4FA01540" w14:textId="77777777" w:rsidR="00A71DFB" w:rsidRDefault="00A71DFB">
      <w:pPr>
        <w:pStyle w:val="CommentText"/>
      </w:pPr>
      <w:r>
        <w:rPr>
          <w:rStyle w:val="CommentReference"/>
        </w:rPr>
        <w:annotationRef/>
      </w:r>
      <w:r>
        <w:t xml:space="preserve">Personally, I don’t use cufflinks because it has some weird behaviors (like zeroing out isoforms with reads), or at least it did 4 years ago (it thinks it’s smarter than it is). I think most people use simple counting, using any number of software packages (e.g. </w:t>
      </w:r>
      <w:proofErr w:type="spellStart"/>
      <w:r>
        <w:t>HTSeq</w:t>
      </w:r>
      <w:proofErr w:type="spellEnd"/>
      <w:r>
        <w:t xml:space="preserve">, subread, </w:t>
      </w:r>
      <w:proofErr w:type="spellStart"/>
      <w:r>
        <w:t>bedtools</w:t>
      </w:r>
      <w:proofErr w:type="spellEnd"/>
      <w:r>
        <w:t>) and then run DEseq2 for differential expression.</w:t>
      </w:r>
    </w:p>
  </w:comment>
  <w:comment w:id="699" w:author="Jeff Morgan" w:date="2019-07-05T12:26:00Z" w:initials="JM">
    <w:p w14:paraId="60C813B4" w14:textId="77777777" w:rsidR="00A71DFB" w:rsidRDefault="00A71DFB">
      <w:pPr>
        <w:pStyle w:val="CommentText"/>
      </w:pPr>
      <w:r>
        <w:rPr>
          <w:rStyle w:val="CommentReference"/>
        </w:rPr>
        <w:annotationRef/>
      </w:r>
      <w:r>
        <w:t xml:space="preserve">So, definitely go up to 33. 31,32,33 </w:t>
      </w:r>
      <w:proofErr w:type="spellStart"/>
      <w:r>
        <w:t>nt</w:t>
      </w:r>
      <w:proofErr w:type="spellEnd"/>
      <w:r>
        <w:t xml:space="preserve"> footprints are pretty common in many </w:t>
      </w:r>
      <w:proofErr w:type="spellStart"/>
      <w:r>
        <w:t>bilateria</w:t>
      </w:r>
      <w:proofErr w:type="spellEnd"/>
      <w:r>
        <w:t xml:space="preserve"> sequenced. I’d potentially bump 21 down to 17 based on some of Rachel Green’s stuff.</w:t>
      </w:r>
    </w:p>
    <w:p w14:paraId="76A8D2A7" w14:textId="77777777" w:rsidR="00A71DFB" w:rsidRDefault="00A71DFB">
      <w:pPr>
        <w:pStyle w:val="CommentText"/>
      </w:pPr>
    </w:p>
    <w:p w14:paraId="45A650F2" w14:textId="77777777" w:rsidR="00A71DFB" w:rsidRDefault="00A71DFB">
      <w:pPr>
        <w:pStyle w:val="CommentText"/>
      </w:pPr>
      <w:r>
        <w:t>Correct elsewhere in manuscript as well.</w:t>
      </w:r>
    </w:p>
  </w:comment>
  <w:comment w:id="704" w:author="Jeff Morgan" w:date="2019-07-02T21:09:00Z" w:initials="JM">
    <w:p w14:paraId="40B45829" w14:textId="77777777" w:rsidR="00A71DFB" w:rsidRDefault="00A71DFB">
      <w:pPr>
        <w:pStyle w:val="CommentText"/>
      </w:pPr>
      <w:r>
        <w:rPr>
          <w:rStyle w:val="CommentReference"/>
        </w:rPr>
        <w:annotationRef/>
      </w:r>
      <w:r>
        <w:t xml:space="preserve">Success is in the eye of the beholder here. If you have low input, you will have a less complex library. Doesn’t mean you were unsuccessful. </w:t>
      </w:r>
    </w:p>
  </w:comment>
  <w:comment w:id="731" w:author="Jeff Morgan" w:date="2019-07-02T21:17:00Z" w:initials="JM">
    <w:p w14:paraId="5C4E3C76" w14:textId="77777777" w:rsidR="00A71DFB" w:rsidRDefault="00A71DFB">
      <w:pPr>
        <w:pStyle w:val="CommentText"/>
      </w:pPr>
      <w:r>
        <w:rPr>
          <w:rStyle w:val="CommentReference"/>
        </w:rPr>
        <w:annotationRef/>
      </w:r>
      <w:r>
        <w:t>if this supposed to be footprint?</w:t>
      </w:r>
    </w:p>
  </w:comment>
  <w:comment w:id="732" w:author="Jeff Morgan" w:date="2019-07-02T21:18:00Z" w:initials="JM">
    <w:p w14:paraId="7EAC83F7" w14:textId="77777777" w:rsidR="00A71DFB" w:rsidRDefault="00A71DFB">
      <w:pPr>
        <w:pStyle w:val="CommentText"/>
      </w:pPr>
      <w:r>
        <w:rPr>
          <w:rStyle w:val="CommentReference"/>
        </w:rPr>
        <w:annotationRef/>
      </w:r>
      <w:r>
        <w:t>Not sure what this sentence is telling me. Rephrase? Or cut.</w:t>
      </w:r>
    </w:p>
  </w:comment>
  <w:comment w:id="635" w:author="Aaron Quinlan" w:date="2019-07-07T14:46:00Z" w:initials="ARQ">
    <w:p w14:paraId="7D4741EB" w14:textId="77777777" w:rsidR="00A71DFB" w:rsidRDefault="00A71DFB">
      <w:pPr>
        <w:pStyle w:val="CommentText"/>
      </w:pPr>
      <w:r>
        <w:rPr>
          <w:rStyle w:val="CommentReference"/>
        </w:rPr>
        <w:annotationRef/>
      </w:r>
      <w:r>
        <w:t>I would suggest not using bulleted lists in the prose. Just create different section titles for each bullet</w:t>
      </w:r>
    </w:p>
  </w:comment>
  <w:comment w:id="799" w:author="Jeff Morgan" w:date="2019-07-02T21:25:00Z" w:initials="JM">
    <w:p w14:paraId="6FCC0184" w14:textId="77777777" w:rsidR="00A71DFB" w:rsidRDefault="00A71DFB">
      <w:pPr>
        <w:pStyle w:val="CommentText"/>
      </w:pPr>
      <w:r>
        <w:rPr>
          <w:rStyle w:val="CommentReference"/>
        </w:rPr>
        <w:annotationRef/>
      </w:r>
      <w:r>
        <w:t>I’m not sure if I did this, but the margins seem to have gotten smaller starting here...</w:t>
      </w:r>
    </w:p>
  </w:comment>
  <w:comment w:id="837" w:author="Jason Gertz" w:date="2019-07-02T16:28:00Z" w:initials="JG">
    <w:p w14:paraId="56D95EA5" w14:textId="77777777" w:rsidR="00A71DFB" w:rsidRDefault="00A71DFB">
      <w:pPr>
        <w:pStyle w:val="CommentText"/>
      </w:pPr>
      <w:r>
        <w:rPr>
          <w:rStyle w:val="CommentReference"/>
        </w:rPr>
        <w:annotationRef/>
      </w:r>
      <w:r>
        <w:t>Seems a little odd to have documentation for future features.</w:t>
      </w:r>
    </w:p>
  </w:comment>
  <w:comment w:id="842" w:author="Alex Bott" w:date="2019-07-08T01:35:00Z" w:initials="AB">
    <w:p w14:paraId="54FFEF98" w14:textId="77777777" w:rsidR="00A71DFB" w:rsidRDefault="00A71DFB">
      <w:pPr>
        <w:pStyle w:val="CommentText"/>
      </w:pPr>
      <w:r>
        <w:rPr>
          <w:rStyle w:val="CommentReference"/>
        </w:rPr>
        <w:annotationRef/>
      </w:r>
      <w:r>
        <w:t xml:space="preserve">Are there true </w:t>
      </w:r>
      <w:proofErr w:type="spellStart"/>
      <w:r>
        <w:t>usecases</w:t>
      </w:r>
      <w:proofErr w:type="spellEnd"/>
      <w:r>
        <w:t xml:space="preserve"> here? Analysis or just visualization?</w:t>
      </w:r>
    </w:p>
  </w:comment>
  <w:comment w:id="844" w:author="Aaron Quinlan" w:date="2019-07-07T14:47:00Z" w:initials="ARQ">
    <w:p w14:paraId="5CD2EFDD" w14:textId="77777777" w:rsidR="00A71DFB" w:rsidRDefault="00A71DFB">
      <w:pPr>
        <w:pStyle w:val="CommentText"/>
      </w:pPr>
      <w:r>
        <w:rPr>
          <w:rStyle w:val="CommentReference"/>
        </w:rPr>
        <w:annotationRef/>
      </w:r>
      <w:r>
        <w:t>Better title</w:t>
      </w:r>
    </w:p>
  </w:comment>
  <w:comment w:id="849" w:author="Jason Gertz" w:date="2019-07-02T16:29:00Z" w:initials="JG">
    <w:p w14:paraId="3DE6F6CB" w14:textId="77777777" w:rsidR="00A71DFB" w:rsidRDefault="00A71DFB">
      <w:pPr>
        <w:pStyle w:val="CommentText"/>
      </w:pPr>
      <w:r>
        <w:rPr>
          <w:rStyle w:val="CommentReference"/>
        </w:rPr>
        <w:annotationRef/>
      </w:r>
      <w:r>
        <w:t>Matrices are usually specified as rows by columns</w:t>
      </w:r>
    </w:p>
  </w:comment>
  <w:comment w:id="848" w:author="Alex Bott" w:date="2019-07-08T01:36:00Z" w:initials="AB">
    <w:p w14:paraId="799773D4" w14:textId="77777777" w:rsidR="00A71DFB" w:rsidRDefault="00A71DFB">
      <w:pPr>
        <w:pStyle w:val="CommentText"/>
      </w:pPr>
      <w:r>
        <w:rPr>
          <w:rStyle w:val="CommentReference"/>
        </w:rPr>
        <w:annotationRef/>
      </w:r>
      <w:r>
        <w:t>In R, it’s always [1,2] [rows, columns]. While it might be a pain, it might be better to match the convention.</w:t>
      </w:r>
    </w:p>
  </w:comment>
  <w:comment w:id="851" w:author="Alex Bott" w:date="2019-07-08T01:36:00Z" w:initials="AB">
    <w:p w14:paraId="42439582" w14:textId="77777777" w:rsidR="00A71DFB" w:rsidRDefault="00A71DFB">
      <w:pPr>
        <w:pStyle w:val="CommentText"/>
      </w:pPr>
      <w:r>
        <w:rPr>
          <w:rStyle w:val="CommentReference"/>
        </w:rPr>
        <w:annotationRef/>
      </w:r>
      <w:r>
        <w:t xml:space="preserve">Look up a datatype called a </w:t>
      </w:r>
      <w:proofErr w:type="spellStart"/>
      <w:r>
        <w:t>SummarizedExperiment</w:t>
      </w:r>
      <w:proofErr w:type="spellEnd"/>
      <w:r>
        <w:t>. Interesting way to store data.</w:t>
      </w:r>
    </w:p>
  </w:comment>
  <w:comment w:id="852" w:author="Jason Gertz" w:date="2019-07-02T16:30:00Z" w:initials="JG">
    <w:p w14:paraId="0D1D0E08" w14:textId="77777777" w:rsidR="00A71DFB" w:rsidRDefault="00A71DFB">
      <w:pPr>
        <w:pStyle w:val="CommentText"/>
      </w:pPr>
      <w:r>
        <w:rPr>
          <w:rStyle w:val="CommentReference"/>
        </w:rPr>
        <w:annotationRef/>
      </w:r>
      <w:r>
        <w:t>Can this handle multiple sample variables?</w:t>
      </w:r>
    </w:p>
  </w:comment>
  <w:comment w:id="856" w:author="Alex Bott" w:date="2019-07-08T01:37:00Z" w:initials="AB">
    <w:p w14:paraId="35CB820E" w14:textId="77777777" w:rsidR="00A71DFB" w:rsidRDefault="00A71DFB">
      <w:pPr>
        <w:pStyle w:val="CommentText"/>
      </w:pPr>
      <w:r>
        <w:rPr>
          <w:rStyle w:val="CommentReference"/>
        </w:rPr>
        <w:annotationRef/>
      </w:r>
      <w:r>
        <w:t xml:space="preserve">Seems like TPM is a standard format. </w:t>
      </w:r>
    </w:p>
  </w:comment>
  <w:comment w:id="860" w:author="Jeff Morgan" w:date="2019-07-02T21:29:00Z" w:initials="JM">
    <w:p w14:paraId="1E508F29" w14:textId="77777777" w:rsidR="00A71DFB" w:rsidRDefault="00A71DFB">
      <w:pPr>
        <w:pStyle w:val="CommentText"/>
      </w:pPr>
      <w:r>
        <w:rPr>
          <w:rStyle w:val="CommentReference"/>
        </w:rPr>
        <w:annotationRef/>
      </w:r>
      <w:r>
        <w:t>Not a sentence. Unsure how to edit.</w:t>
      </w:r>
    </w:p>
  </w:comment>
  <w:comment w:id="857" w:author="Aaron Quinlan" w:date="2019-07-07T14:48:00Z" w:initials="ARQ">
    <w:p w14:paraId="6D599ABA" w14:textId="77777777" w:rsidR="00A71DFB" w:rsidRDefault="00A71DFB">
      <w:pPr>
        <w:pStyle w:val="CommentText"/>
      </w:pPr>
      <w:r>
        <w:rPr>
          <w:rStyle w:val="CommentReference"/>
        </w:rPr>
        <w:annotationRef/>
      </w:r>
      <w:r>
        <w:t>Does the tool choose the right norm technique depending on the analysis in question or does the user specify?</w:t>
      </w:r>
    </w:p>
  </w:comment>
  <w:comment w:id="869" w:author="Jeff Morgan" w:date="2019-07-02T21:31:00Z" w:initials="JM">
    <w:p w14:paraId="36243E2F" w14:textId="77777777" w:rsidR="00A71DFB" w:rsidRDefault="00A71DFB">
      <w:pPr>
        <w:pStyle w:val="CommentText"/>
      </w:pPr>
      <w:r>
        <w:rPr>
          <w:rStyle w:val="CommentReference"/>
        </w:rPr>
        <w:annotationRef/>
      </w:r>
      <w:r>
        <w:t>I mean, in most cases of low count number, it’s due to expression and not inability to sequence. So, I’d alter this sentence.</w:t>
      </w:r>
    </w:p>
  </w:comment>
  <w:comment w:id="872" w:author="Jeff Morgan" w:date="2019-07-02T21:32:00Z" w:initials="JM">
    <w:p w14:paraId="68C4C3F9" w14:textId="77777777" w:rsidR="00A71DFB" w:rsidRDefault="00A71DFB">
      <w:pPr>
        <w:pStyle w:val="CommentText"/>
      </w:pPr>
      <w:r>
        <w:rPr>
          <w:rStyle w:val="CommentReference"/>
        </w:rPr>
        <w:annotationRef/>
      </w:r>
      <w:r>
        <w:t>Might be worth thinking about changing how you open each of these sections. I realize I’ve changed a “While” to an “Although” in basically every one…</w:t>
      </w:r>
    </w:p>
  </w:comment>
  <w:comment w:id="875" w:author="JONATHAN ROBERT BELYEU" w:date="2019-07-06T20:42:00Z" w:initials="JRB">
    <w:p w14:paraId="6F365BB2" w14:textId="77777777" w:rsidR="00A71DFB" w:rsidRDefault="00A71DFB">
      <w:pPr>
        <w:pStyle w:val="CommentText"/>
      </w:pPr>
      <w:r>
        <w:rPr>
          <w:rStyle w:val="CommentReference"/>
        </w:rPr>
        <w:annotationRef/>
      </w:r>
      <w:r>
        <w:t>Is this supposed to refer to just plot or the whole tool?</w:t>
      </w:r>
    </w:p>
  </w:comment>
  <w:comment w:id="920" w:author="Jason Gertz" w:date="2019-07-02T16:40:00Z" w:initials="JG">
    <w:p w14:paraId="517BAE9D" w14:textId="77777777" w:rsidR="00A71DFB" w:rsidRDefault="00A71DFB">
      <w:pPr>
        <w:pStyle w:val="CommentText"/>
      </w:pPr>
      <w:r>
        <w:rPr>
          <w:rStyle w:val="CommentReference"/>
        </w:rPr>
        <w:annotationRef/>
      </w:r>
      <w:r>
        <w:t xml:space="preserve">t-tests are not appropriate for this data type, since counts (or </w:t>
      </w:r>
      <w:proofErr w:type="spellStart"/>
      <w:r>
        <w:t>rpkms</w:t>
      </w:r>
      <w:proofErr w:type="spellEnd"/>
      <w:r>
        <w:t xml:space="preserve">) are not normally distributed. You might want to talk about differential expression before you talk about volcano plots and use the DEseq2 p-values. BUT PLEASE </w:t>
      </w:r>
      <w:proofErr w:type="gramStart"/>
      <w:r>
        <w:t>DON”T</w:t>
      </w:r>
      <w:proofErr w:type="gramEnd"/>
      <w:r>
        <w:t xml:space="preserve"> MAKE T-TEST VOLCANO PLOTS!</w:t>
      </w:r>
    </w:p>
  </w:comment>
  <w:comment w:id="913" w:author="Jeff Morgan" w:date="2019-07-02T21:35:00Z" w:initials="JM">
    <w:p w14:paraId="5BF62670" w14:textId="77777777" w:rsidR="00A71DFB" w:rsidRDefault="00A71DFB">
      <w:pPr>
        <w:pStyle w:val="CommentText"/>
      </w:pPr>
      <w:r>
        <w:rPr>
          <w:rStyle w:val="CommentReference"/>
        </w:rPr>
        <w:annotationRef/>
      </w:r>
      <w:r>
        <w:t>Is this right?</w:t>
      </w:r>
    </w:p>
  </w:comment>
  <w:comment w:id="923" w:author="JONATHAN ROBERT BELYEU" w:date="2019-07-06T20:43:00Z" w:initials="JRB">
    <w:p w14:paraId="2B3CE800" w14:textId="77777777" w:rsidR="00A71DFB" w:rsidRDefault="00A71DFB">
      <w:pPr>
        <w:pStyle w:val="CommentText"/>
      </w:pPr>
      <w:r>
        <w:rPr>
          <w:rStyle w:val="CommentReference"/>
        </w:rPr>
        <w:annotationRef/>
      </w:r>
      <w:r>
        <w:t xml:space="preserve">If the above mention of </w:t>
      </w:r>
      <w:proofErr w:type="spellStart"/>
      <w:r>
        <w:t>xpressplot</w:t>
      </w:r>
      <w:proofErr w:type="spellEnd"/>
      <w:r>
        <w:t xml:space="preserve"> in the section header was right this is a bit of a change of topic.</w:t>
      </w:r>
    </w:p>
  </w:comment>
  <w:comment w:id="877" w:author="Aaron Quinlan" w:date="2019-07-07T14:48:00Z" w:initials="ARQ">
    <w:p w14:paraId="7936E10B" w14:textId="77777777" w:rsidR="00A71DFB" w:rsidRDefault="00A71DFB">
      <w:pPr>
        <w:pStyle w:val="CommentText"/>
      </w:pPr>
      <w:r>
        <w:rPr>
          <w:rStyle w:val="CommentReference"/>
        </w:rPr>
        <w:annotationRef/>
      </w:r>
      <w:r>
        <w:t>No bulleted lists</w:t>
      </w:r>
    </w:p>
  </w:comment>
  <w:comment w:id="936" w:author="Jeff Morgan" w:date="2019-07-03T12:45:00Z" w:initials="JM">
    <w:p w14:paraId="4DC61B1A" w14:textId="77777777" w:rsidR="00A71DFB" w:rsidRDefault="00A71DFB">
      <w:pPr>
        <w:pStyle w:val="CommentText"/>
      </w:pPr>
      <w:r>
        <w:rPr>
          <w:rStyle w:val="CommentReference"/>
        </w:rPr>
        <w:annotationRef/>
      </w:r>
      <w:r>
        <w:t>There’s an argument to be made to change “Ribosome Profiling” to “Ribosome-Footprint Profiling” throughout the manuscript. The latter is historically preferred. But, the more colloquial version has become more prominent in recent years.</w:t>
      </w:r>
    </w:p>
  </w:comment>
  <w:comment w:id="933" w:author="Alex Bott" w:date="2019-07-08T01:38:00Z" w:initials="AB">
    <w:p w14:paraId="5B492727" w14:textId="77777777" w:rsidR="00A71DFB" w:rsidRDefault="00A71DFB">
      <w:pPr>
        <w:pStyle w:val="CommentText"/>
      </w:pPr>
      <w:r>
        <w:rPr>
          <w:rStyle w:val="CommentReference"/>
        </w:rPr>
        <w:annotationRef/>
      </w:r>
      <w:r>
        <w:t>Published</w:t>
      </w:r>
    </w:p>
  </w:comment>
  <w:comment w:id="939" w:author="Alex Bott" w:date="2019-07-08T01:40:00Z" w:initials="AB">
    <w:p w14:paraId="206FFBBB" w14:textId="77777777" w:rsidR="00A71DFB" w:rsidRDefault="00A71DFB">
      <w:pPr>
        <w:pStyle w:val="CommentText"/>
      </w:pPr>
      <w:r>
        <w:rPr>
          <w:rStyle w:val="CommentReference"/>
        </w:rPr>
        <w:annotationRef/>
      </w:r>
      <w:r>
        <w:t xml:space="preserve">Harding 2001, should cite the reference </w:t>
      </w:r>
    </w:p>
  </w:comment>
  <w:comment w:id="952" w:author="yeyun.ouyang@biochem.utah.edu" w:date="2019-07-05T16:14:00Z" w:initials="y">
    <w:p w14:paraId="20FA5B4B" w14:textId="77777777" w:rsidR="00A71DFB" w:rsidRDefault="00A71DFB">
      <w:pPr>
        <w:pStyle w:val="CommentText"/>
      </w:pPr>
      <w:r>
        <w:rPr>
          <w:rStyle w:val="CommentReference"/>
        </w:rPr>
        <w:annotationRef/>
      </w:r>
      <w:r>
        <w:t>Citation?</w:t>
      </w:r>
    </w:p>
  </w:comment>
  <w:comment w:id="958" w:author="Jeff Morgan" w:date="2019-07-03T12:49:00Z" w:initials="JM">
    <w:p w14:paraId="6D336DC6" w14:textId="77777777" w:rsidR="00A71DFB" w:rsidRDefault="00A71DFB">
      <w:pPr>
        <w:pStyle w:val="CommentText"/>
      </w:pPr>
      <w:r>
        <w:rPr>
          <w:rStyle w:val="CommentReference"/>
        </w:rPr>
        <w:annotationRef/>
      </w:r>
      <w:r>
        <w:t>I don’t understand the comparison here.</w:t>
      </w:r>
    </w:p>
  </w:comment>
  <w:comment w:id="961" w:author="yeyun.ouyang@biochem.utah.edu" w:date="2019-07-05T16:15:00Z" w:initials="y">
    <w:p w14:paraId="1F2FAE66" w14:textId="77777777" w:rsidR="00A71DFB" w:rsidRDefault="00A71DFB">
      <w:pPr>
        <w:pStyle w:val="CommentText"/>
      </w:pPr>
      <w:r>
        <w:rPr>
          <w:rStyle w:val="CommentReference"/>
        </w:rPr>
        <w:annotationRef/>
      </w:r>
      <w:r>
        <w:t>Better define?</w:t>
      </w:r>
    </w:p>
  </w:comment>
  <w:comment w:id="1005" w:author="Jeff Morgan" w:date="2019-07-05T12:24:00Z" w:initials="JM">
    <w:p w14:paraId="6B74E641" w14:textId="77777777" w:rsidR="00A71DFB" w:rsidRDefault="00A71DFB">
      <w:pPr>
        <w:pStyle w:val="CommentText"/>
      </w:pPr>
      <w:r>
        <w:rPr>
          <w:rStyle w:val="CommentReference"/>
        </w:rPr>
        <w:annotationRef/>
      </w:r>
      <w:r>
        <w:t xml:space="preserve">What’s an alignment rate? How quickly the alignment software works? Is that what your figure is comparing? </w:t>
      </w:r>
    </w:p>
  </w:comment>
  <w:comment w:id="1008" w:author="Alex Bott" w:date="2019-07-08T01:45:00Z" w:initials="AB">
    <w:p w14:paraId="0318F261" w14:textId="77777777" w:rsidR="00A71DFB" w:rsidRDefault="00A71DFB">
      <w:pPr>
        <w:pStyle w:val="CommentText"/>
      </w:pPr>
      <w:r>
        <w:rPr>
          <w:rStyle w:val="CommentReference"/>
        </w:rPr>
        <w:annotationRef/>
      </w:r>
      <w:r>
        <w:t>Naively should this be Pearson or Spearman?</w:t>
      </w:r>
    </w:p>
  </w:comment>
  <w:comment w:id="1009" w:author="Jeff Morgan" w:date="2019-07-03T14:34:00Z" w:initials="JM">
    <w:p w14:paraId="192781D8" w14:textId="77777777" w:rsidR="00A71DFB" w:rsidRDefault="00A71DFB">
      <w:pPr>
        <w:pStyle w:val="CommentText"/>
      </w:pPr>
      <w:r>
        <w:rPr>
          <w:rStyle w:val="CommentReference"/>
        </w:rPr>
        <w:annotationRef/>
      </w:r>
      <w:r>
        <w:t xml:space="preserve">Use </w:t>
      </w:r>
      <w:proofErr w:type="spellStart"/>
      <w:r>
        <w:t>en</w:t>
      </w:r>
      <w:proofErr w:type="spellEnd"/>
      <w:r>
        <w:t xml:space="preserve"> dashes for number ranges.</w:t>
      </w:r>
    </w:p>
  </w:comment>
  <w:comment w:id="1012" w:author="Jeff Morgan" w:date="2019-07-03T13:10:00Z" w:initials="JM">
    <w:p w14:paraId="57CCE3C1" w14:textId="77777777" w:rsidR="00A71DFB" w:rsidRDefault="00A71DFB">
      <w:pPr>
        <w:pStyle w:val="CommentText"/>
      </w:pPr>
      <w:r>
        <w:rPr>
          <w:rStyle w:val="CommentReference"/>
        </w:rPr>
        <w:annotationRef/>
      </w:r>
      <w:r>
        <w:t>I’m not sure what your argument is here. They’re comparable despite the fact they used currently outmoded software? So why are you making a new version?</w:t>
      </w:r>
    </w:p>
  </w:comment>
  <w:comment w:id="1022" w:author="Jeff Morgan" w:date="2019-07-03T13:11:00Z" w:initials="JM">
    <w:p w14:paraId="4D69DDEB" w14:textId="77777777" w:rsidR="00A71DFB" w:rsidRDefault="00A71DFB">
      <w:pPr>
        <w:pStyle w:val="CommentText"/>
      </w:pPr>
      <w:r>
        <w:rPr>
          <w:rStyle w:val="CommentReference"/>
        </w:rPr>
        <w:annotationRef/>
      </w:r>
      <w:r>
        <w:t>Shouldn’t say “and so forth” in a paper. Be specific.</w:t>
      </w:r>
    </w:p>
  </w:comment>
  <w:comment w:id="1024" w:author="Jeff Morgan" w:date="2019-07-05T12:24:00Z" w:initials="JM">
    <w:p w14:paraId="728C2D73" w14:textId="77777777" w:rsidR="00A71DFB" w:rsidRDefault="00A71DFB">
      <w:pPr>
        <w:pStyle w:val="CommentText"/>
      </w:pPr>
      <w:r>
        <w:rPr>
          <w:rStyle w:val="CommentReference"/>
        </w:rPr>
        <w:annotationRef/>
      </w:r>
      <w:r>
        <w:t>Their GEO entry lists the version used (</w:t>
      </w:r>
      <w:r>
        <w:rPr>
          <w:rFonts w:eastAsia="Times New Roman"/>
        </w:rPr>
        <w:t xml:space="preserve">hg19 with </w:t>
      </w:r>
      <w:proofErr w:type="spellStart"/>
      <w:r>
        <w:rPr>
          <w:rFonts w:eastAsia="Times New Roman"/>
        </w:rPr>
        <w:t>Gencode</w:t>
      </w:r>
      <w:proofErr w:type="spellEnd"/>
      <w:r>
        <w:rPr>
          <w:rFonts w:eastAsia="Times New Roman"/>
        </w:rPr>
        <w:t xml:space="preserve"> v17 transcripts). You should be able to more explicitly access differences between that version and the current version</w:t>
      </w:r>
    </w:p>
  </w:comment>
  <w:comment w:id="1025" w:author="Jeff Morgan" w:date="2019-07-03T13:15:00Z" w:initials="JM">
    <w:p w14:paraId="6F52944B" w14:textId="77777777" w:rsidR="00A71DFB" w:rsidRDefault="00A71DFB">
      <w:pPr>
        <w:pStyle w:val="CommentText"/>
      </w:pPr>
      <w:r>
        <w:rPr>
          <w:rStyle w:val="CommentReference"/>
        </w:rPr>
        <w:annotationRef/>
      </w:r>
      <w:r>
        <w:t>Not a sentence.</w:t>
      </w:r>
    </w:p>
  </w:comment>
  <w:comment w:id="1026" w:author="Jeff Morgan" w:date="2019-07-03T13:16:00Z" w:initials="JM">
    <w:p w14:paraId="5B0A2F9E" w14:textId="77777777" w:rsidR="00A71DFB" w:rsidRDefault="00A71DFB">
      <w:pPr>
        <w:pStyle w:val="CommentText"/>
      </w:pPr>
      <w:r>
        <w:rPr>
          <w:rStyle w:val="CommentReference"/>
        </w:rPr>
        <w:annotationRef/>
      </w:r>
      <w:r>
        <w:t xml:space="preserve">Do you mean running the code twice on the same data? Why's there any appreciable difference? I've got biological reps that have higher Spearmans than 0.98. </w:t>
      </w:r>
    </w:p>
  </w:comment>
  <w:comment w:id="1035" w:author="Jeff Morgan" w:date="2019-07-03T13:26:00Z" w:initials="JM">
    <w:p w14:paraId="62D654FD" w14:textId="77777777" w:rsidR="00A71DFB" w:rsidRDefault="00A71DFB">
      <w:pPr>
        <w:pStyle w:val="CommentText"/>
      </w:pPr>
      <w:r>
        <w:rPr>
          <w:rStyle w:val="CommentReference"/>
        </w:rPr>
        <w:annotationRef/>
      </w:r>
      <w:r>
        <w:t>Can your pipeline be used to look at / discover uORF usage?</w:t>
      </w:r>
    </w:p>
  </w:comment>
  <w:comment w:id="1039" w:author="Jeff Morgan" w:date="2019-07-03T13:27:00Z" w:initials="JM">
    <w:p w14:paraId="0998CE40" w14:textId="77777777" w:rsidR="00A71DFB" w:rsidRDefault="00A71DFB">
      <w:pPr>
        <w:pStyle w:val="CommentText"/>
      </w:pPr>
      <w:r>
        <w:rPr>
          <w:rStyle w:val="CommentReference"/>
        </w:rPr>
        <w:annotationRef/>
      </w:r>
      <w:r>
        <w:t>They are included in the source-data table associated with Fig. 1, though.</w:t>
      </w:r>
    </w:p>
  </w:comment>
  <w:comment w:id="1037" w:author="Alex Bott" w:date="2019-07-08T01:48:00Z" w:initials="AB">
    <w:p w14:paraId="6F17249D" w14:textId="77777777" w:rsidR="00A71DFB" w:rsidRDefault="00A71DFB">
      <w:pPr>
        <w:pStyle w:val="CommentText"/>
      </w:pPr>
      <w:r>
        <w:rPr>
          <w:rStyle w:val="CommentReference"/>
        </w:rPr>
        <w:annotationRef/>
      </w:r>
      <w:r>
        <w:t>Phrasing is very odd here.</w:t>
      </w:r>
    </w:p>
  </w:comment>
  <w:comment w:id="1064" w:author="Alex Bott" w:date="2019-07-08T01:48:00Z" w:initials="AB">
    <w:p w14:paraId="12802C56" w14:textId="77777777" w:rsidR="00A71DFB" w:rsidRDefault="00A71DFB">
      <w:pPr>
        <w:pStyle w:val="CommentText"/>
      </w:pPr>
      <w:r>
        <w:rPr>
          <w:rStyle w:val="CommentReference"/>
        </w:rPr>
        <w:annotationRef/>
      </w:r>
      <w:r>
        <w:t xml:space="preserve">Original on the left of the figure, but </w:t>
      </w:r>
      <w:proofErr w:type="spellStart"/>
      <w:r>
        <w:t>XPRESSPipe</w:t>
      </w:r>
      <w:proofErr w:type="spellEnd"/>
      <w:r>
        <w:t xml:space="preserve"> is listed above the figure</w:t>
      </w:r>
    </w:p>
    <w:p w14:paraId="3E152924" w14:textId="77777777" w:rsidR="00A71DFB" w:rsidRDefault="00A71DFB">
      <w:pPr>
        <w:pStyle w:val="CommentText"/>
      </w:pPr>
    </w:p>
    <w:p w14:paraId="65E48FC6" w14:textId="01026BAA" w:rsidR="00A71DFB" w:rsidRDefault="00A71DFB">
      <w:pPr>
        <w:pStyle w:val="CommentText"/>
      </w:pPr>
      <w:proofErr w:type="gramStart"/>
      <w:r>
        <w:t>Also</w:t>
      </w:r>
      <w:proofErr w:type="gramEnd"/>
      <w:r>
        <w:t xml:space="preserve"> panel B looks cropped?</w:t>
      </w:r>
    </w:p>
  </w:comment>
  <w:comment w:id="1067" w:author="Jeff Morgan" w:date="2019-07-05T12:23:00Z" w:initials="JM">
    <w:p w14:paraId="4585358B" w14:textId="77777777" w:rsidR="00A71DFB" w:rsidRDefault="00A71DFB">
      <w:pPr>
        <w:pStyle w:val="CommentText"/>
      </w:pPr>
      <w:r>
        <w:rPr>
          <w:rStyle w:val="CommentReference"/>
        </w:rPr>
        <w:annotationRef/>
      </w:r>
      <w:r>
        <w:t>This legend needs to be a lot more informative. It’s very jargon-y right now.</w:t>
      </w:r>
    </w:p>
  </w:comment>
  <w:comment w:id="1109" w:author="yeyun.ouyang@biochem.utah.edu" w:date="2019-07-05T16:20:00Z" w:initials="y">
    <w:p w14:paraId="4E712642" w14:textId="77777777" w:rsidR="00A71DFB" w:rsidRDefault="00A71DFB">
      <w:pPr>
        <w:pStyle w:val="CommentText"/>
      </w:pPr>
      <w:r>
        <w:rPr>
          <w:rStyle w:val="CommentReference"/>
        </w:rPr>
        <w:annotationRef/>
      </w:r>
      <w:r>
        <w:t>Don’t know if this is due to the pdf to word conversion, but C is missing. Also, the purple/blue in B and C are very hard to read in the grey background. The green in A is not that great either. A little heavier color might be nicer here.</w:t>
      </w:r>
    </w:p>
  </w:comment>
  <w:comment w:id="1108" w:author="Alex Bott" w:date="2019-07-08T01:49:00Z" w:initials="AB">
    <w:p w14:paraId="2800EA36" w14:textId="77777777" w:rsidR="00A71DFB" w:rsidRDefault="00A71DFB">
      <w:pPr>
        <w:pStyle w:val="CommentText"/>
      </w:pPr>
      <w:r>
        <w:rPr>
          <w:rStyle w:val="CommentReference"/>
        </w:rPr>
        <w:annotationRef/>
      </w:r>
      <w:r>
        <w:t>Panel C doesn’t say C.</w:t>
      </w:r>
    </w:p>
    <w:p w14:paraId="0C6C8FB3" w14:textId="28E8BA72" w:rsidR="00A71DFB" w:rsidRDefault="00A71DFB">
      <w:pPr>
        <w:pStyle w:val="CommentText"/>
      </w:pPr>
      <w:proofErr w:type="gramStart"/>
      <w:r>
        <w:t>Also</w:t>
      </w:r>
      <w:proofErr w:type="gramEnd"/>
      <w:r>
        <w:t xml:space="preserve"> might be nice to change the color of the fonts here, very difficult to read on the plots.</w:t>
      </w:r>
    </w:p>
  </w:comment>
  <w:comment w:id="1113" w:author="Jason Gertz" w:date="2019-07-02T16:52:00Z" w:initials="JG">
    <w:p w14:paraId="41D40278" w14:textId="77777777" w:rsidR="00A71DFB" w:rsidRDefault="00A71DFB">
      <w:pPr>
        <w:pStyle w:val="CommentText"/>
      </w:pPr>
      <w:r>
        <w:rPr>
          <w:rStyle w:val="CommentReference"/>
        </w:rPr>
        <w:annotationRef/>
      </w:r>
      <w:r>
        <w:t>You might want to highlight the down regulated genes in 3A.</w:t>
      </w:r>
    </w:p>
  </w:comment>
  <w:comment w:id="1179" w:author="Jeff Morgan" w:date="2019-07-03T14:08:00Z" w:initials="JM">
    <w:p w14:paraId="0655DFAA" w14:textId="77777777" w:rsidR="00A71DFB" w:rsidRDefault="00A71DFB">
      <w:pPr>
        <w:pStyle w:val="CommentText"/>
      </w:pPr>
      <w:r>
        <w:rPr>
          <w:rStyle w:val="CommentReference"/>
        </w:rPr>
        <w:annotationRef/>
      </w:r>
      <w:r>
        <w:t>What’s a thresholding paradigm?</w:t>
      </w:r>
    </w:p>
  </w:comment>
  <w:comment w:id="1178" w:author="Alex Bott" w:date="2019-07-08T18:44:00Z" w:initials="AB">
    <w:p w14:paraId="2EAAC87D" w14:textId="55A9935D" w:rsidR="00A71DFB" w:rsidRDefault="00A71DFB">
      <w:pPr>
        <w:pStyle w:val="CommentText"/>
      </w:pPr>
      <w:r>
        <w:rPr>
          <w:rStyle w:val="CommentReference"/>
        </w:rPr>
        <w:annotationRef/>
      </w:r>
      <w:r>
        <w:t>Might say “(see methods)” or such</w:t>
      </w:r>
    </w:p>
  </w:comment>
  <w:comment w:id="1191" w:author="Jeff Morgan" w:date="2019-07-05T12:22:00Z" w:initials="JM">
    <w:p w14:paraId="5AFFEC1C" w14:textId="77777777" w:rsidR="00A71DFB" w:rsidRDefault="00A71DFB">
      <w:pPr>
        <w:pStyle w:val="CommentText"/>
      </w:pPr>
      <w:r>
        <w:rPr>
          <w:rStyle w:val="CommentReference"/>
        </w:rPr>
        <w:annotationRef/>
      </w:r>
      <w:r>
        <w:t>Why would they necessarily be translationally regulated? Even if we assume that ISRIB is going to most directly have translational effects, neuroprotective effects could easily be secondary to this direct effect. Regulation could happen at any level of gene expression.</w:t>
      </w:r>
    </w:p>
  </w:comment>
  <w:comment w:id="1186" w:author="Alex Bott" w:date="2019-07-08T18:47:00Z" w:initials="AB">
    <w:p w14:paraId="54E90185" w14:textId="7DBC66A3" w:rsidR="00A71DFB" w:rsidRDefault="00A71DFB">
      <w:pPr>
        <w:pStyle w:val="CommentText"/>
      </w:pPr>
      <w:r>
        <w:rPr>
          <w:rStyle w:val="CommentReference"/>
        </w:rPr>
        <w:annotationRef/>
      </w:r>
      <w:r>
        <w:t>If you say this, minimally should provide a reference to the implication of ISRIB in neuro. Mouse study perhaps? Or a study with ISR induced +/- ISRIB is even better.</w:t>
      </w:r>
    </w:p>
  </w:comment>
  <w:comment w:id="1199" w:author="Jeff Morgan" w:date="2019-07-03T14:20:00Z" w:initials="JM">
    <w:p w14:paraId="714F7FF5" w14:textId="77777777" w:rsidR="00A71DFB" w:rsidRDefault="00A71DFB">
      <w:pPr>
        <w:pStyle w:val="CommentText"/>
      </w:pPr>
      <w:r>
        <w:rPr>
          <w:rStyle w:val="CommentReference"/>
        </w:rPr>
        <w:annotationRef/>
      </w:r>
      <w:r>
        <w:t xml:space="preserve">Why though? If this isn’t the correct system to ask this question, is it reasonable to assume these will be biologically relevant to a mouse neuro phenotype? </w:t>
      </w:r>
    </w:p>
  </w:comment>
  <w:comment w:id="1206" w:author="Alex Bott" w:date="2019-07-08T18:48:00Z" w:initials="AB">
    <w:p w14:paraId="3FBA8010" w14:textId="0F3D673D" w:rsidR="00A71DFB" w:rsidRDefault="00A71DFB">
      <w:pPr>
        <w:pStyle w:val="CommentText"/>
      </w:pPr>
      <w:r>
        <w:rPr>
          <w:rStyle w:val="CommentReference"/>
        </w:rPr>
        <w:annotationRef/>
      </w:r>
      <w:r>
        <w:t>Feels odd reading ‘however’ in such close succession.</w:t>
      </w:r>
    </w:p>
  </w:comment>
  <w:comment w:id="1210" w:author="Jason Gertz" w:date="2019-07-02T16:54:00Z" w:initials="JG">
    <w:p w14:paraId="63618E37" w14:textId="77777777" w:rsidR="00A71DFB" w:rsidRDefault="00A71DFB">
      <w:pPr>
        <w:pStyle w:val="CommentText"/>
      </w:pPr>
      <w:r>
        <w:rPr>
          <w:rStyle w:val="CommentReference"/>
        </w:rPr>
        <w:annotationRef/>
      </w:r>
      <w:r>
        <w:t>Not sure what mild or moderate means in this context. Maybe say annotated as neurological and then neuro related?</w:t>
      </w:r>
    </w:p>
  </w:comment>
  <w:comment w:id="1208" w:author="Alex Bott" w:date="2019-07-08T18:49:00Z" w:initials="AB">
    <w:p w14:paraId="41AE4C74" w14:textId="06A400D9" w:rsidR="00A71DFB" w:rsidRDefault="00A71DFB">
      <w:pPr>
        <w:pStyle w:val="CommentText"/>
      </w:pPr>
      <w:r>
        <w:rPr>
          <w:rStyle w:val="CommentReference"/>
        </w:rPr>
        <w:annotationRef/>
      </w:r>
      <w:r>
        <w:t>No one likes GO annotations but if you plug your list in, does neuro pop out?</w:t>
      </w:r>
    </w:p>
  </w:comment>
  <w:comment w:id="1213" w:author="Alex Bott" w:date="2019-07-08T18:53:00Z" w:initials="AB">
    <w:p w14:paraId="3AE0E189" w14:textId="66F61167" w:rsidR="00A71DFB" w:rsidRDefault="00A71DFB">
      <w:pPr>
        <w:pStyle w:val="CommentText"/>
      </w:pPr>
      <w:r>
        <w:rPr>
          <w:rStyle w:val="CommentReference"/>
        </w:rPr>
        <w:annotationRef/>
      </w:r>
      <w:r>
        <w:t>Nice reference</w:t>
      </w:r>
    </w:p>
  </w:comment>
  <w:comment w:id="1214" w:author="Alex Bott" w:date="2019-07-08T18:53:00Z" w:initials="AB">
    <w:p w14:paraId="09069894" w14:textId="7BBBE16E" w:rsidR="00A71DFB" w:rsidRDefault="00A71DFB">
      <w:pPr>
        <w:pStyle w:val="CommentText"/>
      </w:pPr>
      <w:r>
        <w:rPr>
          <w:rStyle w:val="CommentReference"/>
        </w:rPr>
        <w:annotationRef/>
      </w:r>
      <w:r>
        <w:t>‘translation effect’ is quite vague.</w:t>
      </w:r>
    </w:p>
  </w:comment>
  <w:comment w:id="1217" w:author="yeyun.ouyang@biochem.utah.edu" w:date="2019-07-05T16:25:00Z" w:initials="y">
    <w:p w14:paraId="3EDD46D5" w14:textId="77777777" w:rsidR="00A71DFB" w:rsidRDefault="00A71DFB">
      <w:pPr>
        <w:pStyle w:val="CommentText"/>
      </w:pPr>
      <w:r>
        <w:rPr>
          <w:rStyle w:val="CommentReference"/>
        </w:rPr>
        <w:annotationRef/>
      </w:r>
      <w:r>
        <w:t>I thought SLC1A1 is glutamine transporter as mentioned in the first sentence?</w:t>
      </w:r>
    </w:p>
  </w:comment>
  <w:comment w:id="1216" w:author="Alex Bott" w:date="2019-07-08T18:54:00Z" w:initials="AB">
    <w:p w14:paraId="71C4333E" w14:textId="7575D15D" w:rsidR="00A71DFB" w:rsidRDefault="00A71DFB">
      <w:pPr>
        <w:pStyle w:val="CommentText"/>
      </w:pPr>
      <w:r>
        <w:rPr>
          <w:rStyle w:val="CommentReference"/>
        </w:rPr>
        <w:annotationRef/>
      </w:r>
      <w:r>
        <w:t>Does it transport glutamine and glutamate?</w:t>
      </w:r>
    </w:p>
  </w:comment>
  <w:comment w:id="1218" w:author="Alex Bott" w:date="2019-07-08T18:55:00Z" w:initials="AB">
    <w:p w14:paraId="43EDC53C" w14:textId="2A408E3F" w:rsidR="00A71DFB" w:rsidRDefault="00A71DFB">
      <w:pPr>
        <w:pStyle w:val="CommentText"/>
      </w:pPr>
      <w:r>
        <w:rPr>
          <w:rStyle w:val="CommentReference"/>
        </w:rPr>
        <w:annotationRef/>
      </w:r>
      <w:r>
        <w:t>Is this the paper you’re getting the data from?</w:t>
      </w:r>
    </w:p>
  </w:comment>
  <w:comment w:id="1211" w:author="Alex Bott" w:date="2019-07-08T18:50:00Z" w:initials="AB">
    <w:p w14:paraId="5CC12DBE" w14:textId="14953362" w:rsidR="00A71DFB" w:rsidRDefault="00A71DFB">
      <w:pPr>
        <w:pStyle w:val="CommentText"/>
      </w:pPr>
      <w:r>
        <w:rPr>
          <w:rStyle w:val="CommentReference"/>
        </w:rPr>
        <w:annotationRef/>
      </w:r>
      <w:r>
        <w:t>Overall nice section, small issues internally</w:t>
      </w:r>
    </w:p>
  </w:comment>
  <w:comment w:id="1200" w:author="Jeff Morgan" w:date="2019-07-03T15:04:00Z" w:initials="JM">
    <w:p w14:paraId="42C47FBC" w14:textId="77777777" w:rsidR="00A71DFB" w:rsidRDefault="00A71DFB">
      <w:pPr>
        <w:pStyle w:val="CommentText"/>
      </w:pPr>
      <w:r>
        <w:rPr>
          <w:rStyle w:val="CommentReference"/>
        </w:rPr>
        <w:annotationRef/>
      </w:r>
      <w:r>
        <w:t>I’m not sure what is gained with this section.</w:t>
      </w:r>
    </w:p>
  </w:comment>
  <w:comment w:id="1317" w:author="Jason Gertz" w:date="2019-07-02T17:09:00Z" w:initials="JG">
    <w:p w14:paraId="71CFECCB" w14:textId="77777777" w:rsidR="00A71DFB" w:rsidRDefault="00A71DFB">
      <w:pPr>
        <w:pStyle w:val="CommentText"/>
      </w:pPr>
      <w:r>
        <w:rPr>
          <w:rStyle w:val="CommentReference"/>
        </w:rPr>
        <w:annotationRef/>
      </w:r>
      <w:r>
        <w:t>Add citation</w:t>
      </w:r>
    </w:p>
  </w:comment>
  <w:comment w:id="1321" w:author="Jeff Morgan" w:date="2019-07-03T14:37:00Z" w:initials="JM">
    <w:p w14:paraId="5877CED6" w14:textId="77777777" w:rsidR="00A71DFB" w:rsidRDefault="00A71DFB">
      <w:pPr>
        <w:pStyle w:val="CommentText"/>
      </w:pPr>
      <w:r>
        <w:rPr>
          <w:rStyle w:val="CommentReference"/>
        </w:rPr>
        <w:annotationRef/>
      </w:r>
      <w:r>
        <w:t xml:space="preserve">What’s the threshold for “general integrity”? What if your </w:t>
      </w:r>
      <w:proofErr w:type="spellStart"/>
      <w:r>
        <w:t>Spearmans</w:t>
      </w:r>
      <w:proofErr w:type="spellEnd"/>
      <w:r>
        <w:t xml:space="preserve"> were 0.9? “pipeline integrity” isn’t a concept I’m familiar with.</w:t>
      </w:r>
    </w:p>
  </w:comment>
  <w:comment w:id="1322" w:author="Jeff Morgan" w:date="2019-07-03T14:36:00Z" w:initials="JM">
    <w:p w14:paraId="42886B43" w14:textId="77777777" w:rsidR="00A71DFB" w:rsidRDefault="00A71DFB">
      <w:pPr>
        <w:pStyle w:val="CommentText"/>
      </w:pPr>
      <w:r>
        <w:rPr>
          <w:rStyle w:val="CommentReference"/>
        </w:rPr>
        <w:annotationRef/>
      </w:r>
      <w:r>
        <w:t>I have never heard of these standards. Give me some more info on why I should care about TCGA.</w:t>
      </w:r>
    </w:p>
  </w:comment>
  <w:comment w:id="1331" w:author="Alex Bott" w:date="2019-07-08T19:05:00Z" w:initials="AB">
    <w:p w14:paraId="451A0DCA" w14:textId="6D077211" w:rsidR="00A71DFB" w:rsidRDefault="00A71DFB">
      <w:pPr>
        <w:pStyle w:val="CommentText"/>
      </w:pPr>
      <w:r>
        <w:rPr>
          <w:rStyle w:val="CommentReference"/>
        </w:rPr>
        <w:annotationRef/>
      </w:r>
      <w:r>
        <w:t>Accounted?</w:t>
      </w:r>
    </w:p>
  </w:comment>
  <w:comment w:id="1374" w:author="Jeff Morgan" w:date="2019-07-03T14:30:00Z" w:initials="JM">
    <w:p w14:paraId="433B26FC" w14:textId="77777777" w:rsidR="00A71DFB" w:rsidRDefault="00A71DFB">
      <w:pPr>
        <w:pStyle w:val="CommentText"/>
      </w:pPr>
      <w:r>
        <w:rPr>
          <w:rStyle w:val="CommentReference"/>
        </w:rPr>
        <w:annotationRef/>
      </w:r>
      <w:r>
        <w:t>???</w:t>
      </w:r>
    </w:p>
  </w:comment>
  <w:comment w:id="1373" w:author="Jeff Morgan" w:date="2019-07-03T14:31:00Z" w:initials="JM">
    <w:p w14:paraId="5084AD08" w14:textId="77777777" w:rsidR="00A71DFB" w:rsidRDefault="00A71DFB">
      <w:pPr>
        <w:pStyle w:val="CommentText"/>
      </w:pPr>
      <w:r>
        <w:rPr>
          <w:rStyle w:val="CommentReference"/>
        </w:rPr>
        <w:annotationRef/>
      </w:r>
      <w:r>
        <w:t>Why is this sentence “to wit”? How does it connect to the previous sentence?</w:t>
      </w:r>
    </w:p>
  </w:comment>
  <w:comment w:id="1391" w:author="Jeff Morgan" w:date="2019-07-03T14:39:00Z" w:initials="JM">
    <w:p w14:paraId="12B49380" w14:textId="77777777" w:rsidR="00A71DFB" w:rsidRDefault="00A71DFB">
      <w:pPr>
        <w:pStyle w:val="CommentText"/>
      </w:pPr>
      <w:r>
        <w:rPr>
          <w:rStyle w:val="CommentReference"/>
        </w:rPr>
        <w:annotationRef/>
      </w:r>
      <w:r>
        <w:t xml:space="preserve">Unmodified compared to what? Does it use all </w:t>
      </w:r>
      <w:proofErr w:type="spellStart"/>
      <w:r>
        <w:t>Ensembl</w:t>
      </w:r>
      <w:proofErr w:type="spellEnd"/>
      <w:r>
        <w:t xml:space="preserve"> transcripts?</w:t>
      </w:r>
    </w:p>
  </w:comment>
  <w:comment w:id="1392" w:author="Jeff Morgan" w:date="2019-07-05T12:21:00Z" w:initials="JM">
    <w:p w14:paraId="5E6191A8" w14:textId="77777777" w:rsidR="00A71DFB" w:rsidRDefault="00A71DFB">
      <w:pPr>
        <w:pStyle w:val="CommentText"/>
      </w:pPr>
      <w:r>
        <w:rPr>
          <w:rStyle w:val="CommentReference"/>
        </w:rPr>
        <w:annotationRef/>
      </w:r>
      <w:r>
        <w:t>Why do you say this adds variation? Every time you run it you get different results?</w:t>
      </w:r>
    </w:p>
  </w:comment>
  <w:comment w:id="1403" w:author="Jeff Morgan" w:date="2019-07-05T12:21:00Z" w:initials="JM">
    <w:p w14:paraId="5439C271" w14:textId="77777777" w:rsidR="00A71DFB" w:rsidRPr="00C45F6A" w:rsidRDefault="00A71DFB">
      <w:pPr>
        <w:pStyle w:val="CommentText"/>
      </w:pPr>
      <w:r>
        <w:rPr>
          <w:rStyle w:val="CommentReference"/>
        </w:rPr>
        <w:annotationRef/>
      </w:r>
      <w:r w:rsidRPr="00C45F6A">
        <w:t>This is a very unsound statement</w:t>
      </w:r>
      <w:r>
        <w:t>…</w:t>
      </w:r>
    </w:p>
    <w:p w14:paraId="46E54703" w14:textId="77777777" w:rsidR="00A71DFB" w:rsidRDefault="00A71DFB">
      <w:pPr>
        <w:pStyle w:val="CommentText"/>
      </w:pPr>
    </w:p>
    <w:p w14:paraId="64E20F63" w14:textId="77777777" w:rsidR="00A71DFB" w:rsidRDefault="00A71DFB">
      <w:pPr>
        <w:pStyle w:val="CommentText"/>
      </w:pPr>
      <w:r>
        <w:t>The point is just that your pipeline and the TCGA pipeline are quantifying pseudogenes differently. That’s fine. It’d be nice to know why that is, but it’s not super important here. Remove pseudogenes from the comparison, and replot.</w:t>
      </w:r>
    </w:p>
  </w:comment>
  <w:comment w:id="1421" w:author="Jeff Morgan" w:date="2019-07-03T14:46:00Z" w:initials="JM">
    <w:p w14:paraId="5C3AE534" w14:textId="77777777" w:rsidR="00A71DFB" w:rsidRDefault="00A71DFB">
      <w:pPr>
        <w:pStyle w:val="CommentText"/>
      </w:pPr>
      <w:r>
        <w:rPr>
          <w:rStyle w:val="CommentReference"/>
        </w:rPr>
        <w:annotationRef/>
      </w:r>
      <w:r>
        <w:t>What study?</w:t>
      </w:r>
    </w:p>
  </w:comment>
  <w:comment w:id="1453" w:author="Jeff Morgan" w:date="2019-07-03T14:47:00Z" w:initials="JM">
    <w:p w14:paraId="26A89B09" w14:textId="77777777" w:rsidR="00A71DFB" w:rsidRDefault="00A71DFB">
      <w:pPr>
        <w:pStyle w:val="CommentText"/>
      </w:pPr>
      <w:r>
        <w:rPr>
          <w:rStyle w:val="CommentReference"/>
        </w:rPr>
        <w:annotationRef/>
      </w:r>
      <w:r>
        <w:t>???</w:t>
      </w:r>
    </w:p>
  </w:comment>
  <w:comment w:id="1448" w:author="yeyun.ouyang@biochem.utah.edu" w:date="2019-07-05T16:30:00Z" w:initials="y">
    <w:p w14:paraId="5D2E489F" w14:textId="77777777" w:rsidR="00A71DFB" w:rsidRDefault="00A71DFB">
      <w:pPr>
        <w:pStyle w:val="CommentText"/>
      </w:pPr>
      <w:r>
        <w:rPr>
          <w:rStyle w:val="CommentReference"/>
        </w:rPr>
        <w:annotationRef/>
      </w:r>
      <w:proofErr w:type="spellStart"/>
      <w:r>
        <w:t>redundent</w:t>
      </w:r>
      <w:proofErr w:type="spellEnd"/>
    </w:p>
  </w:comment>
  <w:comment w:id="1465" w:author="Alex Bott" w:date="2019-07-08T19:56:00Z" w:initials="AB">
    <w:p w14:paraId="60985E29" w14:textId="75E483FD" w:rsidR="00A71DFB" w:rsidRDefault="00A71DFB">
      <w:pPr>
        <w:pStyle w:val="CommentText"/>
      </w:pPr>
      <w:r>
        <w:rPr>
          <w:rStyle w:val="CommentReference"/>
        </w:rPr>
        <w:annotationRef/>
      </w:r>
      <w:r>
        <w:t>Phrasing feels odd.</w:t>
      </w:r>
    </w:p>
  </w:comment>
  <w:comment w:id="1474" w:author="Alex Bott" w:date="2019-07-08T19:56:00Z" w:initials="AB">
    <w:p w14:paraId="5AA87EDD" w14:textId="175E97B6" w:rsidR="00A71DFB" w:rsidRDefault="00A71DFB">
      <w:pPr>
        <w:pStyle w:val="CommentText"/>
      </w:pPr>
      <w:r>
        <w:rPr>
          <w:rStyle w:val="CommentReference"/>
        </w:rPr>
        <w:annotationRef/>
      </w:r>
      <w:r>
        <w:t>Increasingly?</w:t>
      </w:r>
    </w:p>
  </w:comment>
  <w:comment w:id="1484" w:author="Jeff Morgan" w:date="2019-07-03T14:52:00Z" w:initials="JM">
    <w:p w14:paraId="1209082E" w14:textId="77777777" w:rsidR="00A71DFB" w:rsidRDefault="00A71DFB">
      <w:pPr>
        <w:pStyle w:val="CommentText"/>
      </w:pPr>
      <w:r>
        <w:rPr>
          <w:rStyle w:val="CommentReference"/>
        </w:rPr>
        <w:annotationRef/>
      </w:r>
      <w:r>
        <w:t>This is a specious claim to make. I think many people have good intentions to keep their software updated, but costs, interests, relevance, and utility change. Only in rare instances is it practical.</w:t>
      </w:r>
    </w:p>
  </w:comment>
  <w:comment w:id="1492" w:author="Jeff Morgan" w:date="2019-07-03T14:56:00Z" w:initials="JM">
    <w:p w14:paraId="4D1E6CAF" w14:textId="77777777" w:rsidR="00A71DFB" w:rsidRDefault="00A71DFB">
      <w:pPr>
        <w:pStyle w:val="CommentText"/>
      </w:pPr>
      <w:r>
        <w:rPr>
          <w:rStyle w:val="CommentReference"/>
        </w:rPr>
        <w:annotationRef/>
      </w:r>
      <w:r>
        <w:t>This is still a pretty significant barrier-to-entry for most wet-lab biologists.</w:t>
      </w:r>
    </w:p>
  </w:comment>
  <w:comment w:id="1493" w:author="Alex Bott" w:date="2019-07-08T19:57:00Z" w:initials="AB">
    <w:p w14:paraId="22EEEF58" w14:textId="377022C3" w:rsidR="00A71DFB" w:rsidRDefault="00A71DFB">
      <w:pPr>
        <w:pStyle w:val="CommentText"/>
      </w:pPr>
      <w:r>
        <w:rPr>
          <w:rStyle w:val="CommentReference"/>
        </w:rPr>
        <w:annotationRef/>
      </w:r>
      <w:r>
        <w:t xml:space="preserve">This seems very strange to </w:t>
      </w:r>
      <w:proofErr w:type="gramStart"/>
      <w:r>
        <w:t>include?</w:t>
      </w:r>
      <w:proofErr w:type="gramEnd"/>
    </w:p>
  </w:comment>
  <w:comment w:id="1494" w:author="Jeff Morgan" w:date="2019-07-03T14:56:00Z" w:initials="JM">
    <w:p w14:paraId="5E320AFC" w14:textId="77777777" w:rsidR="00A71DFB" w:rsidRDefault="00A71DFB">
      <w:pPr>
        <w:pStyle w:val="CommentText"/>
      </w:pPr>
      <w:r>
        <w:rPr>
          <w:rStyle w:val="CommentReference"/>
        </w:rPr>
        <w:annotationRef/>
      </w:r>
      <w:r>
        <w:t>Again, not sure you can say this in the long term.</w:t>
      </w:r>
    </w:p>
  </w:comment>
  <w:comment w:id="1550" w:author="Alex Bott" w:date="2019-07-08T19:58:00Z" w:initials="AB">
    <w:p w14:paraId="63F254A0" w14:textId="6763A2FA" w:rsidR="00A71DFB" w:rsidRDefault="00A71DFB">
      <w:pPr>
        <w:pStyle w:val="CommentText"/>
      </w:pPr>
      <w:r>
        <w:rPr>
          <w:rStyle w:val="CommentReference"/>
        </w:rPr>
        <w:annotationRef/>
      </w:r>
      <w:r>
        <w:t>Data on TCGA data?</w:t>
      </w:r>
    </w:p>
  </w:comment>
  <w:comment w:id="1574" w:author="Jeff Morgan" w:date="2019-07-03T15:12:00Z" w:initials="JM">
    <w:p w14:paraId="0CD93119" w14:textId="77777777" w:rsidR="00A71DFB" w:rsidRDefault="00A71DFB">
      <w:pPr>
        <w:pStyle w:val="CommentText"/>
      </w:pPr>
      <w:r>
        <w:rPr>
          <w:rStyle w:val="CommentReference"/>
        </w:rPr>
        <w:annotationRef/>
      </w:r>
      <w:r>
        <w:t>I don’t think you mentioned containers anywhere, so I don’t really know what this means or why it’s mentioned here.</w:t>
      </w:r>
    </w:p>
  </w:comment>
  <w:comment w:id="1582" w:author="Jeff Morgan" w:date="2019-07-03T15:13:00Z" w:initials="JM">
    <w:p w14:paraId="592A9894" w14:textId="77777777" w:rsidR="00A71DFB" w:rsidRDefault="00A71DFB">
      <w:pPr>
        <w:pStyle w:val="CommentText"/>
      </w:pPr>
      <w:r>
        <w:rPr>
          <w:rStyle w:val="CommentReference"/>
        </w:rPr>
        <w:annotationRef/>
      </w:r>
      <w:r>
        <w:t>Did you report on this comparison anywhere?</w:t>
      </w:r>
    </w:p>
  </w:comment>
  <w:comment w:id="1584" w:author="Jeff Morgan" w:date="2019-07-05T12:18:00Z" w:initials="JM">
    <w:p w14:paraId="08FAF32E" w14:textId="77777777" w:rsidR="00A71DFB" w:rsidRDefault="00A71DFB">
      <w:pPr>
        <w:pStyle w:val="CommentText"/>
      </w:pPr>
      <w:r>
        <w:rPr>
          <w:rStyle w:val="CommentReference"/>
        </w:rPr>
        <w:annotationRef/>
      </w:r>
      <w:r>
        <w:t>How do you quantitatively assess quality of alignments and quantifications? You report correlations with other analyses, but how does the reader know which one is more correct / higher quality?</w:t>
      </w:r>
    </w:p>
  </w:comment>
  <w:comment w:id="1605" w:author="JONATHAN ROBERT BELYEU" w:date="2019-07-06T20:59:00Z" w:initials="JRB">
    <w:p w14:paraId="242C6DA1" w14:textId="77777777" w:rsidR="00A71DFB" w:rsidRDefault="00A71DFB">
      <w:pPr>
        <w:pStyle w:val="CommentText"/>
      </w:pPr>
      <w:r>
        <w:rPr>
          <w:rStyle w:val="CommentReference"/>
        </w:rPr>
        <w:annotationRef/>
      </w:r>
      <w:r>
        <w:t>Should stylize the below package names</w:t>
      </w:r>
    </w:p>
  </w:comment>
  <w:comment w:id="1671" w:author="Jeff Morgan" w:date="2019-07-04T17:22:00Z" w:initials="JM">
    <w:p w14:paraId="4A6FDB67" w14:textId="77777777" w:rsidR="00A71DFB" w:rsidRDefault="00A71DFB">
      <w:pPr>
        <w:pStyle w:val="CommentText"/>
      </w:pPr>
      <w:r>
        <w:rPr>
          <w:rStyle w:val="CommentReference"/>
        </w:rPr>
        <w:annotationRef/>
      </w:r>
      <w:r>
        <w:t xml:space="preserve">Is this only counting reads mapped to transcripts in your truncated CDS </w:t>
      </w:r>
      <w:proofErr w:type="spellStart"/>
      <w:r>
        <w:t>gtf</w:t>
      </w:r>
      <w:proofErr w:type="spellEnd"/>
      <w:r>
        <w:t>?</w:t>
      </w:r>
    </w:p>
  </w:comment>
  <w:comment w:id="1672" w:author="Jeff Morgan" w:date="2019-07-04T17:21:00Z" w:initials="JM">
    <w:p w14:paraId="11CC5820" w14:textId="77777777" w:rsidR="00A71DFB" w:rsidRDefault="00A71DFB">
      <w:pPr>
        <w:pStyle w:val="CommentText"/>
      </w:pPr>
      <w:r>
        <w:rPr>
          <w:rStyle w:val="CommentReference"/>
        </w:rPr>
        <w:annotationRef/>
      </w:r>
      <w:r>
        <w:t>These are the same equation (at least in the Word document)</w:t>
      </w:r>
    </w:p>
  </w:comment>
  <w:comment w:id="1725" w:author="Jeff Morgan" w:date="2019-07-05T10:15:00Z" w:initials="JM">
    <w:p w14:paraId="5BB5DDDF" w14:textId="77777777" w:rsidR="00A71DFB" w:rsidRDefault="00A71DFB">
      <w:pPr>
        <w:pStyle w:val="CommentText"/>
      </w:pPr>
      <w:r>
        <w:rPr>
          <w:rStyle w:val="CommentReference"/>
        </w:rPr>
        <w:annotationRef/>
      </w:r>
      <w:r>
        <w:t>Does this calculation behave correctly for both strands? Specifically the Le + 0.5r portion.</w:t>
      </w:r>
    </w:p>
  </w:comment>
  <w:comment w:id="1726" w:author="Jeff Morgan" w:date="2019-07-05T10:14:00Z" w:initials="JM">
    <w:p w14:paraId="03A8831E" w14:textId="77777777" w:rsidR="00A71DFB" w:rsidRDefault="00A71DFB">
      <w:pPr>
        <w:pStyle w:val="CommentText"/>
      </w:pPr>
      <w:r>
        <w:rPr>
          <w:rStyle w:val="CommentReference"/>
        </w:rPr>
        <w:annotationRef/>
      </w:r>
      <w:r>
        <w:t>How often does a given stranded base (or stretch of bases) fall within the exon space of two different genes?</w:t>
      </w:r>
    </w:p>
  </w:comment>
  <w:comment w:id="1733" w:author="Jeff Morgan" w:date="2019-07-05T10:24:00Z" w:initials="JM">
    <w:p w14:paraId="27978415" w14:textId="77777777" w:rsidR="00A71DFB" w:rsidRDefault="00A71DFB">
      <w:pPr>
        <w:pStyle w:val="CommentText"/>
      </w:pPr>
      <w:r>
        <w:rPr>
          <w:rStyle w:val="CommentReference"/>
        </w:rPr>
        <w:annotationRef/>
      </w:r>
      <w:r>
        <w:t xml:space="preserve">Many mammalian RPFs are &gt;30 (30 is the median). </w:t>
      </w:r>
      <w:proofErr w:type="spellStart"/>
      <w:r>
        <w:t>Huili’s</w:t>
      </w:r>
      <w:proofErr w:type="spellEnd"/>
      <w:r>
        <w:t xml:space="preserve"> original mammalian paper cut 27-33 and had great periodicity (</w:t>
      </w:r>
      <w:r w:rsidRPr="00831E67">
        <w:t>https://www.nature.com/articles/nature09267</w:t>
      </w:r>
      <w:r>
        <w:t>).</w:t>
      </w:r>
    </w:p>
  </w:comment>
  <w:comment w:id="1737" w:author="Jeff Morgan" w:date="2019-07-05T12:27:00Z" w:initials="JM">
    <w:p w14:paraId="312F0BDE" w14:textId="77777777" w:rsidR="00A71DFB" w:rsidRDefault="00A71DFB">
      <w:pPr>
        <w:pStyle w:val="CommentText"/>
      </w:pPr>
      <w:r>
        <w:rPr>
          <w:rStyle w:val="CommentReference"/>
        </w:rPr>
        <w:annotationRef/>
      </w:r>
      <w:r>
        <w:t xml:space="preserve">You used </w:t>
      </w:r>
      <w:proofErr w:type="spellStart"/>
      <w:r>
        <w:t>undercase</w:t>
      </w:r>
      <w:proofErr w:type="spellEnd"/>
      <w:r>
        <w:t xml:space="preserve"> earlier in the paragraph and “</w:t>
      </w:r>
      <w:proofErr w:type="spellStart"/>
      <w:r>
        <w:t>FastQC</w:t>
      </w:r>
      <w:proofErr w:type="spellEnd"/>
      <w:r>
        <w:t>” in the text. Unify usage.</w:t>
      </w:r>
    </w:p>
  </w:comment>
  <w:comment w:id="1786" w:author="Jeff Morgan" w:date="2019-07-05T12:27:00Z" w:initials="JM">
    <w:p w14:paraId="3ACA6590" w14:textId="77777777" w:rsidR="00A71DFB" w:rsidRDefault="00A71DFB">
      <w:pPr>
        <w:pStyle w:val="CommentText"/>
      </w:pPr>
      <w:r>
        <w:rPr>
          <w:rStyle w:val="CommentReference"/>
        </w:rPr>
        <w:annotationRef/>
      </w:r>
      <w:r>
        <w:t xml:space="preserve">You used </w:t>
      </w:r>
      <w:proofErr w:type="spellStart"/>
      <w:r>
        <w:t>DESeq</w:t>
      </w:r>
      <w:proofErr w:type="spellEnd"/>
      <w:r>
        <w:t xml:space="preserve"> on TE data? Doesn’t it require counts as input?</w:t>
      </w:r>
    </w:p>
  </w:comment>
  <w:comment w:id="1814" w:author="Jeff Morgan" w:date="2019-07-05T11:55:00Z" w:initials="JM">
    <w:p w14:paraId="146A1E15" w14:textId="77777777" w:rsidR="00A71DFB" w:rsidRDefault="00A71DFB">
      <w:pPr>
        <w:pStyle w:val="CommentText"/>
      </w:pPr>
      <w:r>
        <w:rPr>
          <w:rStyle w:val="CommentReference"/>
        </w:rPr>
        <w:annotationRef/>
      </w:r>
      <w:r>
        <w:t>You use HPC elsewhere.</w:t>
      </w:r>
    </w:p>
  </w:comment>
  <w:comment w:id="1890" w:author="Jeff Morgan" w:date="2019-07-05T12:16:00Z" w:initials="JM">
    <w:p w14:paraId="4A208B9C" w14:textId="77777777" w:rsidR="00A71DFB" w:rsidRDefault="00A71DFB">
      <w:pPr>
        <w:pStyle w:val="CommentText"/>
      </w:pPr>
      <w:r>
        <w:rPr>
          <w:rStyle w:val="CommentReference"/>
        </w:rPr>
        <w:annotationRef/>
      </w:r>
      <w:r>
        <w:t>Don’t say “</w:t>
      </w:r>
      <w:proofErr w:type="spellStart"/>
      <w:r>
        <w:t>Ingolia</w:t>
      </w:r>
      <w:proofErr w:type="spellEnd"/>
      <w:r>
        <w:t xml:space="preserve"> Processed”.</w:t>
      </w:r>
    </w:p>
    <w:p w14:paraId="5D98CB31" w14:textId="77777777" w:rsidR="00A71DFB" w:rsidRDefault="00A71DFB">
      <w:pPr>
        <w:pStyle w:val="CommentText"/>
      </w:pPr>
    </w:p>
    <w:p w14:paraId="49B809BE" w14:textId="77777777" w:rsidR="00A71DFB" w:rsidRDefault="00A71DFB">
      <w:pPr>
        <w:pStyle w:val="CommentText"/>
      </w:pPr>
      <w:r>
        <w:t>I also don’t understand the usefulness of including this figure.</w:t>
      </w:r>
    </w:p>
  </w:comment>
  <w:comment w:id="1891" w:author="Jeff Morgan" w:date="2019-07-05T12:17:00Z" w:initials="JM">
    <w:p w14:paraId="106A2304" w14:textId="77777777" w:rsidR="00A71DFB" w:rsidRDefault="00A71DFB">
      <w:pPr>
        <w:pStyle w:val="CommentText"/>
      </w:pPr>
      <w:r>
        <w:rPr>
          <w:rStyle w:val="CommentReference"/>
        </w:rPr>
        <w:annotationRef/>
      </w:r>
      <w:r>
        <w:t>Is this something you can really say quantitatively? Maybe just cut “strongest”.</w:t>
      </w:r>
    </w:p>
  </w:comment>
  <w:comment w:id="1894" w:author="Jeff Morgan" w:date="2019-07-05T12:15:00Z" w:initials="JM">
    <w:p w14:paraId="444B9534" w14:textId="77777777" w:rsidR="00A71DFB" w:rsidRDefault="00A71DFB">
      <w:pPr>
        <w:pStyle w:val="CommentText"/>
      </w:pPr>
      <w:r>
        <w:rPr>
          <w:rStyle w:val="CommentReference"/>
        </w:rPr>
        <w:annotationRef/>
      </w:r>
      <w:r>
        <w:t>I noted this in the text, but a useful supplemental figure here is to remove all pseudogenes from consideration and re-plot the data. Because a Spearman of 0.97 across a few thousand genes isn’t very similar. But, here, it does look like for non-pseudo genes the Spearman is 0.99+ (when mapping to the same transcriptome), which would be good to explicitly show.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6F436A" w15:done="0"/>
  <w15:commentEx w15:paraId="26105183" w15:done="0"/>
  <w15:commentEx w15:paraId="10782A61" w15:done="0"/>
  <w15:commentEx w15:paraId="246145CD" w15:paraIdParent="10782A61" w15:done="0"/>
  <w15:commentEx w15:paraId="6F66AB5E" w15:done="0"/>
  <w15:commentEx w15:paraId="56502961" w15:done="0"/>
  <w15:commentEx w15:paraId="7BB1943E" w15:done="0"/>
  <w15:commentEx w15:paraId="47054F52" w15:done="0"/>
  <w15:commentEx w15:paraId="4C13C5E3" w15:done="0"/>
  <w15:commentEx w15:paraId="3F3D92AE" w15:done="0"/>
  <w15:commentEx w15:paraId="43BF4AF6" w15:done="0"/>
  <w15:commentEx w15:paraId="7D60C096" w15:done="0"/>
  <w15:commentEx w15:paraId="7C1C8801" w15:done="0"/>
  <w15:commentEx w15:paraId="5DFD1B2E" w15:done="0"/>
  <w15:commentEx w15:paraId="5AEEA433" w15:done="0"/>
  <w15:commentEx w15:paraId="50C9288A" w15:done="0"/>
  <w15:commentEx w15:paraId="502513DE" w15:done="0"/>
  <w15:commentEx w15:paraId="4833FC88" w15:done="0"/>
  <w15:commentEx w15:paraId="27F286A5" w15:done="0"/>
  <w15:commentEx w15:paraId="2F997F03" w15:done="0"/>
  <w15:commentEx w15:paraId="63685E64" w15:done="0"/>
  <w15:commentEx w15:paraId="39780E68" w15:done="0"/>
  <w15:commentEx w15:paraId="2ADC028B" w15:done="0"/>
  <w15:commentEx w15:paraId="1C5027BC" w15:done="0"/>
  <w15:commentEx w15:paraId="4DCD6EB1" w15:done="0"/>
  <w15:commentEx w15:paraId="43FFC541" w15:done="0"/>
  <w15:commentEx w15:paraId="223132BE" w15:done="0"/>
  <w15:commentEx w15:paraId="118E4DFE" w15:done="0"/>
  <w15:commentEx w15:paraId="33DB9DCC" w15:done="0"/>
  <w15:commentEx w15:paraId="3EFF8441" w15:done="0"/>
  <w15:commentEx w15:paraId="67E8AEB1" w15:done="0"/>
  <w15:commentEx w15:paraId="4655FBAF" w15:done="0"/>
  <w15:commentEx w15:paraId="5F9CE119" w15:done="0"/>
  <w15:commentEx w15:paraId="5D1C5E01" w15:done="0"/>
  <w15:commentEx w15:paraId="29C2673D" w15:done="0"/>
  <w15:commentEx w15:paraId="244F472C" w15:done="0"/>
  <w15:commentEx w15:paraId="3FE2F7CE" w15:done="0"/>
  <w15:commentEx w15:paraId="5D3E2440" w15:done="0"/>
  <w15:commentEx w15:paraId="3AE5634F" w15:done="0"/>
  <w15:commentEx w15:paraId="0B6C6A47" w15:done="0"/>
  <w15:commentEx w15:paraId="507A7D15" w15:done="0"/>
  <w15:commentEx w15:paraId="21C13122" w15:done="0"/>
  <w15:commentEx w15:paraId="4A81568F" w15:done="0"/>
  <w15:commentEx w15:paraId="106A31AA" w15:done="0"/>
  <w15:commentEx w15:paraId="2775F7FC" w15:done="0"/>
  <w15:commentEx w15:paraId="143FC080" w15:done="0"/>
  <w15:commentEx w15:paraId="1720DE38" w15:done="0"/>
  <w15:commentEx w15:paraId="12453970" w15:done="0"/>
  <w15:commentEx w15:paraId="228F6E0F" w15:done="0"/>
  <w15:commentEx w15:paraId="67E426E2" w15:done="0"/>
  <w15:commentEx w15:paraId="5524B8DB" w15:done="0"/>
  <w15:commentEx w15:paraId="3CCA5AE2" w15:done="0"/>
  <w15:commentEx w15:paraId="2994516D" w15:done="0"/>
  <w15:commentEx w15:paraId="2CDA1CE7" w15:done="0"/>
  <w15:commentEx w15:paraId="3DD3B507" w15:done="0"/>
  <w15:commentEx w15:paraId="4FA01540" w15:done="0"/>
  <w15:commentEx w15:paraId="45A650F2" w15:done="0"/>
  <w15:commentEx w15:paraId="40B45829" w15:done="0"/>
  <w15:commentEx w15:paraId="5C4E3C76" w15:done="0"/>
  <w15:commentEx w15:paraId="7EAC83F7" w15:done="0"/>
  <w15:commentEx w15:paraId="7D4741EB" w15:done="0"/>
  <w15:commentEx w15:paraId="6FCC0184" w15:done="0"/>
  <w15:commentEx w15:paraId="56D95EA5" w15:done="0"/>
  <w15:commentEx w15:paraId="54FFEF98" w15:done="0"/>
  <w15:commentEx w15:paraId="5CD2EFDD" w15:done="0"/>
  <w15:commentEx w15:paraId="3DE6F6CB" w15:done="0"/>
  <w15:commentEx w15:paraId="799773D4" w15:done="0"/>
  <w15:commentEx w15:paraId="42439582" w15:done="0"/>
  <w15:commentEx w15:paraId="0D1D0E08" w15:done="0"/>
  <w15:commentEx w15:paraId="35CB820E" w15:done="0"/>
  <w15:commentEx w15:paraId="1E508F29" w15:done="0"/>
  <w15:commentEx w15:paraId="6D599ABA" w15:done="0"/>
  <w15:commentEx w15:paraId="36243E2F" w15:done="0"/>
  <w15:commentEx w15:paraId="68C4C3F9" w15:done="0"/>
  <w15:commentEx w15:paraId="6F365BB2" w15:done="0"/>
  <w15:commentEx w15:paraId="517BAE9D" w15:done="0"/>
  <w15:commentEx w15:paraId="5BF62670" w15:done="0"/>
  <w15:commentEx w15:paraId="2B3CE800" w15:done="0"/>
  <w15:commentEx w15:paraId="7936E10B" w15:done="0"/>
  <w15:commentEx w15:paraId="4DC61B1A" w15:done="0"/>
  <w15:commentEx w15:paraId="5B492727" w15:done="0"/>
  <w15:commentEx w15:paraId="206FFBBB" w15:done="0"/>
  <w15:commentEx w15:paraId="20FA5B4B" w15:done="0"/>
  <w15:commentEx w15:paraId="6D336DC6" w15:done="0"/>
  <w15:commentEx w15:paraId="1F2FAE66" w15:done="0"/>
  <w15:commentEx w15:paraId="6B74E641" w15:done="0"/>
  <w15:commentEx w15:paraId="0318F261" w15:done="0"/>
  <w15:commentEx w15:paraId="192781D8" w15:done="0"/>
  <w15:commentEx w15:paraId="57CCE3C1" w15:done="0"/>
  <w15:commentEx w15:paraId="4D69DDEB" w15:done="0"/>
  <w15:commentEx w15:paraId="728C2D73" w15:done="0"/>
  <w15:commentEx w15:paraId="6F52944B" w15:done="0"/>
  <w15:commentEx w15:paraId="5B0A2F9E" w15:done="0"/>
  <w15:commentEx w15:paraId="62D654FD" w15:done="0"/>
  <w15:commentEx w15:paraId="0998CE40" w15:done="0"/>
  <w15:commentEx w15:paraId="6F17249D" w15:done="0"/>
  <w15:commentEx w15:paraId="65E48FC6" w15:done="0"/>
  <w15:commentEx w15:paraId="4585358B" w15:done="0"/>
  <w15:commentEx w15:paraId="4E712642" w15:done="0"/>
  <w15:commentEx w15:paraId="0C6C8FB3" w15:done="0"/>
  <w15:commentEx w15:paraId="41D40278" w15:done="0"/>
  <w15:commentEx w15:paraId="0655DFAA" w15:done="0"/>
  <w15:commentEx w15:paraId="2EAAC87D" w15:done="0"/>
  <w15:commentEx w15:paraId="5AFFEC1C" w15:done="0"/>
  <w15:commentEx w15:paraId="54E90185" w15:done="0"/>
  <w15:commentEx w15:paraId="714F7FF5" w15:done="0"/>
  <w15:commentEx w15:paraId="3FBA8010" w15:done="0"/>
  <w15:commentEx w15:paraId="63618E37" w15:done="0"/>
  <w15:commentEx w15:paraId="41AE4C74" w15:done="0"/>
  <w15:commentEx w15:paraId="3AE0E189" w15:done="0"/>
  <w15:commentEx w15:paraId="09069894" w15:done="0"/>
  <w15:commentEx w15:paraId="3EDD46D5" w15:done="0"/>
  <w15:commentEx w15:paraId="71C4333E" w15:done="0"/>
  <w15:commentEx w15:paraId="43EDC53C" w15:done="0"/>
  <w15:commentEx w15:paraId="5CC12DBE" w15:done="0"/>
  <w15:commentEx w15:paraId="42C47FBC" w15:done="0"/>
  <w15:commentEx w15:paraId="71CFECCB" w15:done="0"/>
  <w15:commentEx w15:paraId="5877CED6" w15:done="0"/>
  <w15:commentEx w15:paraId="42886B43" w15:done="0"/>
  <w15:commentEx w15:paraId="451A0DCA" w15:done="0"/>
  <w15:commentEx w15:paraId="433B26FC" w15:done="0"/>
  <w15:commentEx w15:paraId="5084AD08" w15:done="0"/>
  <w15:commentEx w15:paraId="12B49380" w15:done="0"/>
  <w15:commentEx w15:paraId="5E6191A8" w15:done="0"/>
  <w15:commentEx w15:paraId="64E20F63" w15:done="0"/>
  <w15:commentEx w15:paraId="5C3AE534" w15:done="0"/>
  <w15:commentEx w15:paraId="26A89B09" w15:done="0"/>
  <w15:commentEx w15:paraId="5D2E489F" w15:done="0"/>
  <w15:commentEx w15:paraId="60985E29" w15:done="0"/>
  <w15:commentEx w15:paraId="5AA87EDD" w15:done="0"/>
  <w15:commentEx w15:paraId="1209082E" w15:done="0"/>
  <w15:commentEx w15:paraId="4D1E6CAF" w15:done="0"/>
  <w15:commentEx w15:paraId="22EEEF58" w15:done="0"/>
  <w15:commentEx w15:paraId="5E320AFC" w15:done="0"/>
  <w15:commentEx w15:paraId="63F254A0" w15:done="0"/>
  <w15:commentEx w15:paraId="0CD93119" w15:done="0"/>
  <w15:commentEx w15:paraId="592A9894" w15:done="0"/>
  <w15:commentEx w15:paraId="08FAF32E" w15:done="0"/>
  <w15:commentEx w15:paraId="242C6DA1" w15:done="0"/>
  <w15:commentEx w15:paraId="4A6FDB67" w15:done="0"/>
  <w15:commentEx w15:paraId="11CC5820" w15:done="0"/>
  <w15:commentEx w15:paraId="5BB5DDDF" w15:done="0"/>
  <w15:commentEx w15:paraId="03A8831E" w15:done="0"/>
  <w15:commentEx w15:paraId="27978415" w15:done="0"/>
  <w15:commentEx w15:paraId="312F0BDE" w15:done="0"/>
  <w15:commentEx w15:paraId="3ACA6590" w15:done="0"/>
  <w15:commentEx w15:paraId="146A1E15" w15:done="0"/>
  <w15:commentEx w15:paraId="49B809BE" w15:done="0"/>
  <w15:commentEx w15:paraId="106A2304" w15:done="0"/>
  <w15:commentEx w15:paraId="444B953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6F436A" w16cid:durableId="20C9DB7A"/>
  <w16cid:commentId w16cid:paraId="26105183" w16cid:durableId="20C5F16A"/>
  <w16cid:commentId w16cid:paraId="10782A61" w16cid:durableId="20CF37ED"/>
  <w16cid:commentId w16cid:paraId="246145CD" w16cid:durableId="20CC7E65"/>
  <w16cid:commentId w16cid:paraId="6F66AB5E" w16cid:durableId="20CD1565"/>
  <w16cid:commentId w16cid:paraId="56502961" w16cid:durableId="20C5F0DB"/>
  <w16cid:commentId w16cid:paraId="7BB1943E" w16cid:durableId="20CF37EE"/>
  <w16cid:commentId w16cid:paraId="47054F52" w16cid:durableId="20C9DBD8"/>
  <w16cid:commentId w16cid:paraId="4C13C5E3" w16cid:durableId="20C9DC67"/>
  <w16cid:commentId w16cid:paraId="3F3D92AE" w16cid:durableId="20C9DCF4"/>
  <w16cid:commentId w16cid:paraId="43BF4AF6" w16cid:durableId="20C5F201"/>
  <w16cid:commentId w16cid:paraId="7D60C096" w16cid:durableId="20C5F22F"/>
  <w16cid:commentId w16cid:paraId="7C1C8801" w16cid:durableId="20CF37EF"/>
  <w16cid:commentId w16cid:paraId="5DFD1B2E" w16cid:durableId="20CF37F0"/>
  <w16cid:commentId w16cid:paraId="5AEEA433" w16cid:durableId="20CC8063"/>
  <w16cid:commentId w16cid:paraId="50C9288A" w16cid:durableId="20CD1866"/>
  <w16cid:commentId w16cid:paraId="502513DE" w16cid:durableId="20CD18B9"/>
  <w16cid:commentId w16cid:paraId="4833FC88" w16cid:durableId="20C9DDE3"/>
  <w16cid:commentId w16cid:paraId="27F286A5" w16cid:durableId="20CC804C"/>
  <w16cid:commentId w16cid:paraId="2F997F03" w16cid:durableId="20C5F2E0"/>
  <w16cid:commentId w16cid:paraId="63685E64" w16cid:durableId="20C9DEA6"/>
  <w16cid:commentId w16cid:paraId="39780E68" w16cid:durableId="20CD1A05"/>
  <w16cid:commentId w16cid:paraId="2ADC028B" w16cid:durableId="20C9DF2C"/>
  <w16cid:commentId w16cid:paraId="1C5027BC" w16cid:durableId="20CC8122"/>
  <w16cid:commentId w16cid:paraId="4DCD6EB1" w16cid:durableId="20CD1ACF"/>
  <w16cid:commentId w16cid:paraId="43FFC541" w16cid:durableId="20CF37F1"/>
  <w16cid:commentId w16cid:paraId="223132BE" w16cid:durableId="20CF37F2"/>
  <w16cid:commentId w16cid:paraId="118E4DFE" w16cid:durableId="20CF37F3"/>
  <w16cid:commentId w16cid:paraId="33DB9DCC" w16cid:durableId="20C9E01B"/>
  <w16cid:commentId w16cid:paraId="3EFF8441" w16cid:durableId="20CF37F4"/>
  <w16cid:commentId w16cid:paraId="67E8AEB1" w16cid:durableId="20C9E089"/>
  <w16cid:commentId w16cid:paraId="4655FBAF" w16cid:durableId="20C5F748"/>
  <w16cid:commentId w16cid:paraId="5F9CE119" w16cid:durableId="20CF37F5"/>
  <w16cid:commentId w16cid:paraId="5D1C5E01" w16cid:durableId="20CD1B77"/>
  <w16cid:commentId w16cid:paraId="29C2673D" w16cid:durableId="20CF37F6"/>
  <w16cid:commentId w16cid:paraId="244F472C" w16cid:durableId="20CD1B91"/>
  <w16cid:commentId w16cid:paraId="3FE2F7CE" w16cid:durableId="20CC8345"/>
  <w16cid:commentId w16cid:paraId="5D3E2440" w16cid:durableId="20CF37F7"/>
  <w16cid:commentId w16cid:paraId="3AE5634F" w16cid:durableId="20CF37F8"/>
  <w16cid:commentId w16cid:paraId="0B6C6A47" w16cid:durableId="20CF37F9"/>
  <w16cid:commentId w16cid:paraId="507A7D15" w16cid:durableId="20CC8379"/>
  <w16cid:commentId w16cid:paraId="21C13122" w16cid:durableId="20CF37FA"/>
  <w16cid:commentId w16cid:paraId="4A81568F" w16cid:durableId="20CF37FB"/>
  <w16cid:commentId w16cid:paraId="106A31AA" w16cid:durableId="20CD1C12"/>
  <w16cid:commentId w16cid:paraId="2775F7FC" w16cid:durableId="20CF37FC"/>
  <w16cid:commentId w16cid:paraId="143FC080" w16cid:durableId="20CC83B3"/>
  <w16cid:commentId w16cid:paraId="1720DE38" w16cid:durableId="20CF37FD"/>
  <w16cid:commentId w16cid:paraId="12453970" w16cid:durableId="20CC83F8"/>
  <w16cid:commentId w16cid:paraId="228F6E0F" w16cid:durableId="20CB3BFC"/>
  <w16cid:commentId w16cid:paraId="67E426E2" w16cid:durableId="20CC8423"/>
  <w16cid:commentId w16cid:paraId="5524B8DB" w16cid:durableId="20CF37FE"/>
  <w16cid:commentId w16cid:paraId="3CCA5AE2" w16cid:durableId="20CF37FF"/>
  <w16cid:commentId w16cid:paraId="2994516D" w16cid:durableId="20C5F8EF"/>
  <w16cid:commentId w16cid:paraId="2CDA1CE7" w16cid:durableId="20CF3800"/>
  <w16cid:commentId w16cid:paraId="3DD3B507" w16cid:durableId="20CF3801"/>
  <w16cid:commentId w16cid:paraId="4FA01540" w16cid:durableId="20C60381"/>
  <w16cid:commentId w16cid:paraId="45A650F2" w16cid:durableId="20CF3802"/>
  <w16cid:commentId w16cid:paraId="40B45829" w16cid:durableId="20CF3803"/>
  <w16cid:commentId w16cid:paraId="5C4E3C76" w16cid:durableId="20CF3804"/>
  <w16cid:commentId w16cid:paraId="7EAC83F7" w16cid:durableId="20CF3805"/>
  <w16cid:commentId w16cid:paraId="7D4741EB" w16cid:durableId="20CC845F"/>
  <w16cid:commentId w16cid:paraId="6FCC0184" w16cid:durableId="20CF3806"/>
  <w16cid:commentId w16cid:paraId="56D95EA5" w16cid:durableId="20C604A0"/>
  <w16cid:commentId w16cid:paraId="54FFEF98" w16cid:durableId="20CD1C71"/>
  <w16cid:commentId w16cid:paraId="5CD2EFDD" w16cid:durableId="20CC849B"/>
  <w16cid:commentId w16cid:paraId="3DE6F6CB" w16cid:durableId="20C604F3"/>
  <w16cid:commentId w16cid:paraId="799773D4" w16cid:durableId="20CD1C8D"/>
  <w16cid:commentId w16cid:paraId="42439582" w16cid:durableId="20CD1CB7"/>
  <w16cid:commentId w16cid:paraId="0D1D0E08" w16cid:durableId="20C6053D"/>
  <w16cid:commentId w16cid:paraId="35CB820E" w16cid:durableId="20CD1CE9"/>
  <w16cid:commentId w16cid:paraId="1E508F29" w16cid:durableId="20CF3807"/>
  <w16cid:commentId w16cid:paraId="6D599ABA" w16cid:durableId="20CC84B1"/>
  <w16cid:commentId w16cid:paraId="36243E2F" w16cid:durableId="20CF3808"/>
  <w16cid:commentId w16cid:paraId="68C4C3F9" w16cid:durableId="20CF3809"/>
  <w16cid:commentId w16cid:paraId="6F365BB2" w16cid:durableId="20CB8648"/>
  <w16cid:commentId w16cid:paraId="517BAE9D" w16cid:durableId="20C6079B"/>
  <w16cid:commentId w16cid:paraId="5BF62670" w16cid:durableId="20CF380A"/>
  <w16cid:commentId w16cid:paraId="2B3CE800" w16cid:durableId="20CB866B"/>
  <w16cid:commentId w16cid:paraId="7936E10B" w16cid:durableId="20CC84DA"/>
  <w16cid:commentId w16cid:paraId="4DC61B1A" w16cid:durableId="20CF380B"/>
  <w16cid:commentId w16cid:paraId="5B492727" w16cid:durableId="20CD1D1D"/>
  <w16cid:commentId w16cid:paraId="206FFBBB" w16cid:durableId="20CD1D93"/>
  <w16cid:commentId w16cid:paraId="20FA5B4B" w16cid:durableId="20C9F5D7"/>
  <w16cid:commentId w16cid:paraId="6D336DC6" w16cid:durableId="20CF380C"/>
  <w16cid:commentId w16cid:paraId="1F2FAE66" w16cid:durableId="20C9F608"/>
  <w16cid:commentId w16cid:paraId="6B74E641" w16cid:durableId="20CF380D"/>
  <w16cid:commentId w16cid:paraId="0318F261" w16cid:durableId="20CD1EB3"/>
  <w16cid:commentId w16cid:paraId="192781D8" w16cid:durableId="20CF380E"/>
  <w16cid:commentId w16cid:paraId="57CCE3C1" w16cid:durableId="20CF380F"/>
  <w16cid:commentId w16cid:paraId="4D69DDEB" w16cid:durableId="20CF3810"/>
  <w16cid:commentId w16cid:paraId="728C2D73" w16cid:durableId="20CF3811"/>
  <w16cid:commentId w16cid:paraId="6F52944B" w16cid:durableId="20CF3812"/>
  <w16cid:commentId w16cid:paraId="5B0A2F9E" w16cid:durableId="20CF3813"/>
  <w16cid:commentId w16cid:paraId="62D654FD" w16cid:durableId="20CF3814"/>
  <w16cid:commentId w16cid:paraId="0998CE40" w16cid:durableId="20CF3815"/>
  <w16cid:commentId w16cid:paraId="6F17249D" w16cid:durableId="20CD1F60"/>
  <w16cid:commentId w16cid:paraId="65E48FC6" w16cid:durableId="20CD1F74"/>
  <w16cid:commentId w16cid:paraId="4585358B" w16cid:durableId="20CF3816"/>
  <w16cid:commentId w16cid:paraId="4E712642" w16cid:durableId="20C9F73D"/>
  <w16cid:commentId w16cid:paraId="0C6C8FB3" w16cid:durableId="20CD1F9D"/>
  <w16cid:commentId w16cid:paraId="41D40278" w16cid:durableId="20C60A60"/>
  <w16cid:commentId w16cid:paraId="0655DFAA" w16cid:durableId="20CF3817"/>
  <w16cid:commentId w16cid:paraId="2EAAC87D" w16cid:durableId="20CE0D9D"/>
  <w16cid:commentId w16cid:paraId="5AFFEC1C" w16cid:durableId="20CF3818"/>
  <w16cid:commentId w16cid:paraId="54E90185" w16cid:durableId="20CE0E24"/>
  <w16cid:commentId w16cid:paraId="714F7FF5" w16cid:durableId="20CF3819"/>
  <w16cid:commentId w16cid:paraId="3FBA8010" w16cid:durableId="20CE0E8A"/>
  <w16cid:commentId w16cid:paraId="63618E37" w16cid:durableId="20C60ACB"/>
  <w16cid:commentId w16cid:paraId="41AE4C74" w16cid:durableId="20CE0EB6"/>
  <w16cid:commentId w16cid:paraId="3AE0E189" w16cid:durableId="20CE0FB1"/>
  <w16cid:commentId w16cid:paraId="09069894" w16cid:durableId="20CE0FC0"/>
  <w16cid:commentId w16cid:paraId="3EDD46D5" w16cid:durableId="20C9F897"/>
  <w16cid:commentId w16cid:paraId="71C4333E" w16cid:durableId="20CE0FF2"/>
  <w16cid:commentId w16cid:paraId="43EDC53C" w16cid:durableId="20CE100C"/>
  <w16cid:commentId w16cid:paraId="5CC12DBE" w16cid:durableId="20CE0EEC"/>
  <w16cid:commentId w16cid:paraId="42C47FBC" w16cid:durableId="20CF381A"/>
  <w16cid:commentId w16cid:paraId="71CFECCB" w16cid:durableId="20C60E5B"/>
  <w16cid:commentId w16cid:paraId="5877CED6" w16cid:durableId="20CF381B"/>
  <w16cid:commentId w16cid:paraId="42886B43" w16cid:durableId="20CF381C"/>
  <w16cid:commentId w16cid:paraId="451A0DCA" w16cid:durableId="20CE125F"/>
  <w16cid:commentId w16cid:paraId="433B26FC" w16cid:durableId="20CF381D"/>
  <w16cid:commentId w16cid:paraId="5084AD08" w16cid:durableId="20CF381E"/>
  <w16cid:commentId w16cid:paraId="12B49380" w16cid:durableId="20CF381F"/>
  <w16cid:commentId w16cid:paraId="5E6191A8" w16cid:durableId="20CF3820"/>
  <w16cid:commentId w16cid:paraId="64E20F63" w16cid:durableId="20CF3821"/>
  <w16cid:commentId w16cid:paraId="5C3AE534" w16cid:durableId="20CF3822"/>
  <w16cid:commentId w16cid:paraId="26A89B09" w16cid:durableId="20CF3823"/>
  <w16cid:commentId w16cid:paraId="5D2E489F" w16cid:durableId="20C9F9B7"/>
  <w16cid:commentId w16cid:paraId="60985E29" w16cid:durableId="20CE1E5F"/>
  <w16cid:commentId w16cid:paraId="5AA87EDD" w16cid:durableId="20CE1E70"/>
  <w16cid:commentId w16cid:paraId="1209082E" w16cid:durableId="20CF3824"/>
  <w16cid:commentId w16cid:paraId="4D1E6CAF" w16cid:durableId="20CF3825"/>
  <w16cid:commentId w16cid:paraId="22EEEF58" w16cid:durableId="20CE1EA0"/>
  <w16cid:commentId w16cid:paraId="5E320AFC" w16cid:durableId="20CF3826"/>
  <w16cid:commentId w16cid:paraId="63F254A0" w16cid:durableId="20CE1ED0"/>
  <w16cid:commentId w16cid:paraId="0CD93119" w16cid:durableId="20CF3827"/>
  <w16cid:commentId w16cid:paraId="592A9894" w16cid:durableId="20CF3828"/>
  <w16cid:commentId w16cid:paraId="08FAF32E" w16cid:durableId="20CF3829"/>
  <w16cid:commentId w16cid:paraId="242C6DA1" w16cid:durableId="20CB8A4E"/>
  <w16cid:commentId w16cid:paraId="4A6FDB67" w16cid:durableId="20CF382A"/>
  <w16cid:commentId w16cid:paraId="11CC5820" w16cid:durableId="20CF382B"/>
  <w16cid:commentId w16cid:paraId="5BB5DDDF" w16cid:durableId="20CF382C"/>
  <w16cid:commentId w16cid:paraId="03A8831E" w16cid:durableId="20CF382D"/>
  <w16cid:commentId w16cid:paraId="27978415" w16cid:durableId="20CF382E"/>
  <w16cid:commentId w16cid:paraId="312F0BDE" w16cid:durableId="20CF382F"/>
  <w16cid:commentId w16cid:paraId="3ACA6590" w16cid:durableId="20CF3830"/>
  <w16cid:commentId w16cid:paraId="146A1E15" w16cid:durableId="20CF3831"/>
  <w16cid:commentId w16cid:paraId="49B809BE" w16cid:durableId="20CF3832"/>
  <w16cid:commentId w16cid:paraId="106A2304" w16cid:durableId="20CF3833"/>
  <w16cid:commentId w16cid:paraId="444B9534" w16cid:durableId="20CF38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47D132" w14:textId="77777777" w:rsidR="00F30E04" w:rsidRDefault="00F30E04">
      <w:r>
        <w:separator/>
      </w:r>
    </w:p>
  </w:endnote>
  <w:endnote w:type="continuationSeparator" w:id="0">
    <w:p w14:paraId="52C75BDC" w14:textId="77777777" w:rsidR="00F30E04" w:rsidRDefault="00F30E04">
      <w:r>
        <w:continuationSeparator/>
      </w:r>
    </w:p>
  </w:endnote>
  <w:endnote w:type="continuationNotice" w:id="1">
    <w:p w14:paraId="5AB83CEE" w14:textId="77777777" w:rsidR="00F30E04" w:rsidRDefault="00F30E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BoldItalicMT">
    <w:altName w:val="Arial"/>
    <w:panose1 w:val="020B0604020202020204"/>
    <w:charset w:val="00"/>
    <w:family w:val="swiss"/>
    <w:pitch w:val="variable"/>
  </w:font>
  <w:font w:name="Courier New">
    <w:panose1 w:val="02070309020205020404"/>
    <w:charset w:val="00"/>
    <w:family w:val="modern"/>
    <w:pitch w:val="fixed"/>
    <w:sig w:usb0="E0002EFF" w:usb1="C0007843" w:usb2="00000009" w:usb3="00000000" w:csb0="000001FF" w:csb1="00000000"/>
  </w:font>
  <w:font w:name="Monaco">
    <w:altName w:val="Calibri"/>
    <w:panose1 w:val="00000000000000000000"/>
    <w:charset w:val="4D"/>
    <w:family w:val="auto"/>
    <w:pitch w:val="variable"/>
    <w:sig w:usb0="A00002FF" w:usb1="500039FB" w:usb2="00000000" w:usb3="00000000" w:csb0="00000197" w:csb1="00000000"/>
  </w:font>
  <w:font w:name="Menlo">
    <w:altName w:val="Calibri"/>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5B6D3" w14:textId="145FAE88" w:rsidR="00A71DFB" w:rsidRDefault="00A71DFB">
    <w:pPr>
      <w:pStyle w:val="BodyText"/>
      <w:spacing w:line="14" w:lineRule="auto"/>
      <w:rPr>
        <w:sz w:val="20"/>
      </w:rPr>
    </w:pPr>
    <w:ins w:id="48" w:author="Yeyun Ouyang" w:date="2019-07-09T16:01:00Z">
      <w:r>
        <w:rPr>
          <w:noProof/>
        </w:rPr>
        <mc:AlternateContent>
          <mc:Choice Requires="wps">
            <w:drawing>
              <wp:anchor distT="0" distB="0" distL="114300" distR="114300" simplePos="0" relativeHeight="251665920" behindDoc="1" locked="0" layoutInCell="1" allowOverlap="1" wp14:anchorId="35B75333" wp14:editId="54FFA36B">
                <wp:simplePos x="0" y="0"/>
                <wp:positionH relativeFrom="page">
                  <wp:posOffset>3783965</wp:posOffset>
                </wp:positionH>
                <wp:positionV relativeFrom="page">
                  <wp:posOffset>12559665</wp:posOffset>
                </wp:positionV>
                <wp:extent cx="205105" cy="197485"/>
                <wp:effectExtent l="0" t="0" r="0" b="0"/>
                <wp:wrapNone/>
                <wp:docPr id="5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510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FD8C9" w14:textId="77777777" w:rsidR="00A71DFB" w:rsidRDefault="00A71DFB">
                            <w:pPr>
                              <w:pStyle w:val="BodyText"/>
                              <w:spacing w:before="21"/>
                              <w:ind w:left="40"/>
                              <w:rPr>
                                <w:ins w:id="49" w:author="Yeyun Ouyang" w:date="2019-07-09T16:01:00Z"/>
                              </w:rPr>
                            </w:pPr>
                            <w:ins w:id="50" w:author="Yeyun Ouyang" w:date="2019-07-09T16:01:00Z">
                              <w:r>
                                <w:fldChar w:fldCharType="begin"/>
                              </w:r>
                              <w:r>
                                <w:instrText xml:space="preserve"> PAGE </w:instrText>
                              </w:r>
                              <w:r>
                                <w:fldChar w:fldCharType="separate"/>
                              </w:r>
                              <w:r>
                                <w:t>10</w:t>
                              </w:r>
                              <w:r>
                                <w:fldChar w:fldCharType="end"/>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B75333" id="_x0000_t202" coordsize="21600,21600" o:spt="202" path="m,l,21600r21600,l21600,xe">
                <v:stroke joinstyle="miter"/>
                <v:path gradientshapeok="t" o:connecttype="rect"/>
              </v:shapetype>
              <v:shape id="Text Box 3" o:spid="_x0000_s1031" type="#_x0000_t202" style="position:absolute;margin-left:297.95pt;margin-top:988.95pt;width:16.15pt;height:15.5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" filled="f" stroked="f">
                <v:path arrowok="t"/>
                <v:textbox inset="0,0,0,0">
                  <w:txbxContent>
                    <w:p w14:paraId="662FD8C9" w14:textId="77777777" w:rsidR="00A71DFB" w:rsidRDefault="00A71DFB">
                      <w:pPr>
                        <w:pStyle w:val="BodyText"/>
                        <w:spacing w:before="21"/>
                        <w:ind w:left="40"/>
                        <w:rPr>
                          <w:ins w:id="51" w:author="Yeyun Ouyang" w:date="2019-07-09T16:01:00Z"/>
                        </w:rPr>
                      </w:pPr>
                      <w:ins w:id="52" w:author="Yeyun Ouyang" w:date="2019-07-09T16:01:00Z">
                        <w:r>
                          <w:fldChar w:fldCharType="begin"/>
                        </w:r>
                        <w:r>
                          <w:instrText xml:space="preserve"> PAGE </w:instrText>
                        </w:r>
                        <w:r>
                          <w:fldChar w:fldCharType="separate"/>
                        </w:r>
                        <w:r>
                          <w:t>10</w:t>
                        </w:r>
                        <w:r>
                          <w:fldChar w:fldCharType="end"/>
                        </w:r>
                      </w:ins>
                    </w:p>
                  </w:txbxContent>
                </v:textbox>
                <w10:wrap anchorx="page" anchory="page"/>
              </v:shape>
            </w:pict>
          </mc:Fallback>
        </mc:AlternateContent>
      </w:r>
    </w:ins>
    <w:ins w:id="53" w:author="Jon Belyeu" w:date="2019-07-09T16:00:00Z">
      <w:r>
        <w:rPr>
          <w:noProof/>
        </w:rPr>
        <mc:AlternateContent>
          <mc:Choice Requires="wps">
            <w:drawing>
              <wp:anchor distT="0" distB="0" distL="114300" distR="114300" simplePos="0" relativeHeight="251663872" behindDoc="1" locked="0" layoutInCell="1" allowOverlap="1" wp14:anchorId="7A4F65FD" wp14:editId="530893FE">
                <wp:simplePos x="0" y="0"/>
                <wp:positionH relativeFrom="page">
                  <wp:posOffset>3783965</wp:posOffset>
                </wp:positionH>
                <wp:positionV relativeFrom="page">
                  <wp:posOffset>12559665</wp:posOffset>
                </wp:positionV>
                <wp:extent cx="205105" cy="197485"/>
                <wp:effectExtent l="0" t="0" r="0" b="0"/>
                <wp:wrapNone/>
                <wp:docPr id="47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510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4CD04" w14:textId="77777777" w:rsidR="00A71DFB" w:rsidRDefault="00A71DFB">
                            <w:pPr>
                              <w:pStyle w:val="BodyText"/>
                              <w:spacing w:before="21"/>
                              <w:ind w:left="40"/>
                              <w:rPr>
                                <w:ins w:id="54" w:author="Jon Belyeu" w:date="2019-07-09T16:00:00Z"/>
                              </w:rPr>
                            </w:pPr>
                            <w:ins w:id="55" w:author="Jon Belyeu" w:date="2019-07-09T16:00:00Z">
                              <w:r>
                                <w:fldChar w:fldCharType="begin"/>
                              </w:r>
                              <w:r>
                                <w:instrText xml:space="preserve"> PAGE </w:instrText>
                              </w:r>
                              <w:r>
                                <w:fldChar w:fldCharType="separate"/>
                              </w:r>
                              <w:r>
                                <w:t>10</w:t>
                              </w:r>
                              <w:r>
                                <w:fldChar w:fldCharType="end"/>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4F65FD" id="Text Box 1" o:spid="_x0000_s1032" type="#_x0000_t202" style="position:absolute;margin-left:297.95pt;margin-top:988.95pt;width:16.15pt;height:15.5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" filled="f" stroked="f">
                <v:path arrowok="t"/>
                <v:textbox inset="0,0,0,0">
                  <w:txbxContent>
                    <w:p w14:paraId="4764CD04" w14:textId="77777777" w:rsidR="00A71DFB" w:rsidRDefault="00A71DFB">
                      <w:pPr>
                        <w:pStyle w:val="BodyText"/>
                        <w:spacing w:before="21"/>
                        <w:ind w:left="40"/>
                        <w:rPr>
                          <w:ins w:id="56" w:author="Jon Belyeu" w:date="2019-07-09T16:00:00Z"/>
                        </w:rPr>
                      </w:pPr>
                      <w:ins w:id="57" w:author="Jon Belyeu" w:date="2019-07-09T16:00:00Z">
                        <w:r>
                          <w:fldChar w:fldCharType="begin"/>
                        </w:r>
                        <w:r>
                          <w:instrText xml:space="preserve"> PAGE </w:instrText>
                        </w:r>
                        <w:r>
                          <w:fldChar w:fldCharType="separate"/>
                        </w:r>
                        <w:r>
                          <w:t>10</w:t>
                        </w:r>
                        <w:r>
                          <w:fldChar w:fldCharType="end"/>
                        </w:r>
                      </w:ins>
                    </w:p>
                  </w:txbxContent>
                </v:textbox>
                <w10:wrap anchorx="page" anchory="page"/>
              </v:shape>
            </w:pict>
          </mc:Fallback>
        </mc:AlternateContent>
      </w:r>
    </w:ins>
    <w:ins w:id="58" w:author="Aaron Quinlan" w:date="2019-07-09T15:58:00Z">
      <w:r>
        <w:rPr>
          <w:noProof/>
        </w:rPr>
        <mc:AlternateContent>
          <mc:Choice Requires="wps">
            <w:drawing>
              <wp:anchor distT="0" distB="0" distL="114300" distR="114300" simplePos="0" relativeHeight="251661824" behindDoc="1" locked="0" layoutInCell="1" allowOverlap="1" wp14:anchorId="373489A9" wp14:editId="7591ED10">
                <wp:simplePos x="0" y="0"/>
                <wp:positionH relativeFrom="page">
                  <wp:posOffset>3783965</wp:posOffset>
                </wp:positionH>
                <wp:positionV relativeFrom="page">
                  <wp:posOffset>12559665</wp:posOffset>
                </wp:positionV>
                <wp:extent cx="205105" cy="197485"/>
                <wp:effectExtent l="0" t="0" r="0" b="0"/>
                <wp:wrapNone/>
                <wp:docPr id="36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510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D4741" w14:textId="77777777" w:rsidR="00A71DFB" w:rsidRDefault="00A71DFB">
                            <w:pPr>
                              <w:pStyle w:val="BodyText"/>
                              <w:spacing w:before="21"/>
                              <w:ind w:left="40"/>
                              <w:rPr>
                                <w:ins w:id="59" w:author="Aaron Quinlan" w:date="2019-07-09T15:58:00Z"/>
                              </w:rPr>
                            </w:pPr>
                            <w:ins w:id="60" w:author="Aaron Quinlan" w:date="2019-07-09T15:58:00Z">
                              <w:r>
                                <w:fldChar w:fldCharType="begin"/>
                              </w:r>
                              <w:r>
                                <w:instrText xml:space="preserve"> PAGE </w:instrText>
                              </w:r>
                              <w:r>
                                <w:fldChar w:fldCharType="separate"/>
                              </w:r>
                              <w:r>
                                <w:t>10</w:t>
                              </w:r>
                              <w:r>
                                <w:fldChar w:fldCharType="end"/>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489A9" id="_x0000_s1033" type="#_x0000_t202" style="position:absolute;margin-left:297.95pt;margin-top:988.95pt;width:16.15pt;height:15.5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" filled="f" stroked="f">
                <v:path arrowok="t"/>
                <v:textbox inset="0,0,0,0">
                  <w:txbxContent>
                    <w:p w14:paraId="0A1D4741" w14:textId="77777777" w:rsidR="00A71DFB" w:rsidRDefault="00A71DFB">
                      <w:pPr>
                        <w:pStyle w:val="BodyText"/>
                        <w:spacing w:before="21"/>
                        <w:ind w:left="40"/>
                        <w:rPr>
                          <w:ins w:id="61" w:author="Aaron Quinlan" w:date="2019-07-09T15:58:00Z"/>
                        </w:rPr>
                      </w:pPr>
                      <w:ins w:id="62" w:author="Aaron Quinlan" w:date="2019-07-09T15:58:00Z">
                        <w:r>
                          <w:fldChar w:fldCharType="begin"/>
                        </w:r>
                        <w:r>
                          <w:instrText xml:space="preserve"> PAGE </w:instrText>
                        </w:r>
                        <w:r>
                          <w:fldChar w:fldCharType="separate"/>
                        </w:r>
                        <w:r>
                          <w:t>10</w:t>
                        </w:r>
                        <w:r>
                          <w:fldChar w:fldCharType="end"/>
                        </w:r>
                      </w:ins>
                    </w:p>
                  </w:txbxContent>
                </v:textbox>
                <w10:wrap anchorx="page" anchory="page"/>
              </v:shape>
            </w:pict>
          </mc:Fallback>
        </mc:AlternateContent>
      </w:r>
    </w:ins>
    <w:ins w:id="63" w:author="Jeff Morgan" w:date="2019-07-09T15:57:00Z">
      <w:r>
        <w:rPr>
          <w:noProof/>
        </w:rPr>
        <mc:AlternateContent>
          <mc:Choice Requires="wps">
            <w:drawing>
              <wp:anchor distT="0" distB="0" distL="114300" distR="114300" simplePos="0" relativeHeight="251659776" behindDoc="1" locked="0" layoutInCell="1" allowOverlap="1" wp14:anchorId="4017D7B1" wp14:editId="6DBA7298">
                <wp:simplePos x="0" y="0"/>
                <wp:positionH relativeFrom="page">
                  <wp:posOffset>3783330</wp:posOffset>
                </wp:positionH>
                <wp:positionV relativeFrom="page">
                  <wp:posOffset>12559030</wp:posOffset>
                </wp:positionV>
                <wp:extent cx="205105" cy="197485"/>
                <wp:effectExtent l="0" t="0" r="0" b="0"/>
                <wp:wrapNone/>
                <wp:docPr id="24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9748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D0D1BDD" w14:textId="77777777" w:rsidR="00A71DFB" w:rsidRDefault="00A71DFB">
                            <w:pPr>
                              <w:pStyle w:val="BodyText"/>
                              <w:spacing w:before="21"/>
                              <w:ind w:left="40"/>
                              <w:rPr>
                                <w:ins w:id="64" w:author="Jeff Morgan" w:date="2019-07-09T15:57:00Z"/>
                              </w:rPr>
                            </w:pPr>
                            <w:ins w:id="65" w:author="Jeff Morgan" w:date="2019-07-09T15:57:00Z">
                              <w:r>
                                <w:fldChar w:fldCharType="begin"/>
                              </w:r>
                              <w:r>
                                <w:instrText xml:space="preserve"> PAGE </w:instrText>
                              </w:r>
                              <w:r>
                                <w:fldChar w:fldCharType="separate"/>
                              </w:r>
                              <w:r>
                                <w:rPr>
                                  <w:noProof/>
                                </w:rPr>
                                <w:t>28</w:t>
                              </w:r>
                              <w:r>
                                <w:fldChar w:fldCharType="end"/>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17D7B1" id="_x0000_s1034" type="#_x0000_t202" style="position:absolute;margin-left:297.9pt;margin-top:988.9pt;width:16.15pt;height:15.5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" filled="f" stroked="f">
                <v:textbox inset="0,0,0,0">
                  <w:txbxContent>
                    <w:p w14:paraId="3D0D1BDD" w14:textId="77777777" w:rsidR="00A71DFB" w:rsidRDefault="00A71DFB">
                      <w:pPr>
                        <w:pStyle w:val="BodyText"/>
                        <w:spacing w:before="21"/>
                        <w:ind w:left="40"/>
                        <w:rPr>
                          <w:ins w:id="66" w:author="Jeff Morgan" w:date="2019-07-09T15:57:00Z"/>
                        </w:rPr>
                      </w:pPr>
                      <w:ins w:id="67" w:author="Jeff Morgan" w:date="2019-07-09T15:57:00Z">
                        <w:r>
                          <w:fldChar w:fldCharType="begin"/>
                        </w:r>
                        <w:r>
                          <w:instrText xml:space="preserve"> PAGE </w:instrText>
                        </w:r>
                        <w:r>
                          <w:fldChar w:fldCharType="separate"/>
                        </w:r>
                        <w:r>
                          <w:rPr>
                            <w:noProof/>
                          </w:rPr>
                          <w:t>28</w:t>
                        </w:r>
                        <w:r>
                          <w:fldChar w:fldCharType="end"/>
                        </w:r>
                      </w:ins>
                    </w:p>
                  </w:txbxContent>
                </v:textbox>
                <w10:wrap anchorx="page" anchory="page"/>
              </v:shape>
            </w:pict>
          </mc:Fallback>
        </mc:AlternateContent>
      </w:r>
    </w:ins>
    <w:del w:id="68" w:author="Jeff Morgan" w:date="2019-07-09T15:57:00Z">
      <w:r>
        <w:rPr>
          <w:noProof/>
        </w:rPr>
        <mc:AlternateContent>
          <mc:Choice Requires="wps">
            <w:drawing>
              <wp:anchor distT="0" distB="0" distL="114300" distR="114300" simplePos="0" relativeHeight="251657728" behindDoc="1" locked="0" layoutInCell="1" allowOverlap="1" wp14:anchorId="6DF1F273" wp14:editId="7FFA69C7">
                <wp:simplePos x="0" y="0"/>
                <wp:positionH relativeFrom="page">
                  <wp:posOffset>3783965</wp:posOffset>
                </wp:positionH>
                <wp:positionV relativeFrom="page">
                  <wp:posOffset>12559665</wp:posOffset>
                </wp:positionV>
                <wp:extent cx="205105" cy="197485"/>
                <wp:effectExtent l="2540" t="0" r="1905"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B3FBA" w14:textId="77777777" w:rsidR="00A71DFB" w:rsidRDefault="00A71DFB">
                            <w:pPr>
                              <w:pStyle w:val="BodyText"/>
                              <w:spacing w:before="21"/>
                              <w:ind w:left="40"/>
                              <w:rPr>
                                <w:del w:id="69" w:author="Jeff Morgan" w:date="2019-07-09T15:57:00Z"/>
                              </w:rPr>
                            </w:pPr>
                            <w:del w:id="70" w:author="Jeff Morgan" w:date="2019-07-09T15:57:00Z">
                              <w:r>
                                <w:fldChar w:fldCharType="begin"/>
                              </w:r>
                              <w:r>
                                <w:delInstrText xml:space="preserve"> PAGE </w:delInstrText>
                              </w:r>
                              <w:r>
                                <w:fldChar w:fldCharType="separate"/>
                              </w:r>
                              <w:r>
                                <w:delText>10</w:delText>
                              </w:r>
                              <w:r>
                                <w:fldChar w:fldCharType="end"/>
                              </w:r>
                            </w:del>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F1F273" id="_x0000_s1035" type="#_x0000_t202" style="position:absolute;margin-left:297.95pt;margin-top:988.95pt;width:16.15pt;height:15.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" filled="f" stroked="f">
                <v:textbox inset="0,0,0,0">
                  <w:txbxContent>
                    <w:p w14:paraId="300B3FBA" w14:textId="77777777" w:rsidR="00A71DFB" w:rsidRDefault="00A71DFB">
                      <w:pPr>
                        <w:pStyle w:val="BodyText"/>
                        <w:spacing w:before="21"/>
                        <w:ind w:left="40"/>
                        <w:rPr>
                          <w:del w:id="71" w:author="Jeff Morgan" w:date="2019-07-09T15:57:00Z"/>
                        </w:rPr>
                      </w:pPr>
                      <w:del w:id="72" w:author="Jeff Morgan" w:date="2019-07-09T15:57:00Z">
                        <w:r>
                          <w:fldChar w:fldCharType="begin"/>
                        </w:r>
                        <w:r>
                          <w:delInstrText xml:space="preserve"> PAGE </w:delInstrText>
                        </w:r>
                        <w:r>
                          <w:fldChar w:fldCharType="separate"/>
                        </w:r>
                        <w:r>
                          <w:delText>10</w:delText>
                        </w:r>
                        <w:r>
                          <w:fldChar w:fldCharType="end"/>
                        </w:r>
                      </w:del>
                    </w:p>
                  </w:txbxContent>
                </v:textbox>
                <w10:wrap anchorx="page" anchory="page"/>
              </v:shape>
            </w:pict>
          </mc:Fallback>
        </mc:AlternateContent>
      </w:r>
    </w:del>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B2F4E6" w14:textId="77777777" w:rsidR="00F30E04" w:rsidRDefault="00F30E04">
      <w:r>
        <w:separator/>
      </w:r>
    </w:p>
  </w:footnote>
  <w:footnote w:type="continuationSeparator" w:id="0">
    <w:p w14:paraId="1BF9D054" w14:textId="77777777" w:rsidR="00F30E04" w:rsidRDefault="00F30E04">
      <w:r>
        <w:continuationSeparator/>
      </w:r>
    </w:p>
  </w:footnote>
  <w:footnote w:type="continuationNotice" w:id="1">
    <w:p w14:paraId="493D5ED5" w14:textId="77777777" w:rsidR="00F30E04" w:rsidRDefault="00F30E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C9F7D" w14:textId="77777777" w:rsidR="00A71DFB" w:rsidRDefault="00A71DFB" w:rsidP="00880E66">
    <w:pPr>
      <w:pStyle w:val="DocumentMap"/>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935D2"/>
    <w:multiLevelType w:val="multilevel"/>
    <w:tmpl w:val="0026F7E0"/>
    <w:lvl w:ilvl="0">
      <w:start w:val="5"/>
      <w:numFmt w:val="decimal"/>
      <w:lvlText w:val="%1"/>
      <w:lvlJc w:val="left"/>
      <w:pPr>
        <w:ind w:left="691" w:hanging="572"/>
        <w:jc w:val="left"/>
      </w:pPr>
      <w:rPr>
        <w:rFonts w:hint="default"/>
      </w:rPr>
    </w:lvl>
    <w:lvl w:ilvl="1">
      <w:start w:val="7"/>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3."/>
      <w:lvlJc w:val="left"/>
      <w:pPr>
        <w:ind w:left="665" w:hanging="292"/>
        <w:jc w:val="left"/>
      </w:pPr>
      <w:rPr>
        <w:rFonts w:ascii="Arial" w:eastAsia="Arial" w:hAnsi="Arial" w:cs="Arial" w:hint="default"/>
        <w:w w:val="99"/>
        <w:sz w:val="22"/>
        <w:szCs w:val="22"/>
      </w:rPr>
    </w:lvl>
    <w:lvl w:ilvl="3">
      <w:numFmt w:val="bullet"/>
      <w:lvlText w:val="•"/>
      <w:lvlJc w:val="left"/>
      <w:pPr>
        <w:ind w:left="3015" w:hanging="292"/>
      </w:pPr>
      <w:rPr>
        <w:rFonts w:hint="default"/>
      </w:rPr>
    </w:lvl>
    <w:lvl w:ilvl="4">
      <w:numFmt w:val="bullet"/>
      <w:lvlText w:val="•"/>
      <w:lvlJc w:val="left"/>
      <w:pPr>
        <w:ind w:left="4173" w:hanging="292"/>
      </w:pPr>
      <w:rPr>
        <w:rFonts w:hint="default"/>
      </w:rPr>
    </w:lvl>
    <w:lvl w:ilvl="5">
      <w:numFmt w:val="bullet"/>
      <w:lvlText w:val="•"/>
      <w:lvlJc w:val="left"/>
      <w:pPr>
        <w:ind w:left="5331" w:hanging="292"/>
      </w:pPr>
      <w:rPr>
        <w:rFonts w:hint="default"/>
      </w:rPr>
    </w:lvl>
    <w:lvl w:ilvl="6">
      <w:numFmt w:val="bullet"/>
      <w:lvlText w:val="•"/>
      <w:lvlJc w:val="left"/>
      <w:pPr>
        <w:ind w:left="6488" w:hanging="292"/>
      </w:pPr>
      <w:rPr>
        <w:rFonts w:hint="default"/>
      </w:rPr>
    </w:lvl>
    <w:lvl w:ilvl="7">
      <w:numFmt w:val="bullet"/>
      <w:lvlText w:val="•"/>
      <w:lvlJc w:val="left"/>
      <w:pPr>
        <w:ind w:left="7646" w:hanging="292"/>
      </w:pPr>
      <w:rPr>
        <w:rFonts w:hint="default"/>
      </w:rPr>
    </w:lvl>
    <w:lvl w:ilvl="8">
      <w:numFmt w:val="bullet"/>
      <w:lvlText w:val="•"/>
      <w:lvlJc w:val="left"/>
      <w:pPr>
        <w:ind w:left="8804" w:hanging="292"/>
      </w:pPr>
      <w:rPr>
        <w:rFonts w:hint="default"/>
      </w:rPr>
    </w:lvl>
  </w:abstractNum>
  <w:abstractNum w:abstractNumId="1" w15:restartNumberingAfterBreak="0">
    <w:nsid w:val="05B65A12"/>
    <w:multiLevelType w:val="multilevel"/>
    <w:tmpl w:val="DE423BE0"/>
    <w:lvl w:ilvl="0">
      <w:start w:val="1"/>
      <w:numFmt w:val="decimal"/>
      <w:lvlText w:val="%1"/>
      <w:lvlJc w:val="left"/>
      <w:pPr>
        <w:ind w:left="566" w:hanging="447"/>
        <w:jc w:val="left"/>
      </w:pPr>
      <w:rPr>
        <w:rFonts w:ascii="Arial" w:eastAsia="Arial" w:hAnsi="Arial" w:cs="Arial" w:hint="default"/>
        <w:b/>
        <w:bCs/>
        <w:w w:val="102"/>
        <w:sz w:val="28"/>
        <w:szCs w:val="28"/>
      </w:rPr>
    </w:lvl>
    <w:lvl w:ilvl="1">
      <w:start w:val="1"/>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665" w:hanging="186"/>
      </w:pPr>
      <w:rPr>
        <w:rFonts w:ascii="Arial" w:eastAsia="Arial" w:hAnsi="Arial" w:cs="Arial" w:hint="default"/>
        <w:w w:val="99"/>
        <w:sz w:val="22"/>
        <w:szCs w:val="22"/>
      </w:rPr>
    </w:lvl>
    <w:lvl w:ilvl="4">
      <w:numFmt w:val="bullet"/>
      <w:lvlText w:val="•"/>
      <w:lvlJc w:val="left"/>
      <w:pPr>
        <w:ind w:left="2291" w:hanging="186"/>
      </w:pPr>
      <w:rPr>
        <w:rFonts w:hint="default"/>
      </w:rPr>
    </w:lvl>
    <w:lvl w:ilvl="5">
      <w:numFmt w:val="bullet"/>
      <w:lvlText w:val="•"/>
      <w:lvlJc w:val="left"/>
      <w:pPr>
        <w:ind w:left="3762" w:hanging="186"/>
      </w:pPr>
      <w:rPr>
        <w:rFonts w:hint="default"/>
      </w:rPr>
    </w:lvl>
    <w:lvl w:ilvl="6">
      <w:numFmt w:val="bullet"/>
      <w:lvlText w:val="•"/>
      <w:lvlJc w:val="left"/>
      <w:pPr>
        <w:ind w:left="5234" w:hanging="186"/>
      </w:pPr>
      <w:rPr>
        <w:rFonts w:hint="default"/>
      </w:rPr>
    </w:lvl>
    <w:lvl w:ilvl="7">
      <w:numFmt w:val="bullet"/>
      <w:lvlText w:val="•"/>
      <w:lvlJc w:val="left"/>
      <w:pPr>
        <w:ind w:left="6705" w:hanging="186"/>
      </w:pPr>
      <w:rPr>
        <w:rFonts w:hint="default"/>
      </w:rPr>
    </w:lvl>
    <w:lvl w:ilvl="8">
      <w:numFmt w:val="bullet"/>
      <w:lvlText w:val="•"/>
      <w:lvlJc w:val="left"/>
      <w:pPr>
        <w:ind w:left="8177" w:hanging="186"/>
      </w:pPr>
      <w:rPr>
        <w:rFonts w:hint="default"/>
      </w:rPr>
    </w:lvl>
  </w:abstractNum>
  <w:abstractNum w:abstractNumId="2" w15:restartNumberingAfterBreak="0">
    <w:nsid w:val="05C03FD5"/>
    <w:multiLevelType w:val="multilevel"/>
    <w:tmpl w:val="5DE491DA"/>
    <w:lvl w:ilvl="0">
      <w:start w:val="2"/>
      <w:numFmt w:val="decimal"/>
      <w:lvlText w:val="%1"/>
      <w:lvlJc w:val="left"/>
      <w:pPr>
        <w:ind w:left="691" w:hanging="572"/>
        <w:jc w:val="left"/>
      </w:pPr>
      <w:rPr>
        <w:rFonts w:hint="default"/>
      </w:rPr>
    </w:lvl>
    <w:lvl w:ilvl="1">
      <w:start w:val="2"/>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start w:val="1"/>
      <w:numFmt w:val="decimal"/>
      <w:lvlText w:val="%4."/>
      <w:lvlJc w:val="left"/>
      <w:pPr>
        <w:ind w:left="665" w:hanging="292"/>
        <w:jc w:val="left"/>
      </w:pPr>
      <w:rPr>
        <w:rFonts w:ascii="Arial" w:eastAsia="Arial" w:hAnsi="Arial" w:cs="Arial" w:hint="default"/>
        <w:w w:val="99"/>
        <w:sz w:val="22"/>
        <w:szCs w:val="22"/>
      </w:rPr>
    </w:lvl>
    <w:lvl w:ilvl="4">
      <w:numFmt w:val="bullet"/>
      <w:lvlText w:val="•"/>
      <w:lvlJc w:val="left"/>
      <w:pPr>
        <w:ind w:left="3395" w:hanging="292"/>
      </w:pPr>
      <w:rPr>
        <w:rFonts w:hint="default"/>
      </w:rPr>
    </w:lvl>
    <w:lvl w:ilvl="5">
      <w:numFmt w:val="bullet"/>
      <w:lvlText w:val="•"/>
      <w:lvlJc w:val="left"/>
      <w:pPr>
        <w:ind w:left="4682" w:hanging="292"/>
      </w:pPr>
      <w:rPr>
        <w:rFonts w:hint="default"/>
      </w:rPr>
    </w:lvl>
    <w:lvl w:ilvl="6">
      <w:numFmt w:val="bullet"/>
      <w:lvlText w:val="•"/>
      <w:lvlJc w:val="left"/>
      <w:pPr>
        <w:ind w:left="5970" w:hanging="292"/>
      </w:pPr>
      <w:rPr>
        <w:rFonts w:hint="default"/>
      </w:rPr>
    </w:lvl>
    <w:lvl w:ilvl="7">
      <w:numFmt w:val="bullet"/>
      <w:lvlText w:val="•"/>
      <w:lvlJc w:val="left"/>
      <w:pPr>
        <w:ind w:left="7257" w:hanging="292"/>
      </w:pPr>
      <w:rPr>
        <w:rFonts w:hint="default"/>
      </w:rPr>
    </w:lvl>
    <w:lvl w:ilvl="8">
      <w:numFmt w:val="bullet"/>
      <w:lvlText w:val="•"/>
      <w:lvlJc w:val="left"/>
      <w:pPr>
        <w:ind w:left="8545" w:hanging="292"/>
      </w:pPr>
      <w:rPr>
        <w:rFonts w:hint="default"/>
      </w:rPr>
    </w:lvl>
  </w:abstractNum>
  <w:abstractNum w:abstractNumId="3" w15:restartNumberingAfterBreak="0">
    <w:nsid w:val="0C013F27"/>
    <w:multiLevelType w:val="multilevel"/>
    <w:tmpl w:val="6F94FD7E"/>
    <w:lvl w:ilvl="0">
      <w:start w:val="5"/>
      <w:numFmt w:val="decimal"/>
      <w:lvlText w:val="%1"/>
      <w:lvlJc w:val="left"/>
      <w:pPr>
        <w:ind w:left="691" w:hanging="572"/>
        <w:jc w:val="left"/>
      </w:pPr>
      <w:rPr>
        <w:rFonts w:hint="default"/>
      </w:rPr>
    </w:lvl>
    <w:lvl w:ilvl="1">
      <w:start w:val="7"/>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3."/>
      <w:lvlJc w:val="left"/>
      <w:pPr>
        <w:ind w:left="665" w:hanging="292"/>
        <w:jc w:val="left"/>
      </w:pPr>
      <w:rPr>
        <w:rFonts w:ascii="Arial" w:eastAsia="Arial" w:hAnsi="Arial" w:cs="Arial" w:hint="default"/>
        <w:w w:val="99"/>
        <w:sz w:val="22"/>
        <w:szCs w:val="22"/>
      </w:rPr>
    </w:lvl>
    <w:lvl w:ilvl="3">
      <w:numFmt w:val="bullet"/>
      <w:lvlText w:val="•"/>
      <w:lvlJc w:val="left"/>
      <w:pPr>
        <w:ind w:left="3015" w:hanging="292"/>
      </w:pPr>
      <w:rPr>
        <w:rFonts w:hint="default"/>
      </w:rPr>
    </w:lvl>
    <w:lvl w:ilvl="4">
      <w:numFmt w:val="bullet"/>
      <w:lvlText w:val="•"/>
      <w:lvlJc w:val="left"/>
      <w:pPr>
        <w:ind w:left="4173" w:hanging="292"/>
      </w:pPr>
      <w:rPr>
        <w:rFonts w:hint="default"/>
      </w:rPr>
    </w:lvl>
    <w:lvl w:ilvl="5">
      <w:numFmt w:val="bullet"/>
      <w:lvlText w:val="•"/>
      <w:lvlJc w:val="left"/>
      <w:pPr>
        <w:ind w:left="5331" w:hanging="292"/>
      </w:pPr>
      <w:rPr>
        <w:rFonts w:hint="default"/>
      </w:rPr>
    </w:lvl>
    <w:lvl w:ilvl="6">
      <w:numFmt w:val="bullet"/>
      <w:lvlText w:val="•"/>
      <w:lvlJc w:val="left"/>
      <w:pPr>
        <w:ind w:left="6488" w:hanging="292"/>
      </w:pPr>
      <w:rPr>
        <w:rFonts w:hint="default"/>
      </w:rPr>
    </w:lvl>
    <w:lvl w:ilvl="7">
      <w:numFmt w:val="bullet"/>
      <w:lvlText w:val="•"/>
      <w:lvlJc w:val="left"/>
      <w:pPr>
        <w:ind w:left="7646" w:hanging="292"/>
      </w:pPr>
      <w:rPr>
        <w:rFonts w:hint="default"/>
      </w:rPr>
    </w:lvl>
    <w:lvl w:ilvl="8">
      <w:numFmt w:val="bullet"/>
      <w:lvlText w:val="•"/>
      <w:lvlJc w:val="left"/>
      <w:pPr>
        <w:ind w:left="8804" w:hanging="292"/>
      </w:pPr>
      <w:rPr>
        <w:rFonts w:hint="default"/>
      </w:rPr>
    </w:lvl>
  </w:abstractNum>
  <w:abstractNum w:abstractNumId="4" w15:restartNumberingAfterBreak="0">
    <w:nsid w:val="14B76B24"/>
    <w:multiLevelType w:val="multilevel"/>
    <w:tmpl w:val="E4D8F4AC"/>
    <w:lvl w:ilvl="0">
      <w:start w:val="5"/>
      <w:numFmt w:val="decimal"/>
      <w:lvlText w:val="%1"/>
      <w:lvlJc w:val="left"/>
      <w:pPr>
        <w:ind w:left="691" w:hanging="572"/>
        <w:jc w:val="left"/>
      </w:pPr>
      <w:rPr>
        <w:rFonts w:hint="default"/>
      </w:rPr>
    </w:lvl>
    <w:lvl w:ilvl="1">
      <w:start w:val="7"/>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3."/>
      <w:lvlJc w:val="left"/>
      <w:pPr>
        <w:ind w:left="665" w:hanging="292"/>
        <w:jc w:val="left"/>
      </w:pPr>
      <w:rPr>
        <w:rFonts w:ascii="Arial" w:eastAsia="Arial" w:hAnsi="Arial" w:cs="Arial" w:hint="default"/>
        <w:w w:val="99"/>
        <w:sz w:val="22"/>
        <w:szCs w:val="22"/>
      </w:rPr>
    </w:lvl>
    <w:lvl w:ilvl="3">
      <w:numFmt w:val="bullet"/>
      <w:lvlText w:val="•"/>
      <w:lvlJc w:val="left"/>
      <w:pPr>
        <w:ind w:left="3015" w:hanging="292"/>
      </w:pPr>
      <w:rPr>
        <w:rFonts w:hint="default"/>
      </w:rPr>
    </w:lvl>
    <w:lvl w:ilvl="4">
      <w:numFmt w:val="bullet"/>
      <w:lvlText w:val="•"/>
      <w:lvlJc w:val="left"/>
      <w:pPr>
        <w:ind w:left="4173" w:hanging="292"/>
      </w:pPr>
      <w:rPr>
        <w:rFonts w:hint="default"/>
      </w:rPr>
    </w:lvl>
    <w:lvl w:ilvl="5">
      <w:numFmt w:val="bullet"/>
      <w:lvlText w:val="•"/>
      <w:lvlJc w:val="left"/>
      <w:pPr>
        <w:ind w:left="5331" w:hanging="292"/>
      </w:pPr>
      <w:rPr>
        <w:rFonts w:hint="default"/>
      </w:rPr>
    </w:lvl>
    <w:lvl w:ilvl="6">
      <w:numFmt w:val="bullet"/>
      <w:lvlText w:val="•"/>
      <w:lvlJc w:val="left"/>
      <w:pPr>
        <w:ind w:left="6488" w:hanging="292"/>
      </w:pPr>
      <w:rPr>
        <w:rFonts w:hint="default"/>
      </w:rPr>
    </w:lvl>
    <w:lvl w:ilvl="7">
      <w:numFmt w:val="bullet"/>
      <w:lvlText w:val="•"/>
      <w:lvlJc w:val="left"/>
      <w:pPr>
        <w:ind w:left="7646" w:hanging="292"/>
      </w:pPr>
      <w:rPr>
        <w:rFonts w:hint="default"/>
      </w:rPr>
    </w:lvl>
    <w:lvl w:ilvl="8">
      <w:numFmt w:val="bullet"/>
      <w:lvlText w:val="•"/>
      <w:lvlJc w:val="left"/>
      <w:pPr>
        <w:ind w:left="8804" w:hanging="292"/>
      </w:pPr>
      <w:rPr>
        <w:rFonts w:hint="default"/>
      </w:rPr>
    </w:lvl>
  </w:abstractNum>
  <w:abstractNum w:abstractNumId="5" w15:restartNumberingAfterBreak="0">
    <w:nsid w:val="186B006D"/>
    <w:multiLevelType w:val="multilevel"/>
    <w:tmpl w:val="1B8658F6"/>
    <w:lvl w:ilvl="0">
      <w:start w:val="10"/>
      <w:numFmt w:val="upperLetter"/>
      <w:lvlText w:val="%1"/>
      <w:lvlJc w:val="left"/>
      <w:pPr>
        <w:ind w:left="120" w:hanging="637"/>
        <w:jc w:val="left"/>
      </w:pPr>
      <w:rPr>
        <w:rFonts w:hint="default"/>
      </w:rPr>
    </w:lvl>
    <w:lvl w:ilvl="1">
      <w:start w:val="1"/>
      <w:numFmt w:val="upperLetter"/>
      <w:lvlText w:val="%1.%2"/>
      <w:lvlJc w:val="left"/>
      <w:pPr>
        <w:ind w:left="120" w:hanging="637"/>
        <w:jc w:val="left"/>
      </w:pPr>
      <w:rPr>
        <w:rFonts w:hint="default"/>
      </w:rPr>
    </w:lvl>
    <w:lvl w:ilvl="2">
      <w:start w:val="1"/>
      <w:numFmt w:val="decimal"/>
      <w:lvlText w:val="%3."/>
      <w:lvlJc w:val="left"/>
      <w:pPr>
        <w:ind w:left="532" w:hanging="292"/>
        <w:jc w:val="right"/>
      </w:pPr>
      <w:rPr>
        <w:rFonts w:ascii="Arial" w:eastAsia="Arial" w:hAnsi="Arial" w:cs="Arial" w:hint="default"/>
        <w:w w:val="99"/>
        <w:sz w:val="22"/>
        <w:szCs w:val="22"/>
      </w:rPr>
    </w:lvl>
    <w:lvl w:ilvl="3">
      <w:numFmt w:val="bullet"/>
      <w:lvlText w:val="•"/>
      <w:lvlJc w:val="left"/>
      <w:pPr>
        <w:ind w:left="2891" w:hanging="292"/>
      </w:pPr>
      <w:rPr>
        <w:rFonts w:hint="default"/>
      </w:rPr>
    </w:lvl>
    <w:lvl w:ilvl="4">
      <w:numFmt w:val="bullet"/>
      <w:lvlText w:val="•"/>
      <w:lvlJc w:val="left"/>
      <w:pPr>
        <w:ind w:left="4066" w:hanging="292"/>
      </w:pPr>
      <w:rPr>
        <w:rFonts w:hint="default"/>
      </w:rPr>
    </w:lvl>
    <w:lvl w:ilvl="5">
      <w:numFmt w:val="bullet"/>
      <w:lvlText w:val="•"/>
      <w:lvlJc w:val="left"/>
      <w:pPr>
        <w:ind w:left="5242" w:hanging="292"/>
      </w:pPr>
      <w:rPr>
        <w:rFonts w:hint="default"/>
      </w:rPr>
    </w:lvl>
    <w:lvl w:ilvl="6">
      <w:numFmt w:val="bullet"/>
      <w:lvlText w:val="•"/>
      <w:lvlJc w:val="left"/>
      <w:pPr>
        <w:ind w:left="6417" w:hanging="292"/>
      </w:pPr>
      <w:rPr>
        <w:rFonts w:hint="default"/>
      </w:rPr>
    </w:lvl>
    <w:lvl w:ilvl="7">
      <w:numFmt w:val="bullet"/>
      <w:lvlText w:val="•"/>
      <w:lvlJc w:val="left"/>
      <w:pPr>
        <w:ind w:left="7593" w:hanging="292"/>
      </w:pPr>
      <w:rPr>
        <w:rFonts w:hint="default"/>
      </w:rPr>
    </w:lvl>
    <w:lvl w:ilvl="8">
      <w:numFmt w:val="bullet"/>
      <w:lvlText w:val="•"/>
      <w:lvlJc w:val="left"/>
      <w:pPr>
        <w:ind w:left="8768" w:hanging="292"/>
      </w:pPr>
      <w:rPr>
        <w:rFonts w:hint="default"/>
      </w:rPr>
    </w:lvl>
  </w:abstractNum>
  <w:abstractNum w:abstractNumId="6" w15:restartNumberingAfterBreak="0">
    <w:nsid w:val="220964E5"/>
    <w:multiLevelType w:val="hybridMultilevel"/>
    <w:tmpl w:val="CC2EB416"/>
    <w:lvl w:ilvl="0" w:tplc="59405716">
      <w:start w:val="1"/>
      <w:numFmt w:val="decimal"/>
      <w:lvlText w:val="%1."/>
      <w:lvlJc w:val="left"/>
      <w:pPr>
        <w:ind w:left="665" w:hanging="292"/>
        <w:jc w:val="left"/>
      </w:pPr>
      <w:rPr>
        <w:rFonts w:ascii="Arial" w:eastAsia="Arial" w:hAnsi="Arial" w:cs="Arial" w:hint="default"/>
        <w:w w:val="99"/>
        <w:sz w:val="22"/>
        <w:szCs w:val="22"/>
      </w:rPr>
    </w:lvl>
    <w:lvl w:ilvl="1" w:tplc="60A41328">
      <w:numFmt w:val="bullet"/>
      <w:lvlText w:val="•"/>
      <w:lvlJc w:val="left"/>
      <w:pPr>
        <w:ind w:left="1145" w:hanging="186"/>
      </w:pPr>
      <w:rPr>
        <w:rFonts w:ascii="Arial" w:eastAsia="Arial" w:hAnsi="Arial" w:cs="Arial" w:hint="default"/>
        <w:w w:val="99"/>
        <w:sz w:val="22"/>
        <w:szCs w:val="22"/>
      </w:rPr>
    </w:lvl>
    <w:lvl w:ilvl="2" w:tplc="4E3CA1D0">
      <w:numFmt w:val="bullet"/>
      <w:lvlText w:val="•"/>
      <w:lvlJc w:val="left"/>
      <w:pPr>
        <w:ind w:left="2248" w:hanging="186"/>
      </w:pPr>
      <w:rPr>
        <w:rFonts w:hint="default"/>
      </w:rPr>
    </w:lvl>
    <w:lvl w:ilvl="3" w:tplc="25DE37A6">
      <w:numFmt w:val="bullet"/>
      <w:lvlText w:val="•"/>
      <w:lvlJc w:val="left"/>
      <w:pPr>
        <w:ind w:left="3357" w:hanging="186"/>
      </w:pPr>
      <w:rPr>
        <w:rFonts w:hint="default"/>
      </w:rPr>
    </w:lvl>
    <w:lvl w:ilvl="4" w:tplc="62A835F2">
      <w:numFmt w:val="bullet"/>
      <w:lvlText w:val="•"/>
      <w:lvlJc w:val="left"/>
      <w:pPr>
        <w:ind w:left="4466" w:hanging="186"/>
      </w:pPr>
      <w:rPr>
        <w:rFonts w:hint="default"/>
      </w:rPr>
    </w:lvl>
    <w:lvl w:ilvl="5" w:tplc="E9B0CADE">
      <w:numFmt w:val="bullet"/>
      <w:lvlText w:val="•"/>
      <w:lvlJc w:val="left"/>
      <w:pPr>
        <w:ind w:left="5575" w:hanging="186"/>
      </w:pPr>
      <w:rPr>
        <w:rFonts w:hint="default"/>
      </w:rPr>
    </w:lvl>
    <w:lvl w:ilvl="6" w:tplc="5BD0A4E8">
      <w:numFmt w:val="bullet"/>
      <w:lvlText w:val="•"/>
      <w:lvlJc w:val="left"/>
      <w:pPr>
        <w:ind w:left="6684" w:hanging="186"/>
      </w:pPr>
      <w:rPr>
        <w:rFonts w:hint="default"/>
      </w:rPr>
    </w:lvl>
    <w:lvl w:ilvl="7" w:tplc="CF9299FA">
      <w:numFmt w:val="bullet"/>
      <w:lvlText w:val="•"/>
      <w:lvlJc w:val="left"/>
      <w:pPr>
        <w:ind w:left="7793" w:hanging="186"/>
      </w:pPr>
      <w:rPr>
        <w:rFonts w:hint="default"/>
      </w:rPr>
    </w:lvl>
    <w:lvl w:ilvl="8" w:tplc="840C20FA">
      <w:numFmt w:val="bullet"/>
      <w:lvlText w:val="•"/>
      <w:lvlJc w:val="left"/>
      <w:pPr>
        <w:ind w:left="8902" w:hanging="186"/>
      </w:pPr>
      <w:rPr>
        <w:rFonts w:hint="default"/>
      </w:rPr>
    </w:lvl>
  </w:abstractNum>
  <w:abstractNum w:abstractNumId="7" w15:restartNumberingAfterBreak="0">
    <w:nsid w:val="284F22A9"/>
    <w:multiLevelType w:val="hybridMultilevel"/>
    <w:tmpl w:val="D59448B8"/>
    <w:lvl w:ilvl="0" w:tplc="09926A6C">
      <w:numFmt w:val="bullet"/>
      <w:lvlText w:val="•"/>
      <w:lvlJc w:val="left"/>
      <w:pPr>
        <w:ind w:left="665" w:hanging="186"/>
      </w:pPr>
      <w:rPr>
        <w:rFonts w:ascii="Arial" w:eastAsia="Arial" w:hAnsi="Arial" w:cs="Arial" w:hint="default"/>
        <w:w w:val="99"/>
        <w:sz w:val="22"/>
        <w:szCs w:val="22"/>
      </w:rPr>
    </w:lvl>
    <w:lvl w:ilvl="1" w:tplc="43BA82EA">
      <w:numFmt w:val="bullet"/>
      <w:lvlText w:val="•"/>
      <w:lvlJc w:val="left"/>
      <w:pPr>
        <w:ind w:left="1706" w:hanging="186"/>
      </w:pPr>
      <w:rPr>
        <w:rFonts w:hint="default"/>
      </w:rPr>
    </w:lvl>
    <w:lvl w:ilvl="2" w:tplc="F38CFE92">
      <w:numFmt w:val="bullet"/>
      <w:lvlText w:val="•"/>
      <w:lvlJc w:val="left"/>
      <w:pPr>
        <w:ind w:left="2752" w:hanging="186"/>
      </w:pPr>
      <w:rPr>
        <w:rFonts w:hint="default"/>
      </w:rPr>
    </w:lvl>
    <w:lvl w:ilvl="3" w:tplc="F32218F8">
      <w:numFmt w:val="bullet"/>
      <w:lvlText w:val="•"/>
      <w:lvlJc w:val="left"/>
      <w:pPr>
        <w:ind w:left="3798" w:hanging="186"/>
      </w:pPr>
      <w:rPr>
        <w:rFonts w:hint="default"/>
      </w:rPr>
    </w:lvl>
    <w:lvl w:ilvl="4" w:tplc="534E50D0">
      <w:numFmt w:val="bullet"/>
      <w:lvlText w:val="•"/>
      <w:lvlJc w:val="left"/>
      <w:pPr>
        <w:ind w:left="4844" w:hanging="186"/>
      </w:pPr>
      <w:rPr>
        <w:rFonts w:hint="default"/>
      </w:rPr>
    </w:lvl>
    <w:lvl w:ilvl="5" w:tplc="A8A2F960">
      <w:numFmt w:val="bullet"/>
      <w:lvlText w:val="•"/>
      <w:lvlJc w:val="left"/>
      <w:pPr>
        <w:ind w:left="5890" w:hanging="186"/>
      </w:pPr>
      <w:rPr>
        <w:rFonts w:hint="default"/>
      </w:rPr>
    </w:lvl>
    <w:lvl w:ilvl="6" w:tplc="657E0168">
      <w:numFmt w:val="bullet"/>
      <w:lvlText w:val="•"/>
      <w:lvlJc w:val="left"/>
      <w:pPr>
        <w:ind w:left="6936" w:hanging="186"/>
      </w:pPr>
      <w:rPr>
        <w:rFonts w:hint="default"/>
      </w:rPr>
    </w:lvl>
    <w:lvl w:ilvl="7" w:tplc="61CC2DE6">
      <w:numFmt w:val="bullet"/>
      <w:lvlText w:val="•"/>
      <w:lvlJc w:val="left"/>
      <w:pPr>
        <w:ind w:left="7982" w:hanging="186"/>
      </w:pPr>
      <w:rPr>
        <w:rFonts w:hint="default"/>
      </w:rPr>
    </w:lvl>
    <w:lvl w:ilvl="8" w:tplc="4F46C988">
      <w:numFmt w:val="bullet"/>
      <w:lvlText w:val="•"/>
      <w:lvlJc w:val="left"/>
      <w:pPr>
        <w:ind w:left="9028" w:hanging="186"/>
      </w:pPr>
      <w:rPr>
        <w:rFonts w:hint="default"/>
      </w:rPr>
    </w:lvl>
  </w:abstractNum>
  <w:abstractNum w:abstractNumId="8" w15:restartNumberingAfterBreak="0">
    <w:nsid w:val="29CA66F1"/>
    <w:multiLevelType w:val="multilevel"/>
    <w:tmpl w:val="570CE6E8"/>
    <w:lvl w:ilvl="0">
      <w:start w:val="10"/>
      <w:numFmt w:val="upperLetter"/>
      <w:lvlText w:val="%1"/>
      <w:lvlJc w:val="left"/>
      <w:pPr>
        <w:ind w:left="120" w:hanging="637"/>
      </w:pPr>
      <w:rPr>
        <w:rFonts w:hint="default"/>
      </w:rPr>
    </w:lvl>
    <w:lvl w:ilvl="1">
      <w:start w:val="1"/>
      <w:numFmt w:val="upperLetter"/>
      <w:lvlText w:val="%1.%2"/>
      <w:lvlJc w:val="left"/>
      <w:pPr>
        <w:ind w:left="120" w:hanging="637"/>
      </w:pPr>
      <w:rPr>
        <w:rFonts w:hint="default"/>
      </w:rPr>
    </w:lvl>
    <w:lvl w:ilvl="2">
      <w:start w:val="1"/>
      <w:numFmt w:val="decimal"/>
      <w:lvlText w:val="%3."/>
      <w:lvlJc w:val="left"/>
      <w:pPr>
        <w:ind w:left="532" w:hanging="292"/>
        <w:jc w:val="right"/>
      </w:pPr>
      <w:rPr>
        <w:rFonts w:ascii="Arial" w:eastAsia="Arial" w:hAnsi="Arial" w:cs="Arial" w:hint="default"/>
        <w:w w:val="99"/>
        <w:sz w:val="22"/>
        <w:szCs w:val="22"/>
      </w:rPr>
    </w:lvl>
    <w:lvl w:ilvl="3">
      <w:numFmt w:val="bullet"/>
      <w:lvlText w:val="•"/>
      <w:lvlJc w:val="left"/>
      <w:pPr>
        <w:ind w:left="2891" w:hanging="292"/>
      </w:pPr>
      <w:rPr>
        <w:rFonts w:hint="default"/>
      </w:rPr>
    </w:lvl>
    <w:lvl w:ilvl="4">
      <w:numFmt w:val="bullet"/>
      <w:lvlText w:val="•"/>
      <w:lvlJc w:val="left"/>
      <w:pPr>
        <w:ind w:left="4066" w:hanging="292"/>
      </w:pPr>
      <w:rPr>
        <w:rFonts w:hint="default"/>
      </w:rPr>
    </w:lvl>
    <w:lvl w:ilvl="5">
      <w:numFmt w:val="bullet"/>
      <w:lvlText w:val="•"/>
      <w:lvlJc w:val="left"/>
      <w:pPr>
        <w:ind w:left="5242" w:hanging="292"/>
      </w:pPr>
      <w:rPr>
        <w:rFonts w:hint="default"/>
      </w:rPr>
    </w:lvl>
    <w:lvl w:ilvl="6">
      <w:numFmt w:val="bullet"/>
      <w:lvlText w:val="•"/>
      <w:lvlJc w:val="left"/>
      <w:pPr>
        <w:ind w:left="6417" w:hanging="292"/>
      </w:pPr>
      <w:rPr>
        <w:rFonts w:hint="default"/>
      </w:rPr>
    </w:lvl>
    <w:lvl w:ilvl="7">
      <w:numFmt w:val="bullet"/>
      <w:lvlText w:val="•"/>
      <w:lvlJc w:val="left"/>
      <w:pPr>
        <w:ind w:left="7593" w:hanging="292"/>
      </w:pPr>
      <w:rPr>
        <w:rFonts w:hint="default"/>
      </w:rPr>
    </w:lvl>
    <w:lvl w:ilvl="8">
      <w:numFmt w:val="bullet"/>
      <w:lvlText w:val="•"/>
      <w:lvlJc w:val="left"/>
      <w:pPr>
        <w:ind w:left="8768" w:hanging="292"/>
      </w:pPr>
      <w:rPr>
        <w:rFonts w:hint="default"/>
      </w:rPr>
    </w:lvl>
  </w:abstractNum>
  <w:abstractNum w:abstractNumId="9" w15:restartNumberingAfterBreak="0">
    <w:nsid w:val="2A2349A9"/>
    <w:multiLevelType w:val="multilevel"/>
    <w:tmpl w:val="FCA61894"/>
    <w:lvl w:ilvl="0">
      <w:start w:val="5"/>
      <w:numFmt w:val="decimal"/>
      <w:lvlText w:val="%1"/>
      <w:lvlJc w:val="left"/>
      <w:pPr>
        <w:ind w:left="691" w:hanging="572"/>
      </w:pPr>
      <w:rPr>
        <w:rFonts w:hint="default"/>
      </w:rPr>
    </w:lvl>
    <w:lvl w:ilvl="1">
      <w:start w:val="1"/>
      <w:numFmt w:val="decimal"/>
      <w:lvlText w:val="%1.%2"/>
      <w:lvlJc w:val="left"/>
      <w:pPr>
        <w:ind w:left="691" w:hanging="572"/>
      </w:pPr>
      <w:rPr>
        <w:rFonts w:ascii="Arial" w:eastAsia="Arial" w:hAnsi="Arial" w:cs="Arial" w:hint="default"/>
        <w:b/>
        <w:bCs/>
        <w:w w:val="99"/>
        <w:sz w:val="24"/>
        <w:szCs w:val="24"/>
      </w:rPr>
    </w:lvl>
    <w:lvl w:ilvl="2">
      <w:numFmt w:val="bullet"/>
      <w:lvlText w:val="•"/>
      <w:lvlJc w:val="left"/>
      <w:pPr>
        <w:ind w:left="2784" w:hanging="572"/>
      </w:pPr>
      <w:rPr>
        <w:rFonts w:hint="default"/>
      </w:rPr>
    </w:lvl>
    <w:lvl w:ilvl="3">
      <w:numFmt w:val="bullet"/>
      <w:lvlText w:val="•"/>
      <w:lvlJc w:val="left"/>
      <w:pPr>
        <w:ind w:left="3826" w:hanging="572"/>
      </w:pPr>
      <w:rPr>
        <w:rFonts w:hint="default"/>
      </w:rPr>
    </w:lvl>
    <w:lvl w:ilvl="4">
      <w:numFmt w:val="bullet"/>
      <w:lvlText w:val="•"/>
      <w:lvlJc w:val="left"/>
      <w:pPr>
        <w:ind w:left="4868" w:hanging="572"/>
      </w:pPr>
      <w:rPr>
        <w:rFonts w:hint="default"/>
      </w:rPr>
    </w:lvl>
    <w:lvl w:ilvl="5">
      <w:numFmt w:val="bullet"/>
      <w:lvlText w:val="•"/>
      <w:lvlJc w:val="left"/>
      <w:pPr>
        <w:ind w:left="5910" w:hanging="572"/>
      </w:pPr>
      <w:rPr>
        <w:rFonts w:hint="default"/>
      </w:rPr>
    </w:lvl>
    <w:lvl w:ilvl="6">
      <w:numFmt w:val="bullet"/>
      <w:lvlText w:val="•"/>
      <w:lvlJc w:val="left"/>
      <w:pPr>
        <w:ind w:left="6952" w:hanging="572"/>
      </w:pPr>
      <w:rPr>
        <w:rFonts w:hint="default"/>
      </w:rPr>
    </w:lvl>
    <w:lvl w:ilvl="7">
      <w:numFmt w:val="bullet"/>
      <w:lvlText w:val="•"/>
      <w:lvlJc w:val="left"/>
      <w:pPr>
        <w:ind w:left="7994" w:hanging="572"/>
      </w:pPr>
      <w:rPr>
        <w:rFonts w:hint="default"/>
      </w:rPr>
    </w:lvl>
    <w:lvl w:ilvl="8">
      <w:numFmt w:val="bullet"/>
      <w:lvlText w:val="•"/>
      <w:lvlJc w:val="left"/>
      <w:pPr>
        <w:ind w:left="9036" w:hanging="572"/>
      </w:pPr>
      <w:rPr>
        <w:rFonts w:hint="default"/>
      </w:rPr>
    </w:lvl>
  </w:abstractNum>
  <w:abstractNum w:abstractNumId="10" w15:restartNumberingAfterBreak="0">
    <w:nsid w:val="2A495B36"/>
    <w:multiLevelType w:val="multilevel"/>
    <w:tmpl w:val="3DD0BFEC"/>
    <w:lvl w:ilvl="0">
      <w:start w:val="2"/>
      <w:numFmt w:val="decimal"/>
      <w:lvlText w:val="%1"/>
      <w:lvlJc w:val="left"/>
      <w:pPr>
        <w:ind w:left="691" w:hanging="572"/>
      </w:pPr>
      <w:rPr>
        <w:rFonts w:hint="default"/>
      </w:rPr>
    </w:lvl>
    <w:lvl w:ilvl="1">
      <w:start w:val="2"/>
      <w:numFmt w:val="decimal"/>
      <w:lvlText w:val="%1.%2"/>
      <w:lvlJc w:val="left"/>
      <w:pPr>
        <w:ind w:left="691" w:hanging="572"/>
      </w:pPr>
      <w:rPr>
        <w:rFonts w:ascii="Arial" w:eastAsia="Arial" w:hAnsi="Arial" w:cs="Arial" w:hint="default"/>
        <w:b/>
        <w:bCs/>
        <w:w w:val="99"/>
        <w:sz w:val="24"/>
        <w:szCs w:val="24"/>
      </w:rPr>
    </w:lvl>
    <w:lvl w:ilvl="2">
      <w:start w:val="1"/>
      <w:numFmt w:val="decimal"/>
      <w:lvlText w:val="%1.%2.%3"/>
      <w:lvlJc w:val="left"/>
      <w:pPr>
        <w:ind w:left="823" w:hanging="704"/>
      </w:pPr>
      <w:rPr>
        <w:rFonts w:ascii="Arial" w:eastAsia="Arial" w:hAnsi="Arial" w:cs="Arial" w:hint="default"/>
        <w:b/>
        <w:bCs/>
        <w:w w:val="99"/>
        <w:sz w:val="22"/>
        <w:szCs w:val="22"/>
      </w:rPr>
    </w:lvl>
    <w:lvl w:ilvl="3">
      <w:start w:val="1"/>
      <w:numFmt w:val="decimal"/>
      <w:lvlText w:val="%4."/>
      <w:lvlJc w:val="left"/>
      <w:pPr>
        <w:ind w:left="665" w:hanging="292"/>
      </w:pPr>
      <w:rPr>
        <w:rFonts w:ascii="Arial" w:eastAsia="Arial" w:hAnsi="Arial" w:cs="Arial" w:hint="default"/>
        <w:w w:val="99"/>
        <w:sz w:val="22"/>
        <w:szCs w:val="22"/>
      </w:rPr>
    </w:lvl>
    <w:lvl w:ilvl="4">
      <w:numFmt w:val="bullet"/>
      <w:lvlText w:val="•"/>
      <w:lvlJc w:val="left"/>
      <w:pPr>
        <w:ind w:left="3395" w:hanging="292"/>
      </w:pPr>
      <w:rPr>
        <w:rFonts w:hint="default"/>
      </w:rPr>
    </w:lvl>
    <w:lvl w:ilvl="5">
      <w:numFmt w:val="bullet"/>
      <w:lvlText w:val="•"/>
      <w:lvlJc w:val="left"/>
      <w:pPr>
        <w:ind w:left="4682" w:hanging="292"/>
      </w:pPr>
      <w:rPr>
        <w:rFonts w:hint="default"/>
      </w:rPr>
    </w:lvl>
    <w:lvl w:ilvl="6">
      <w:numFmt w:val="bullet"/>
      <w:lvlText w:val="•"/>
      <w:lvlJc w:val="left"/>
      <w:pPr>
        <w:ind w:left="5970" w:hanging="292"/>
      </w:pPr>
      <w:rPr>
        <w:rFonts w:hint="default"/>
      </w:rPr>
    </w:lvl>
    <w:lvl w:ilvl="7">
      <w:numFmt w:val="bullet"/>
      <w:lvlText w:val="•"/>
      <w:lvlJc w:val="left"/>
      <w:pPr>
        <w:ind w:left="7257" w:hanging="292"/>
      </w:pPr>
      <w:rPr>
        <w:rFonts w:hint="default"/>
      </w:rPr>
    </w:lvl>
    <w:lvl w:ilvl="8">
      <w:numFmt w:val="bullet"/>
      <w:lvlText w:val="•"/>
      <w:lvlJc w:val="left"/>
      <w:pPr>
        <w:ind w:left="8545" w:hanging="292"/>
      </w:pPr>
      <w:rPr>
        <w:rFonts w:hint="default"/>
      </w:rPr>
    </w:lvl>
  </w:abstractNum>
  <w:abstractNum w:abstractNumId="11" w15:restartNumberingAfterBreak="0">
    <w:nsid w:val="2BA77189"/>
    <w:multiLevelType w:val="hybridMultilevel"/>
    <w:tmpl w:val="A5A2C628"/>
    <w:lvl w:ilvl="0" w:tplc="90DCD5F0">
      <w:numFmt w:val="bullet"/>
      <w:lvlText w:val="•"/>
      <w:lvlJc w:val="left"/>
      <w:pPr>
        <w:ind w:left="665" w:hanging="186"/>
      </w:pPr>
      <w:rPr>
        <w:rFonts w:ascii="Arial" w:eastAsia="Arial" w:hAnsi="Arial" w:cs="Arial" w:hint="default"/>
        <w:w w:val="99"/>
        <w:sz w:val="22"/>
        <w:szCs w:val="22"/>
      </w:rPr>
    </w:lvl>
    <w:lvl w:ilvl="1" w:tplc="101C509A">
      <w:numFmt w:val="bullet"/>
      <w:lvlText w:val="•"/>
      <w:lvlJc w:val="left"/>
      <w:pPr>
        <w:ind w:left="1706" w:hanging="186"/>
      </w:pPr>
      <w:rPr>
        <w:rFonts w:hint="default"/>
      </w:rPr>
    </w:lvl>
    <w:lvl w:ilvl="2" w:tplc="AC9EACAA">
      <w:numFmt w:val="bullet"/>
      <w:lvlText w:val="•"/>
      <w:lvlJc w:val="left"/>
      <w:pPr>
        <w:ind w:left="2752" w:hanging="186"/>
      </w:pPr>
      <w:rPr>
        <w:rFonts w:hint="default"/>
      </w:rPr>
    </w:lvl>
    <w:lvl w:ilvl="3" w:tplc="9BAA5A4C">
      <w:numFmt w:val="bullet"/>
      <w:lvlText w:val="•"/>
      <w:lvlJc w:val="left"/>
      <w:pPr>
        <w:ind w:left="3798" w:hanging="186"/>
      </w:pPr>
      <w:rPr>
        <w:rFonts w:hint="default"/>
      </w:rPr>
    </w:lvl>
    <w:lvl w:ilvl="4" w:tplc="A8AE9BE6">
      <w:numFmt w:val="bullet"/>
      <w:lvlText w:val="•"/>
      <w:lvlJc w:val="left"/>
      <w:pPr>
        <w:ind w:left="4844" w:hanging="186"/>
      </w:pPr>
      <w:rPr>
        <w:rFonts w:hint="default"/>
      </w:rPr>
    </w:lvl>
    <w:lvl w:ilvl="5" w:tplc="33907BA2">
      <w:numFmt w:val="bullet"/>
      <w:lvlText w:val="•"/>
      <w:lvlJc w:val="left"/>
      <w:pPr>
        <w:ind w:left="5890" w:hanging="186"/>
      </w:pPr>
      <w:rPr>
        <w:rFonts w:hint="default"/>
      </w:rPr>
    </w:lvl>
    <w:lvl w:ilvl="6" w:tplc="8B4EC0A8">
      <w:numFmt w:val="bullet"/>
      <w:lvlText w:val="•"/>
      <w:lvlJc w:val="left"/>
      <w:pPr>
        <w:ind w:left="6936" w:hanging="186"/>
      </w:pPr>
      <w:rPr>
        <w:rFonts w:hint="default"/>
      </w:rPr>
    </w:lvl>
    <w:lvl w:ilvl="7" w:tplc="8F869A14">
      <w:numFmt w:val="bullet"/>
      <w:lvlText w:val="•"/>
      <w:lvlJc w:val="left"/>
      <w:pPr>
        <w:ind w:left="7982" w:hanging="186"/>
      </w:pPr>
      <w:rPr>
        <w:rFonts w:hint="default"/>
      </w:rPr>
    </w:lvl>
    <w:lvl w:ilvl="8" w:tplc="96CC7BB8">
      <w:numFmt w:val="bullet"/>
      <w:lvlText w:val="•"/>
      <w:lvlJc w:val="left"/>
      <w:pPr>
        <w:ind w:left="9028" w:hanging="186"/>
      </w:pPr>
      <w:rPr>
        <w:rFonts w:hint="default"/>
      </w:rPr>
    </w:lvl>
  </w:abstractNum>
  <w:abstractNum w:abstractNumId="12" w15:restartNumberingAfterBreak="0">
    <w:nsid w:val="33325204"/>
    <w:multiLevelType w:val="multilevel"/>
    <w:tmpl w:val="3F9A5876"/>
    <w:lvl w:ilvl="0">
      <w:start w:val="1"/>
      <w:numFmt w:val="decimal"/>
      <w:lvlText w:val="%1"/>
      <w:lvlJc w:val="left"/>
      <w:pPr>
        <w:ind w:left="566" w:hanging="447"/>
        <w:jc w:val="left"/>
      </w:pPr>
      <w:rPr>
        <w:rFonts w:ascii="Arial" w:eastAsia="Arial" w:hAnsi="Arial" w:cs="Arial" w:hint="default"/>
        <w:b/>
        <w:bCs/>
        <w:w w:val="102"/>
        <w:sz w:val="28"/>
        <w:szCs w:val="28"/>
      </w:rPr>
    </w:lvl>
    <w:lvl w:ilvl="1">
      <w:start w:val="1"/>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665" w:hanging="186"/>
      </w:pPr>
      <w:rPr>
        <w:rFonts w:ascii="Arial" w:eastAsia="Arial" w:hAnsi="Arial" w:cs="Arial" w:hint="default"/>
        <w:w w:val="99"/>
        <w:sz w:val="22"/>
        <w:szCs w:val="22"/>
      </w:rPr>
    </w:lvl>
    <w:lvl w:ilvl="4">
      <w:numFmt w:val="bullet"/>
      <w:lvlText w:val="•"/>
      <w:lvlJc w:val="left"/>
      <w:pPr>
        <w:ind w:left="2291" w:hanging="186"/>
      </w:pPr>
      <w:rPr>
        <w:rFonts w:hint="default"/>
      </w:rPr>
    </w:lvl>
    <w:lvl w:ilvl="5">
      <w:numFmt w:val="bullet"/>
      <w:lvlText w:val="•"/>
      <w:lvlJc w:val="left"/>
      <w:pPr>
        <w:ind w:left="3762" w:hanging="186"/>
      </w:pPr>
      <w:rPr>
        <w:rFonts w:hint="default"/>
      </w:rPr>
    </w:lvl>
    <w:lvl w:ilvl="6">
      <w:numFmt w:val="bullet"/>
      <w:lvlText w:val="•"/>
      <w:lvlJc w:val="left"/>
      <w:pPr>
        <w:ind w:left="5234" w:hanging="186"/>
      </w:pPr>
      <w:rPr>
        <w:rFonts w:hint="default"/>
      </w:rPr>
    </w:lvl>
    <w:lvl w:ilvl="7">
      <w:numFmt w:val="bullet"/>
      <w:lvlText w:val="•"/>
      <w:lvlJc w:val="left"/>
      <w:pPr>
        <w:ind w:left="6705" w:hanging="186"/>
      </w:pPr>
      <w:rPr>
        <w:rFonts w:hint="default"/>
      </w:rPr>
    </w:lvl>
    <w:lvl w:ilvl="8">
      <w:numFmt w:val="bullet"/>
      <w:lvlText w:val="•"/>
      <w:lvlJc w:val="left"/>
      <w:pPr>
        <w:ind w:left="8177" w:hanging="186"/>
      </w:pPr>
      <w:rPr>
        <w:rFonts w:hint="default"/>
      </w:rPr>
    </w:lvl>
  </w:abstractNum>
  <w:abstractNum w:abstractNumId="13" w15:restartNumberingAfterBreak="0">
    <w:nsid w:val="34513AED"/>
    <w:multiLevelType w:val="multilevel"/>
    <w:tmpl w:val="28ACA986"/>
    <w:lvl w:ilvl="0">
      <w:start w:val="5"/>
      <w:numFmt w:val="decimal"/>
      <w:lvlText w:val="%1"/>
      <w:lvlJc w:val="left"/>
      <w:pPr>
        <w:ind w:left="691" w:hanging="572"/>
        <w:jc w:val="left"/>
      </w:pPr>
      <w:rPr>
        <w:rFonts w:hint="default"/>
      </w:rPr>
    </w:lvl>
    <w:lvl w:ilvl="1">
      <w:start w:val="7"/>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3."/>
      <w:lvlJc w:val="left"/>
      <w:pPr>
        <w:ind w:left="665" w:hanging="292"/>
        <w:jc w:val="left"/>
      </w:pPr>
      <w:rPr>
        <w:rFonts w:ascii="Arial" w:eastAsia="Arial" w:hAnsi="Arial" w:cs="Arial" w:hint="default"/>
        <w:w w:val="99"/>
        <w:sz w:val="22"/>
        <w:szCs w:val="22"/>
      </w:rPr>
    </w:lvl>
    <w:lvl w:ilvl="3">
      <w:numFmt w:val="bullet"/>
      <w:lvlText w:val="•"/>
      <w:lvlJc w:val="left"/>
      <w:pPr>
        <w:ind w:left="3015" w:hanging="292"/>
      </w:pPr>
      <w:rPr>
        <w:rFonts w:hint="default"/>
      </w:rPr>
    </w:lvl>
    <w:lvl w:ilvl="4">
      <w:numFmt w:val="bullet"/>
      <w:lvlText w:val="•"/>
      <w:lvlJc w:val="left"/>
      <w:pPr>
        <w:ind w:left="4173" w:hanging="292"/>
      </w:pPr>
      <w:rPr>
        <w:rFonts w:hint="default"/>
      </w:rPr>
    </w:lvl>
    <w:lvl w:ilvl="5">
      <w:numFmt w:val="bullet"/>
      <w:lvlText w:val="•"/>
      <w:lvlJc w:val="left"/>
      <w:pPr>
        <w:ind w:left="5331" w:hanging="292"/>
      </w:pPr>
      <w:rPr>
        <w:rFonts w:hint="default"/>
      </w:rPr>
    </w:lvl>
    <w:lvl w:ilvl="6">
      <w:numFmt w:val="bullet"/>
      <w:lvlText w:val="•"/>
      <w:lvlJc w:val="left"/>
      <w:pPr>
        <w:ind w:left="6488" w:hanging="292"/>
      </w:pPr>
      <w:rPr>
        <w:rFonts w:hint="default"/>
      </w:rPr>
    </w:lvl>
    <w:lvl w:ilvl="7">
      <w:numFmt w:val="bullet"/>
      <w:lvlText w:val="•"/>
      <w:lvlJc w:val="left"/>
      <w:pPr>
        <w:ind w:left="7646" w:hanging="292"/>
      </w:pPr>
      <w:rPr>
        <w:rFonts w:hint="default"/>
      </w:rPr>
    </w:lvl>
    <w:lvl w:ilvl="8">
      <w:numFmt w:val="bullet"/>
      <w:lvlText w:val="•"/>
      <w:lvlJc w:val="left"/>
      <w:pPr>
        <w:ind w:left="8804" w:hanging="292"/>
      </w:pPr>
      <w:rPr>
        <w:rFonts w:hint="default"/>
      </w:rPr>
    </w:lvl>
  </w:abstractNum>
  <w:abstractNum w:abstractNumId="14" w15:restartNumberingAfterBreak="0">
    <w:nsid w:val="36551FB8"/>
    <w:multiLevelType w:val="multilevel"/>
    <w:tmpl w:val="D1B25878"/>
    <w:lvl w:ilvl="0">
      <w:start w:val="5"/>
      <w:numFmt w:val="decimal"/>
      <w:lvlText w:val="%1"/>
      <w:lvlJc w:val="left"/>
      <w:pPr>
        <w:ind w:left="691" w:hanging="572"/>
        <w:jc w:val="left"/>
      </w:pPr>
      <w:rPr>
        <w:rFonts w:hint="default"/>
      </w:rPr>
    </w:lvl>
    <w:lvl w:ilvl="1">
      <w:start w:val="1"/>
      <w:numFmt w:val="decimal"/>
      <w:lvlText w:val="%1.%2"/>
      <w:lvlJc w:val="left"/>
      <w:pPr>
        <w:ind w:left="691" w:hanging="572"/>
        <w:jc w:val="left"/>
      </w:pPr>
      <w:rPr>
        <w:rFonts w:ascii="Arial" w:eastAsia="Arial" w:hAnsi="Arial" w:cs="Arial" w:hint="default"/>
        <w:b/>
        <w:bCs/>
        <w:w w:val="99"/>
        <w:sz w:val="24"/>
        <w:szCs w:val="24"/>
      </w:rPr>
    </w:lvl>
    <w:lvl w:ilvl="2">
      <w:numFmt w:val="bullet"/>
      <w:lvlText w:val="•"/>
      <w:lvlJc w:val="left"/>
      <w:pPr>
        <w:ind w:left="2784" w:hanging="572"/>
      </w:pPr>
      <w:rPr>
        <w:rFonts w:hint="default"/>
      </w:rPr>
    </w:lvl>
    <w:lvl w:ilvl="3">
      <w:numFmt w:val="bullet"/>
      <w:lvlText w:val="•"/>
      <w:lvlJc w:val="left"/>
      <w:pPr>
        <w:ind w:left="3826" w:hanging="572"/>
      </w:pPr>
      <w:rPr>
        <w:rFonts w:hint="default"/>
      </w:rPr>
    </w:lvl>
    <w:lvl w:ilvl="4">
      <w:numFmt w:val="bullet"/>
      <w:lvlText w:val="•"/>
      <w:lvlJc w:val="left"/>
      <w:pPr>
        <w:ind w:left="4868" w:hanging="572"/>
      </w:pPr>
      <w:rPr>
        <w:rFonts w:hint="default"/>
      </w:rPr>
    </w:lvl>
    <w:lvl w:ilvl="5">
      <w:numFmt w:val="bullet"/>
      <w:lvlText w:val="•"/>
      <w:lvlJc w:val="left"/>
      <w:pPr>
        <w:ind w:left="5910" w:hanging="572"/>
      </w:pPr>
      <w:rPr>
        <w:rFonts w:hint="default"/>
      </w:rPr>
    </w:lvl>
    <w:lvl w:ilvl="6">
      <w:numFmt w:val="bullet"/>
      <w:lvlText w:val="•"/>
      <w:lvlJc w:val="left"/>
      <w:pPr>
        <w:ind w:left="6952" w:hanging="572"/>
      </w:pPr>
      <w:rPr>
        <w:rFonts w:hint="default"/>
      </w:rPr>
    </w:lvl>
    <w:lvl w:ilvl="7">
      <w:numFmt w:val="bullet"/>
      <w:lvlText w:val="•"/>
      <w:lvlJc w:val="left"/>
      <w:pPr>
        <w:ind w:left="7994" w:hanging="572"/>
      </w:pPr>
      <w:rPr>
        <w:rFonts w:hint="default"/>
      </w:rPr>
    </w:lvl>
    <w:lvl w:ilvl="8">
      <w:numFmt w:val="bullet"/>
      <w:lvlText w:val="•"/>
      <w:lvlJc w:val="left"/>
      <w:pPr>
        <w:ind w:left="9036" w:hanging="572"/>
      </w:pPr>
      <w:rPr>
        <w:rFonts w:hint="default"/>
      </w:rPr>
    </w:lvl>
  </w:abstractNum>
  <w:abstractNum w:abstractNumId="15" w15:restartNumberingAfterBreak="0">
    <w:nsid w:val="37A20FE4"/>
    <w:multiLevelType w:val="hybridMultilevel"/>
    <w:tmpl w:val="AB9AE736"/>
    <w:lvl w:ilvl="0" w:tplc="C8F6433A">
      <w:numFmt w:val="bullet"/>
      <w:lvlText w:val="•"/>
      <w:lvlJc w:val="left"/>
      <w:pPr>
        <w:ind w:left="665" w:hanging="186"/>
      </w:pPr>
      <w:rPr>
        <w:rFonts w:ascii="Arial" w:eastAsia="Arial" w:hAnsi="Arial" w:cs="Arial" w:hint="default"/>
        <w:w w:val="99"/>
        <w:sz w:val="22"/>
        <w:szCs w:val="22"/>
      </w:rPr>
    </w:lvl>
    <w:lvl w:ilvl="1" w:tplc="6EBA50B6">
      <w:numFmt w:val="bullet"/>
      <w:lvlText w:val="•"/>
      <w:lvlJc w:val="left"/>
      <w:pPr>
        <w:ind w:left="1706" w:hanging="186"/>
      </w:pPr>
      <w:rPr>
        <w:rFonts w:hint="default"/>
      </w:rPr>
    </w:lvl>
    <w:lvl w:ilvl="2" w:tplc="BC12B46C">
      <w:numFmt w:val="bullet"/>
      <w:lvlText w:val="•"/>
      <w:lvlJc w:val="left"/>
      <w:pPr>
        <w:ind w:left="2752" w:hanging="186"/>
      </w:pPr>
      <w:rPr>
        <w:rFonts w:hint="default"/>
      </w:rPr>
    </w:lvl>
    <w:lvl w:ilvl="3" w:tplc="3420FF20">
      <w:numFmt w:val="bullet"/>
      <w:lvlText w:val="•"/>
      <w:lvlJc w:val="left"/>
      <w:pPr>
        <w:ind w:left="3798" w:hanging="186"/>
      </w:pPr>
      <w:rPr>
        <w:rFonts w:hint="default"/>
      </w:rPr>
    </w:lvl>
    <w:lvl w:ilvl="4" w:tplc="1A98BC12">
      <w:numFmt w:val="bullet"/>
      <w:lvlText w:val="•"/>
      <w:lvlJc w:val="left"/>
      <w:pPr>
        <w:ind w:left="4844" w:hanging="186"/>
      </w:pPr>
      <w:rPr>
        <w:rFonts w:hint="default"/>
      </w:rPr>
    </w:lvl>
    <w:lvl w:ilvl="5" w:tplc="B4BE8A44">
      <w:numFmt w:val="bullet"/>
      <w:lvlText w:val="•"/>
      <w:lvlJc w:val="left"/>
      <w:pPr>
        <w:ind w:left="5890" w:hanging="186"/>
      </w:pPr>
      <w:rPr>
        <w:rFonts w:hint="default"/>
      </w:rPr>
    </w:lvl>
    <w:lvl w:ilvl="6" w:tplc="F528A874">
      <w:numFmt w:val="bullet"/>
      <w:lvlText w:val="•"/>
      <w:lvlJc w:val="left"/>
      <w:pPr>
        <w:ind w:left="6936" w:hanging="186"/>
      </w:pPr>
      <w:rPr>
        <w:rFonts w:hint="default"/>
      </w:rPr>
    </w:lvl>
    <w:lvl w:ilvl="7" w:tplc="1922853E">
      <w:numFmt w:val="bullet"/>
      <w:lvlText w:val="•"/>
      <w:lvlJc w:val="left"/>
      <w:pPr>
        <w:ind w:left="7982" w:hanging="186"/>
      </w:pPr>
      <w:rPr>
        <w:rFonts w:hint="default"/>
      </w:rPr>
    </w:lvl>
    <w:lvl w:ilvl="8" w:tplc="0F163C18">
      <w:numFmt w:val="bullet"/>
      <w:lvlText w:val="•"/>
      <w:lvlJc w:val="left"/>
      <w:pPr>
        <w:ind w:left="9028" w:hanging="186"/>
      </w:pPr>
      <w:rPr>
        <w:rFonts w:hint="default"/>
      </w:rPr>
    </w:lvl>
  </w:abstractNum>
  <w:abstractNum w:abstractNumId="16" w15:restartNumberingAfterBreak="0">
    <w:nsid w:val="3E101998"/>
    <w:multiLevelType w:val="hybridMultilevel"/>
    <w:tmpl w:val="19BEE9F8"/>
    <w:lvl w:ilvl="0" w:tplc="826CDE94">
      <w:start w:val="1"/>
      <w:numFmt w:val="decimal"/>
      <w:lvlText w:val="%1."/>
      <w:lvlJc w:val="left"/>
      <w:pPr>
        <w:ind w:left="665" w:hanging="292"/>
        <w:jc w:val="left"/>
      </w:pPr>
      <w:rPr>
        <w:rFonts w:ascii="Arial" w:eastAsia="Arial" w:hAnsi="Arial" w:cs="Arial" w:hint="default"/>
        <w:w w:val="99"/>
        <w:sz w:val="22"/>
        <w:szCs w:val="22"/>
      </w:rPr>
    </w:lvl>
    <w:lvl w:ilvl="1" w:tplc="838C36B2">
      <w:numFmt w:val="bullet"/>
      <w:lvlText w:val="•"/>
      <w:lvlJc w:val="left"/>
      <w:pPr>
        <w:ind w:left="1145" w:hanging="186"/>
      </w:pPr>
      <w:rPr>
        <w:rFonts w:ascii="Arial" w:eastAsia="Arial" w:hAnsi="Arial" w:cs="Arial" w:hint="default"/>
        <w:w w:val="99"/>
        <w:sz w:val="22"/>
        <w:szCs w:val="22"/>
      </w:rPr>
    </w:lvl>
    <w:lvl w:ilvl="2" w:tplc="C388AFF6">
      <w:numFmt w:val="bullet"/>
      <w:lvlText w:val="•"/>
      <w:lvlJc w:val="left"/>
      <w:pPr>
        <w:ind w:left="2248" w:hanging="186"/>
      </w:pPr>
      <w:rPr>
        <w:rFonts w:hint="default"/>
      </w:rPr>
    </w:lvl>
    <w:lvl w:ilvl="3" w:tplc="1298B0E0">
      <w:numFmt w:val="bullet"/>
      <w:lvlText w:val="•"/>
      <w:lvlJc w:val="left"/>
      <w:pPr>
        <w:ind w:left="3357" w:hanging="186"/>
      </w:pPr>
      <w:rPr>
        <w:rFonts w:hint="default"/>
      </w:rPr>
    </w:lvl>
    <w:lvl w:ilvl="4" w:tplc="1982E04A">
      <w:numFmt w:val="bullet"/>
      <w:lvlText w:val="•"/>
      <w:lvlJc w:val="left"/>
      <w:pPr>
        <w:ind w:left="4466" w:hanging="186"/>
      </w:pPr>
      <w:rPr>
        <w:rFonts w:hint="default"/>
      </w:rPr>
    </w:lvl>
    <w:lvl w:ilvl="5" w:tplc="15AA9F88">
      <w:numFmt w:val="bullet"/>
      <w:lvlText w:val="•"/>
      <w:lvlJc w:val="left"/>
      <w:pPr>
        <w:ind w:left="5575" w:hanging="186"/>
      </w:pPr>
      <w:rPr>
        <w:rFonts w:hint="default"/>
      </w:rPr>
    </w:lvl>
    <w:lvl w:ilvl="6" w:tplc="AF6AF2F2">
      <w:numFmt w:val="bullet"/>
      <w:lvlText w:val="•"/>
      <w:lvlJc w:val="left"/>
      <w:pPr>
        <w:ind w:left="6684" w:hanging="186"/>
      </w:pPr>
      <w:rPr>
        <w:rFonts w:hint="default"/>
      </w:rPr>
    </w:lvl>
    <w:lvl w:ilvl="7" w:tplc="D84EDF96">
      <w:numFmt w:val="bullet"/>
      <w:lvlText w:val="•"/>
      <w:lvlJc w:val="left"/>
      <w:pPr>
        <w:ind w:left="7793" w:hanging="186"/>
      </w:pPr>
      <w:rPr>
        <w:rFonts w:hint="default"/>
      </w:rPr>
    </w:lvl>
    <w:lvl w:ilvl="8" w:tplc="3194721C">
      <w:numFmt w:val="bullet"/>
      <w:lvlText w:val="•"/>
      <w:lvlJc w:val="left"/>
      <w:pPr>
        <w:ind w:left="8902" w:hanging="186"/>
      </w:pPr>
      <w:rPr>
        <w:rFonts w:hint="default"/>
      </w:rPr>
    </w:lvl>
  </w:abstractNum>
  <w:abstractNum w:abstractNumId="17" w15:restartNumberingAfterBreak="0">
    <w:nsid w:val="3E1F7B8A"/>
    <w:multiLevelType w:val="multilevel"/>
    <w:tmpl w:val="815627D6"/>
    <w:lvl w:ilvl="0">
      <w:start w:val="1"/>
      <w:numFmt w:val="decimal"/>
      <w:lvlText w:val="%1"/>
      <w:lvlJc w:val="left"/>
      <w:pPr>
        <w:ind w:left="566" w:hanging="447"/>
        <w:jc w:val="left"/>
      </w:pPr>
      <w:rPr>
        <w:rFonts w:ascii="Arial" w:eastAsia="Arial" w:hAnsi="Arial" w:cs="Arial" w:hint="default"/>
        <w:b/>
        <w:bCs/>
        <w:w w:val="102"/>
        <w:sz w:val="28"/>
        <w:szCs w:val="28"/>
      </w:rPr>
    </w:lvl>
    <w:lvl w:ilvl="1">
      <w:start w:val="1"/>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665" w:hanging="186"/>
      </w:pPr>
      <w:rPr>
        <w:rFonts w:ascii="Arial" w:eastAsia="Arial" w:hAnsi="Arial" w:cs="Arial" w:hint="default"/>
        <w:w w:val="99"/>
        <w:sz w:val="22"/>
        <w:szCs w:val="22"/>
      </w:rPr>
    </w:lvl>
    <w:lvl w:ilvl="4">
      <w:numFmt w:val="bullet"/>
      <w:lvlText w:val="•"/>
      <w:lvlJc w:val="left"/>
      <w:pPr>
        <w:ind w:left="2291" w:hanging="186"/>
      </w:pPr>
      <w:rPr>
        <w:rFonts w:hint="default"/>
      </w:rPr>
    </w:lvl>
    <w:lvl w:ilvl="5">
      <w:numFmt w:val="bullet"/>
      <w:lvlText w:val="•"/>
      <w:lvlJc w:val="left"/>
      <w:pPr>
        <w:ind w:left="3762" w:hanging="186"/>
      </w:pPr>
      <w:rPr>
        <w:rFonts w:hint="default"/>
      </w:rPr>
    </w:lvl>
    <w:lvl w:ilvl="6">
      <w:numFmt w:val="bullet"/>
      <w:lvlText w:val="•"/>
      <w:lvlJc w:val="left"/>
      <w:pPr>
        <w:ind w:left="5234" w:hanging="186"/>
      </w:pPr>
      <w:rPr>
        <w:rFonts w:hint="default"/>
      </w:rPr>
    </w:lvl>
    <w:lvl w:ilvl="7">
      <w:numFmt w:val="bullet"/>
      <w:lvlText w:val="•"/>
      <w:lvlJc w:val="left"/>
      <w:pPr>
        <w:ind w:left="6705" w:hanging="186"/>
      </w:pPr>
      <w:rPr>
        <w:rFonts w:hint="default"/>
      </w:rPr>
    </w:lvl>
    <w:lvl w:ilvl="8">
      <w:numFmt w:val="bullet"/>
      <w:lvlText w:val="•"/>
      <w:lvlJc w:val="left"/>
      <w:pPr>
        <w:ind w:left="8177" w:hanging="186"/>
      </w:pPr>
      <w:rPr>
        <w:rFonts w:hint="default"/>
      </w:rPr>
    </w:lvl>
  </w:abstractNum>
  <w:abstractNum w:abstractNumId="18" w15:restartNumberingAfterBreak="0">
    <w:nsid w:val="3F9C12FF"/>
    <w:multiLevelType w:val="multilevel"/>
    <w:tmpl w:val="256C0670"/>
    <w:lvl w:ilvl="0">
      <w:start w:val="5"/>
      <w:numFmt w:val="decimal"/>
      <w:lvlText w:val="%1"/>
      <w:lvlJc w:val="left"/>
      <w:pPr>
        <w:ind w:left="691" w:hanging="572"/>
        <w:jc w:val="left"/>
      </w:pPr>
      <w:rPr>
        <w:rFonts w:hint="default"/>
      </w:rPr>
    </w:lvl>
    <w:lvl w:ilvl="1">
      <w:start w:val="1"/>
      <w:numFmt w:val="decimal"/>
      <w:lvlText w:val="%1.%2"/>
      <w:lvlJc w:val="left"/>
      <w:pPr>
        <w:ind w:left="691" w:hanging="572"/>
        <w:jc w:val="left"/>
      </w:pPr>
      <w:rPr>
        <w:rFonts w:ascii="Arial" w:eastAsia="Arial" w:hAnsi="Arial" w:cs="Arial" w:hint="default"/>
        <w:b/>
        <w:bCs/>
        <w:w w:val="99"/>
        <w:sz w:val="24"/>
        <w:szCs w:val="24"/>
      </w:rPr>
    </w:lvl>
    <w:lvl w:ilvl="2">
      <w:numFmt w:val="bullet"/>
      <w:lvlText w:val="•"/>
      <w:lvlJc w:val="left"/>
      <w:pPr>
        <w:ind w:left="2784" w:hanging="572"/>
      </w:pPr>
      <w:rPr>
        <w:rFonts w:hint="default"/>
      </w:rPr>
    </w:lvl>
    <w:lvl w:ilvl="3">
      <w:numFmt w:val="bullet"/>
      <w:lvlText w:val="•"/>
      <w:lvlJc w:val="left"/>
      <w:pPr>
        <w:ind w:left="3826" w:hanging="572"/>
      </w:pPr>
      <w:rPr>
        <w:rFonts w:hint="default"/>
      </w:rPr>
    </w:lvl>
    <w:lvl w:ilvl="4">
      <w:numFmt w:val="bullet"/>
      <w:lvlText w:val="•"/>
      <w:lvlJc w:val="left"/>
      <w:pPr>
        <w:ind w:left="4868" w:hanging="572"/>
      </w:pPr>
      <w:rPr>
        <w:rFonts w:hint="default"/>
      </w:rPr>
    </w:lvl>
    <w:lvl w:ilvl="5">
      <w:numFmt w:val="bullet"/>
      <w:lvlText w:val="•"/>
      <w:lvlJc w:val="left"/>
      <w:pPr>
        <w:ind w:left="5910" w:hanging="572"/>
      </w:pPr>
      <w:rPr>
        <w:rFonts w:hint="default"/>
      </w:rPr>
    </w:lvl>
    <w:lvl w:ilvl="6">
      <w:numFmt w:val="bullet"/>
      <w:lvlText w:val="•"/>
      <w:lvlJc w:val="left"/>
      <w:pPr>
        <w:ind w:left="6952" w:hanging="572"/>
      </w:pPr>
      <w:rPr>
        <w:rFonts w:hint="default"/>
      </w:rPr>
    </w:lvl>
    <w:lvl w:ilvl="7">
      <w:numFmt w:val="bullet"/>
      <w:lvlText w:val="•"/>
      <w:lvlJc w:val="left"/>
      <w:pPr>
        <w:ind w:left="7994" w:hanging="572"/>
      </w:pPr>
      <w:rPr>
        <w:rFonts w:hint="default"/>
      </w:rPr>
    </w:lvl>
    <w:lvl w:ilvl="8">
      <w:numFmt w:val="bullet"/>
      <w:lvlText w:val="•"/>
      <w:lvlJc w:val="left"/>
      <w:pPr>
        <w:ind w:left="9036" w:hanging="572"/>
      </w:pPr>
      <w:rPr>
        <w:rFonts w:hint="default"/>
      </w:rPr>
    </w:lvl>
  </w:abstractNum>
  <w:abstractNum w:abstractNumId="19" w15:restartNumberingAfterBreak="0">
    <w:nsid w:val="44BF1DA2"/>
    <w:multiLevelType w:val="hybridMultilevel"/>
    <w:tmpl w:val="00C4C8C6"/>
    <w:lvl w:ilvl="0" w:tplc="F0301A8A">
      <w:start w:val="1"/>
      <w:numFmt w:val="decimal"/>
      <w:lvlText w:val="%1."/>
      <w:lvlJc w:val="left"/>
      <w:pPr>
        <w:ind w:left="665" w:hanging="292"/>
      </w:pPr>
      <w:rPr>
        <w:rFonts w:ascii="Arial" w:eastAsia="Arial" w:hAnsi="Arial" w:cs="Arial" w:hint="default"/>
        <w:w w:val="99"/>
        <w:sz w:val="22"/>
        <w:szCs w:val="22"/>
      </w:rPr>
    </w:lvl>
    <w:lvl w:ilvl="1" w:tplc="7B3C45F6">
      <w:numFmt w:val="bullet"/>
      <w:lvlText w:val="•"/>
      <w:lvlJc w:val="left"/>
      <w:pPr>
        <w:ind w:left="1145" w:hanging="186"/>
      </w:pPr>
      <w:rPr>
        <w:rFonts w:ascii="Arial" w:eastAsia="Arial" w:hAnsi="Arial" w:cs="Arial" w:hint="default"/>
        <w:w w:val="99"/>
        <w:sz w:val="22"/>
        <w:szCs w:val="22"/>
      </w:rPr>
    </w:lvl>
    <w:lvl w:ilvl="2" w:tplc="503C9ACA">
      <w:numFmt w:val="bullet"/>
      <w:lvlText w:val="•"/>
      <w:lvlJc w:val="left"/>
      <w:pPr>
        <w:ind w:left="2248" w:hanging="186"/>
      </w:pPr>
      <w:rPr>
        <w:rFonts w:hint="default"/>
      </w:rPr>
    </w:lvl>
    <w:lvl w:ilvl="3" w:tplc="B12C89F4">
      <w:numFmt w:val="bullet"/>
      <w:lvlText w:val="•"/>
      <w:lvlJc w:val="left"/>
      <w:pPr>
        <w:ind w:left="3357" w:hanging="186"/>
      </w:pPr>
      <w:rPr>
        <w:rFonts w:hint="default"/>
      </w:rPr>
    </w:lvl>
    <w:lvl w:ilvl="4" w:tplc="DFC41E6A">
      <w:numFmt w:val="bullet"/>
      <w:lvlText w:val="•"/>
      <w:lvlJc w:val="left"/>
      <w:pPr>
        <w:ind w:left="4466" w:hanging="186"/>
      </w:pPr>
      <w:rPr>
        <w:rFonts w:hint="default"/>
      </w:rPr>
    </w:lvl>
    <w:lvl w:ilvl="5" w:tplc="130CF08C">
      <w:numFmt w:val="bullet"/>
      <w:lvlText w:val="•"/>
      <w:lvlJc w:val="left"/>
      <w:pPr>
        <w:ind w:left="5575" w:hanging="186"/>
      </w:pPr>
      <w:rPr>
        <w:rFonts w:hint="default"/>
      </w:rPr>
    </w:lvl>
    <w:lvl w:ilvl="6" w:tplc="E72E64FE">
      <w:numFmt w:val="bullet"/>
      <w:lvlText w:val="•"/>
      <w:lvlJc w:val="left"/>
      <w:pPr>
        <w:ind w:left="6684" w:hanging="186"/>
      </w:pPr>
      <w:rPr>
        <w:rFonts w:hint="default"/>
      </w:rPr>
    </w:lvl>
    <w:lvl w:ilvl="7" w:tplc="F07A2B1A">
      <w:numFmt w:val="bullet"/>
      <w:lvlText w:val="•"/>
      <w:lvlJc w:val="left"/>
      <w:pPr>
        <w:ind w:left="7793" w:hanging="186"/>
      </w:pPr>
      <w:rPr>
        <w:rFonts w:hint="default"/>
      </w:rPr>
    </w:lvl>
    <w:lvl w:ilvl="8" w:tplc="FCCCE13A">
      <w:numFmt w:val="bullet"/>
      <w:lvlText w:val="•"/>
      <w:lvlJc w:val="left"/>
      <w:pPr>
        <w:ind w:left="8902" w:hanging="186"/>
      </w:pPr>
      <w:rPr>
        <w:rFonts w:hint="default"/>
      </w:rPr>
    </w:lvl>
  </w:abstractNum>
  <w:abstractNum w:abstractNumId="20" w15:restartNumberingAfterBreak="0">
    <w:nsid w:val="471D6A48"/>
    <w:multiLevelType w:val="hybridMultilevel"/>
    <w:tmpl w:val="3886C88A"/>
    <w:lvl w:ilvl="0" w:tplc="E5FCB938">
      <w:start w:val="1"/>
      <w:numFmt w:val="decimal"/>
      <w:lvlText w:val="%1."/>
      <w:lvlJc w:val="left"/>
      <w:pPr>
        <w:ind w:left="665" w:hanging="292"/>
        <w:jc w:val="left"/>
      </w:pPr>
      <w:rPr>
        <w:rFonts w:ascii="Arial" w:eastAsia="Arial" w:hAnsi="Arial" w:cs="Arial" w:hint="default"/>
        <w:w w:val="99"/>
        <w:sz w:val="22"/>
        <w:szCs w:val="22"/>
      </w:rPr>
    </w:lvl>
    <w:lvl w:ilvl="1" w:tplc="0C8CA3FA">
      <w:numFmt w:val="bullet"/>
      <w:lvlText w:val="•"/>
      <w:lvlJc w:val="left"/>
      <w:pPr>
        <w:ind w:left="1145" w:hanging="186"/>
      </w:pPr>
      <w:rPr>
        <w:rFonts w:ascii="Arial" w:eastAsia="Arial" w:hAnsi="Arial" w:cs="Arial" w:hint="default"/>
        <w:w w:val="99"/>
        <w:sz w:val="22"/>
        <w:szCs w:val="22"/>
      </w:rPr>
    </w:lvl>
    <w:lvl w:ilvl="2" w:tplc="4A643328">
      <w:numFmt w:val="bullet"/>
      <w:lvlText w:val="•"/>
      <w:lvlJc w:val="left"/>
      <w:pPr>
        <w:ind w:left="2248" w:hanging="186"/>
      </w:pPr>
      <w:rPr>
        <w:rFonts w:hint="default"/>
      </w:rPr>
    </w:lvl>
    <w:lvl w:ilvl="3" w:tplc="F6780880">
      <w:numFmt w:val="bullet"/>
      <w:lvlText w:val="•"/>
      <w:lvlJc w:val="left"/>
      <w:pPr>
        <w:ind w:left="3357" w:hanging="186"/>
      </w:pPr>
      <w:rPr>
        <w:rFonts w:hint="default"/>
      </w:rPr>
    </w:lvl>
    <w:lvl w:ilvl="4" w:tplc="59FECB02">
      <w:numFmt w:val="bullet"/>
      <w:lvlText w:val="•"/>
      <w:lvlJc w:val="left"/>
      <w:pPr>
        <w:ind w:left="4466" w:hanging="186"/>
      </w:pPr>
      <w:rPr>
        <w:rFonts w:hint="default"/>
      </w:rPr>
    </w:lvl>
    <w:lvl w:ilvl="5" w:tplc="C31CAD70">
      <w:numFmt w:val="bullet"/>
      <w:lvlText w:val="•"/>
      <w:lvlJc w:val="left"/>
      <w:pPr>
        <w:ind w:left="5575" w:hanging="186"/>
      </w:pPr>
      <w:rPr>
        <w:rFonts w:hint="default"/>
      </w:rPr>
    </w:lvl>
    <w:lvl w:ilvl="6" w:tplc="539E2C6E">
      <w:numFmt w:val="bullet"/>
      <w:lvlText w:val="•"/>
      <w:lvlJc w:val="left"/>
      <w:pPr>
        <w:ind w:left="6684" w:hanging="186"/>
      </w:pPr>
      <w:rPr>
        <w:rFonts w:hint="default"/>
      </w:rPr>
    </w:lvl>
    <w:lvl w:ilvl="7" w:tplc="ED4071DE">
      <w:numFmt w:val="bullet"/>
      <w:lvlText w:val="•"/>
      <w:lvlJc w:val="left"/>
      <w:pPr>
        <w:ind w:left="7793" w:hanging="186"/>
      </w:pPr>
      <w:rPr>
        <w:rFonts w:hint="default"/>
      </w:rPr>
    </w:lvl>
    <w:lvl w:ilvl="8" w:tplc="F12A97D6">
      <w:numFmt w:val="bullet"/>
      <w:lvlText w:val="•"/>
      <w:lvlJc w:val="left"/>
      <w:pPr>
        <w:ind w:left="8902" w:hanging="186"/>
      </w:pPr>
      <w:rPr>
        <w:rFonts w:hint="default"/>
      </w:rPr>
    </w:lvl>
  </w:abstractNum>
  <w:abstractNum w:abstractNumId="21" w15:restartNumberingAfterBreak="0">
    <w:nsid w:val="49EC23FE"/>
    <w:multiLevelType w:val="multilevel"/>
    <w:tmpl w:val="E32EF782"/>
    <w:lvl w:ilvl="0">
      <w:start w:val="2"/>
      <w:numFmt w:val="decimal"/>
      <w:lvlText w:val="%1"/>
      <w:lvlJc w:val="left"/>
      <w:pPr>
        <w:ind w:left="691" w:hanging="572"/>
        <w:jc w:val="left"/>
      </w:pPr>
      <w:rPr>
        <w:rFonts w:hint="default"/>
      </w:rPr>
    </w:lvl>
    <w:lvl w:ilvl="1">
      <w:start w:val="3"/>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3108" w:hanging="704"/>
      </w:pPr>
      <w:rPr>
        <w:rFonts w:hint="default"/>
      </w:rPr>
    </w:lvl>
    <w:lvl w:ilvl="4">
      <w:numFmt w:val="bullet"/>
      <w:lvlText w:val="•"/>
      <w:lvlJc w:val="left"/>
      <w:pPr>
        <w:ind w:left="4253" w:hanging="704"/>
      </w:pPr>
      <w:rPr>
        <w:rFonts w:hint="default"/>
      </w:rPr>
    </w:lvl>
    <w:lvl w:ilvl="5">
      <w:numFmt w:val="bullet"/>
      <w:lvlText w:val="•"/>
      <w:lvlJc w:val="left"/>
      <w:pPr>
        <w:ind w:left="5397" w:hanging="704"/>
      </w:pPr>
      <w:rPr>
        <w:rFonts w:hint="default"/>
      </w:rPr>
    </w:lvl>
    <w:lvl w:ilvl="6">
      <w:numFmt w:val="bullet"/>
      <w:lvlText w:val="•"/>
      <w:lvlJc w:val="left"/>
      <w:pPr>
        <w:ind w:left="6542" w:hanging="704"/>
      </w:pPr>
      <w:rPr>
        <w:rFonts w:hint="default"/>
      </w:rPr>
    </w:lvl>
    <w:lvl w:ilvl="7">
      <w:numFmt w:val="bullet"/>
      <w:lvlText w:val="•"/>
      <w:lvlJc w:val="left"/>
      <w:pPr>
        <w:ind w:left="7686" w:hanging="704"/>
      </w:pPr>
      <w:rPr>
        <w:rFonts w:hint="default"/>
      </w:rPr>
    </w:lvl>
    <w:lvl w:ilvl="8">
      <w:numFmt w:val="bullet"/>
      <w:lvlText w:val="•"/>
      <w:lvlJc w:val="left"/>
      <w:pPr>
        <w:ind w:left="8831" w:hanging="704"/>
      </w:pPr>
      <w:rPr>
        <w:rFonts w:hint="default"/>
      </w:rPr>
    </w:lvl>
  </w:abstractNum>
  <w:abstractNum w:abstractNumId="22" w15:restartNumberingAfterBreak="0">
    <w:nsid w:val="4D130488"/>
    <w:multiLevelType w:val="multilevel"/>
    <w:tmpl w:val="B2C82506"/>
    <w:lvl w:ilvl="0">
      <w:start w:val="2"/>
      <w:numFmt w:val="decimal"/>
      <w:lvlText w:val="%1"/>
      <w:lvlJc w:val="left"/>
      <w:pPr>
        <w:ind w:left="691" w:hanging="572"/>
        <w:jc w:val="left"/>
      </w:pPr>
      <w:rPr>
        <w:rFonts w:hint="default"/>
      </w:rPr>
    </w:lvl>
    <w:lvl w:ilvl="1">
      <w:start w:val="2"/>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start w:val="1"/>
      <w:numFmt w:val="decimal"/>
      <w:lvlText w:val="%4."/>
      <w:lvlJc w:val="left"/>
      <w:pPr>
        <w:ind w:left="665" w:hanging="292"/>
        <w:jc w:val="left"/>
      </w:pPr>
      <w:rPr>
        <w:rFonts w:ascii="Arial" w:eastAsia="Arial" w:hAnsi="Arial" w:cs="Arial" w:hint="default"/>
        <w:w w:val="99"/>
        <w:sz w:val="22"/>
        <w:szCs w:val="22"/>
      </w:rPr>
    </w:lvl>
    <w:lvl w:ilvl="4">
      <w:numFmt w:val="bullet"/>
      <w:lvlText w:val="•"/>
      <w:lvlJc w:val="left"/>
      <w:pPr>
        <w:ind w:left="3395" w:hanging="292"/>
      </w:pPr>
      <w:rPr>
        <w:rFonts w:hint="default"/>
      </w:rPr>
    </w:lvl>
    <w:lvl w:ilvl="5">
      <w:numFmt w:val="bullet"/>
      <w:lvlText w:val="•"/>
      <w:lvlJc w:val="left"/>
      <w:pPr>
        <w:ind w:left="4682" w:hanging="292"/>
      </w:pPr>
      <w:rPr>
        <w:rFonts w:hint="default"/>
      </w:rPr>
    </w:lvl>
    <w:lvl w:ilvl="6">
      <w:numFmt w:val="bullet"/>
      <w:lvlText w:val="•"/>
      <w:lvlJc w:val="left"/>
      <w:pPr>
        <w:ind w:left="5970" w:hanging="292"/>
      </w:pPr>
      <w:rPr>
        <w:rFonts w:hint="default"/>
      </w:rPr>
    </w:lvl>
    <w:lvl w:ilvl="7">
      <w:numFmt w:val="bullet"/>
      <w:lvlText w:val="•"/>
      <w:lvlJc w:val="left"/>
      <w:pPr>
        <w:ind w:left="7257" w:hanging="292"/>
      </w:pPr>
      <w:rPr>
        <w:rFonts w:hint="default"/>
      </w:rPr>
    </w:lvl>
    <w:lvl w:ilvl="8">
      <w:numFmt w:val="bullet"/>
      <w:lvlText w:val="•"/>
      <w:lvlJc w:val="left"/>
      <w:pPr>
        <w:ind w:left="8545" w:hanging="292"/>
      </w:pPr>
      <w:rPr>
        <w:rFonts w:hint="default"/>
      </w:rPr>
    </w:lvl>
  </w:abstractNum>
  <w:abstractNum w:abstractNumId="23" w15:restartNumberingAfterBreak="0">
    <w:nsid w:val="52820519"/>
    <w:multiLevelType w:val="multilevel"/>
    <w:tmpl w:val="468AA860"/>
    <w:lvl w:ilvl="0">
      <w:start w:val="2"/>
      <w:numFmt w:val="decimal"/>
      <w:lvlText w:val="%1"/>
      <w:lvlJc w:val="left"/>
      <w:pPr>
        <w:ind w:left="691" w:hanging="572"/>
        <w:jc w:val="left"/>
      </w:pPr>
      <w:rPr>
        <w:rFonts w:hint="default"/>
      </w:rPr>
    </w:lvl>
    <w:lvl w:ilvl="1">
      <w:start w:val="3"/>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3108" w:hanging="704"/>
      </w:pPr>
      <w:rPr>
        <w:rFonts w:hint="default"/>
      </w:rPr>
    </w:lvl>
    <w:lvl w:ilvl="4">
      <w:numFmt w:val="bullet"/>
      <w:lvlText w:val="•"/>
      <w:lvlJc w:val="left"/>
      <w:pPr>
        <w:ind w:left="4253" w:hanging="704"/>
      </w:pPr>
      <w:rPr>
        <w:rFonts w:hint="default"/>
      </w:rPr>
    </w:lvl>
    <w:lvl w:ilvl="5">
      <w:numFmt w:val="bullet"/>
      <w:lvlText w:val="•"/>
      <w:lvlJc w:val="left"/>
      <w:pPr>
        <w:ind w:left="5397" w:hanging="704"/>
      </w:pPr>
      <w:rPr>
        <w:rFonts w:hint="default"/>
      </w:rPr>
    </w:lvl>
    <w:lvl w:ilvl="6">
      <w:numFmt w:val="bullet"/>
      <w:lvlText w:val="•"/>
      <w:lvlJc w:val="left"/>
      <w:pPr>
        <w:ind w:left="6542" w:hanging="704"/>
      </w:pPr>
      <w:rPr>
        <w:rFonts w:hint="default"/>
      </w:rPr>
    </w:lvl>
    <w:lvl w:ilvl="7">
      <w:numFmt w:val="bullet"/>
      <w:lvlText w:val="•"/>
      <w:lvlJc w:val="left"/>
      <w:pPr>
        <w:ind w:left="7686" w:hanging="704"/>
      </w:pPr>
      <w:rPr>
        <w:rFonts w:hint="default"/>
      </w:rPr>
    </w:lvl>
    <w:lvl w:ilvl="8">
      <w:numFmt w:val="bullet"/>
      <w:lvlText w:val="•"/>
      <w:lvlJc w:val="left"/>
      <w:pPr>
        <w:ind w:left="8831" w:hanging="704"/>
      </w:pPr>
      <w:rPr>
        <w:rFonts w:hint="default"/>
      </w:rPr>
    </w:lvl>
  </w:abstractNum>
  <w:abstractNum w:abstractNumId="24" w15:restartNumberingAfterBreak="0">
    <w:nsid w:val="543C3B17"/>
    <w:multiLevelType w:val="hybridMultilevel"/>
    <w:tmpl w:val="63507B94"/>
    <w:lvl w:ilvl="0" w:tplc="6A2E00A8">
      <w:numFmt w:val="bullet"/>
      <w:lvlText w:val="•"/>
      <w:lvlJc w:val="left"/>
      <w:pPr>
        <w:ind w:left="665" w:hanging="186"/>
      </w:pPr>
      <w:rPr>
        <w:rFonts w:ascii="Arial" w:eastAsia="Arial" w:hAnsi="Arial" w:cs="Arial" w:hint="default"/>
        <w:w w:val="99"/>
        <w:sz w:val="22"/>
        <w:szCs w:val="22"/>
      </w:rPr>
    </w:lvl>
    <w:lvl w:ilvl="1" w:tplc="8AE05C72">
      <w:numFmt w:val="bullet"/>
      <w:lvlText w:val="•"/>
      <w:lvlJc w:val="left"/>
      <w:pPr>
        <w:ind w:left="1706" w:hanging="186"/>
      </w:pPr>
      <w:rPr>
        <w:rFonts w:hint="default"/>
      </w:rPr>
    </w:lvl>
    <w:lvl w:ilvl="2" w:tplc="DEE48FF4">
      <w:numFmt w:val="bullet"/>
      <w:lvlText w:val="•"/>
      <w:lvlJc w:val="left"/>
      <w:pPr>
        <w:ind w:left="2752" w:hanging="186"/>
      </w:pPr>
      <w:rPr>
        <w:rFonts w:hint="default"/>
      </w:rPr>
    </w:lvl>
    <w:lvl w:ilvl="3" w:tplc="FDF07DA2">
      <w:numFmt w:val="bullet"/>
      <w:lvlText w:val="•"/>
      <w:lvlJc w:val="left"/>
      <w:pPr>
        <w:ind w:left="3798" w:hanging="186"/>
      </w:pPr>
      <w:rPr>
        <w:rFonts w:hint="default"/>
      </w:rPr>
    </w:lvl>
    <w:lvl w:ilvl="4" w:tplc="386AB6FA">
      <w:numFmt w:val="bullet"/>
      <w:lvlText w:val="•"/>
      <w:lvlJc w:val="left"/>
      <w:pPr>
        <w:ind w:left="4844" w:hanging="186"/>
      </w:pPr>
      <w:rPr>
        <w:rFonts w:hint="default"/>
      </w:rPr>
    </w:lvl>
    <w:lvl w:ilvl="5" w:tplc="497211DC">
      <w:numFmt w:val="bullet"/>
      <w:lvlText w:val="•"/>
      <w:lvlJc w:val="left"/>
      <w:pPr>
        <w:ind w:left="5890" w:hanging="186"/>
      </w:pPr>
      <w:rPr>
        <w:rFonts w:hint="default"/>
      </w:rPr>
    </w:lvl>
    <w:lvl w:ilvl="6" w:tplc="9FF859D2">
      <w:numFmt w:val="bullet"/>
      <w:lvlText w:val="•"/>
      <w:lvlJc w:val="left"/>
      <w:pPr>
        <w:ind w:left="6936" w:hanging="186"/>
      </w:pPr>
      <w:rPr>
        <w:rFonts w:hint="default"/>
      </w:rPr>
    </w:lvl>
    <w:lvl w:ilvl="7" w:tplc="27DC6CD4">
      <w:numFmt w:val="bullet"/>
      <w:lvlText w:val="•"/>
      <w:lvlJc w:val="left"/>
      <w:pPr>
        <w:ind w:left="7982" w:hanging="186"/>
      </w:pPr>
      <w:rPr>
        <w:rFonts w:hint="default"/>
      </w:rPr>
    </w:lvl>
    <w:lvl w:ilvl="8" w:tplc="819E069A">
      <w:numFmt w:val="bullet"/>
      <w:lvlText w:val="•"/>
      <w:lvlJc w:val="left"/>
      <w:pPr>
        <w:ind w:left="9028" w:hanging="186"/>
      </w:pPr>
      <w:rPr>
        <w:rFonts w:hint="default"/>
      </w:rPr>
    </w:lvl>
  </w:abstractNum>
  <w:abstractNum w:abstractNumId="25" w15:restartNumberingAfterBreak="0">
    <w:nsid w:val="556679EB"/>
    <w:multiLevelType w:val="multilevel"/>
    <w:tmpl w:val="DF8A765A"/>
    <w:lvl w:ilvl="0">
      <w:start w:val="2"/>
      <w:numFmt w:val="decimal"/>
      <w:lvlText w:val="%1"/>
      <w:lvlJc w:val="left"/>
      <w:pPr>
        <w:ind w:left="691" w:hanging="572"/>
        <w:jc w:val="left"/>
      </w:pPr>
      <w:rPr>
        <w:rFonts w:hint="default"/>
      </w:rPr>
    </w:lvl>
    <w:lvl w:ilvl="1">
      <w:start w:val="2"/>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start w:val="1"/>
      <w:numFmt w:val="decimal"/>
      <w:lvlText w:val="%4."/>
      <w:lvlJc w:val="left"/>
      <w:pPr>
        <w:ind w:left="665" w:hanging="292"/>
        <w:jc w:val="left"/>
      </w:pPr>
      <w:rPr>
        <w:rFonts w:ascii="Arial" w:eastAsia="Arial" w:hAnsi="Arial" w:cs="Arial" w:hint="default"/>
        <w:w w:val="99"/>
        <w:sz w:val="22"/>
        <w:szCs w:val="22"/>
      </w:rPr>
    </w:lvl>
    <w:lvl w:ilvl="4">
      <w:numFmt w:val="bullet"/>
      <w:lvlText w:val="•"/>
      <w:lvlJc w:val="left"/>
      <w:pPr>
        <w:ind w:left="3395" w:hanging="292"/>
      </w:pPr>
      <w:rPr>
        <w:rFonts w:hint="default"/>
      </w:rPr>
    </w:lvl>
    <w:lvl w:ilvl="5">
      <w:numFmt w:val="bullet"/>
      <w:lvlText w:val="•"/>
      <w:lvlJc w:val="left"/>
      <w:pPr>
        <w:ind w:left="4682" w:hanging="292"/>
      </w:pPr>
      <w:rPr>
        <w:rFonts w:hint="default"/>
      </w:rPr>
    </w:lvl>
    <w:lvl w:ilvl="6">
      <w:numFmt w:val="bullet"/>
      <w:lvlText w:val="•"/>
      <w:lvlJc w:val="left"/>
      <w:pPr>
        <w:ind w:left="5970" w:hanging="292"/>
      </w:pPr>
      <w:rPr>
        <w:rFonts w:hint="default"/>
      </w:rPr>
    </w:lvl>
    <w:lvl w:ilvl="7">
      <w:numFmt w:val="bullet"/>
      <w:lvlText w:val="•"/>
      <w:lvlJc w:val="left"/>
      <w:pPr>
        <w:ind w:left="7257" w:hanging="292"/>
      </w:pPr>
      <w:rPr>
        <w:rFonts w:hint="default"/>
      </w:rPr>
    </w:lvl>
    <w:lvl w:ilvl="8">
      <w:numFmt w:val="bullet"/>
      <w:lvlText w:val="•"/>
      <w:lvlJc w:val="left"/>
      <w:pPr>
        <w:ind w:left="8545" w:hanging="292"/>
      </w:pPr>
      <w:rPr>
        <w:rFonts w:hint="default"/>
      </w:rPr>
    </w:lvl>
  </w:abstractNum>
  <w:abstractNum w:abstractNumId="26" w15:restartNumberingAfterBreak="0">
    <w:nsid w:val="5B3C622A"/>
    <w:multiLevelType w:val="multilevel"/>
    <w:tmpl w:val="41E6925E"/>
    <w:lvl w:ilvl="0">
      <w:start w:val="2"/>
      <w:numFmt w:val="decimal"/>
      <w:lvlText w:val="%1"/>
      <w:lvlJc w:val="left"/>
      <w:pPr>
        <w:ind w:left="691" w:hanging="572"/>
        <w:jc w:val="left"/>
      </w:pPr>
      <w:rPr>
        <w:rFonts w:hint="default"/>
      </w:rPr>
    </w:lvl>
    <w:lvl w:ilvl="1">
      <w:start w:val="2"/>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start w:val="1"/>
      <w:numFmt w:val="decimal"/>
      <w:lvlText w:val="%4."/>
      <w:lvlJc w:val="left"/>
      <w:pPr>
        <w:ind w:left="665" w:hanging="292"/>
        <w:jc w:val="left"/>
      </w:pPr>
      <w:rPr>
        <w:rFonts w:ascii="Arial" w:eastAsia="Arial" w:hAnsi="Arial" w:cs="Arial" w:hint="default"/>
        <w:w w:val="99"/>
        <w:sz w:val="22"/>
        <w:szCs w:val="22"/>
      </w:rPr>
    </w:lvl>
    <w:lvl w:ilvl="4">
      <w:numFmt w:val="bullet"/>
      <w:lvlText w:val="•"/>
      <w:lvlJc w:val="left"/>
      <w:pPr>
        <w:ind w:left="3395" w:hanging="292"/>
      </w:pPr>
      <w:rPr>
        <w:rFonts w:hint="default"/>
      </w:rPr>
    </w:lvl>
    <w:lvl w:ilvl="5">
      <w:numFmt w:val="bullet"/>
      <w:lvlText w:val="•"/>
      <w:lvlJc w:val="left"/>
      <w:pPr>
        <w:ind w:left="4682" w:hanging="292"/>
      </w:pPr>
      <w:rPr>
        <w:rFonts w:hint="default"/>
      </w:rPr>
    </w:lvl>
    <w:lvl w:ilvl="6">
      <w:numFmt w:val="bullet"/>
      <w:lvlText w:val="•"/>
      <w:lvlJc w:val="left"/>
      <w:pPr>
        <w:ind w:left="5970" w:hanging="292"/>
      </w:pPr>
      <w:rPr>
        <w:rFonts w:hint="default"/>
      </w:rPr>
    </w:lvl>
    <w:lvl w:ilvl="7">
      <w:numFmt w:val="bullet"/>
      <w:lvlText w:val="•"/>
      <w:lvlJc w:val="left"/>
      <w:pPr>
        <w:ind w:left="7257" w:hanging="292"/>
      </w:pPr>
      <w:rPr>
        <w:rFonts w:hint="default"/>
      </w:rPr>
    </w:lvl>
    <w:lvl w:ilvl="8">
      <w:numFmt w:val="bullet"/>
      <w:lvlText w:val="•"/>
      <w:lvlJc w:val="left"/>
      <w:pPr>
        <w:ind w:left="8545" w:hanging="292"/>
      </w:pPr>
      <w:rPr>
        <w:rFonts w:hint="default"/>
      </w:rPr>
    </w:lvl>
  </w:abstractNum>
  <w:abstractNum w:abstractNumId="27" w15:restartNumberingAfterBreak="0">
    <w:nsid w:val="5DA711A2"/>
    <w:multiLevelType w:val="hybridMultilevel"/>
    <w:tmpl w:val="4E70AD46"/>
    <w:lvl w:ilvl="0" w:tplc="D39A4896">
      <w:start w:val="1"/>
      <w:numFmt w:val="decimal"/>
      <w:lvlText w:val="%1."/>
      <w:lvlJc w:val="left"/>
      <w:pPr>
        <w:ind w:left="665" w:hanging="292"/>
        <w:jc w:val="left"/>
      </w:pPr>
      <w:rPr>
        <w:rFonts w:ascii="Arial" w:eastAsia="Arial" w:hAnsi="Arial" w:cs="Arial" w:hint="default"/>
        <w:w w:val="99"/>
        <w:sz w:val="22"/>
        <w:szCs w:val="22"/>
      </w:rPr>
    </w:lvl>
    <w:lvl w:ilvl="1" w:tplc="09A2D3C2">
      <w:numFmt w:val="bullet"/>
      <w:lvlText w:val="•"/>
      <w:lvlJc w:val="left"/>
      <w:pPr>
        <w:ind w:left="1145" w:hanging="186"/>
      </w:pPr>
      <w:rPr>
        <w:rFonts w:ascii="Arial" w:eastAsia="Arial" w:hAnsi="Arial" w:cs="Arial" w:hint="default"/>
        <w:w w:val="99"/>
        <w:sz w:val="22"/>
        <w:szCs w:val="22"/>
      </w:rPr>
    </w:lvl>
    <w:lvl w:ilvl="2" w:tplc="5098648C">
      <w:numFmt w:val="bullet"/>
      <w:lvlText w:val="•"/>
      <w:lvlJc w:val="left"/>
      <w:pPr>
        <w:ind w:left="2248" w:hanging="186"/>
      </w:pPr>
      <w:rPr>
        <w:rFonts w:hint="default"/>
      </w:rPr>
    </w:lvl>
    <w:lvl w:ilvl="3" w:tplc="DA8EF888">
      <w:numFmt w:val="bullet"/>
      <w:lvlText w:val="•"/>
      <w:lvlJc w:val="left"/>
      <w:pPr>
        <w:ind w:left="3357" w:hanging="186"/>
      </w:pPr>
      <w:rPr>
        <w:rFonts w:hint="default"/>
      </w:rPr>
    </w:lvl>
    <w:lvl w:ilvl="4" w:tplc="29D40132">
      <w:numFmt w:val="bullet"/>
      <w:lvlText w:val="•"/>
      <w:lvlJc w:val="left"/>
      <w:pPr>
        <w:ind w:left="4466" w:hanging="186"/>
      </w:pPr>
      <w:rPr>
        <w:rFonts w:hint="default"/>
      </w:rPr>
    </w:lvl>
    <w:lvl w:ilvl="5" w:tplc="2168D348">
      <w:numFmt w:val="bullet"/>
      <w:lvlText w:val="•"/>
      <w:lvlJc w:val="left"/>
      <w:pPr>
        <w:ind w:left="5575" w:hanging="186"/>
      </w:pPr>
      <w:rPr>
        <w:rFonts w:hint="default"/>
      </w:rPr>
    </w:lvl>
    <w:lvl w:ilvl="6" w:tplc="E8466694">
      <w:numFmt w:val="bullet"/>
      <w:lvlText w:val="•"/>
      <w:lvlJc w:val="left"/>
      <w:pPr>
        <w:ind w:left="6684" w:hanging="186"/>
      </w:pPr>
      <w:rPr>
        <w:rFonts w:hint="default"/>
      </w:rPr>
    </w:lvl>
    <w:lvl w:ilvl="7" w:tplc="B79A2B2C">
      <w:numFmt w:val="bullet"/>
      <w:lvlText w:val="•"/>
      <w:lvlJc w:val="left"/>
      <w:pPr>
        <w:ind w:left="7793" w:hanging="186"/>
      </w:pPr>
      <w:rPr>
        <w:rFonts w:hint="default"/>
      </w:rPr>
    </w:lvl>
    <w:lvl w:ilvl="8" w:tplc="C0088214">
      <w:numFmt w:val="bullet"/>
      <w:lvlText w:val="•"/>
      <w:lvlJc w:val="left"/>
      <w:pPr>
        <w:ind w:left="8902" w:hanging="186"/>
      </w:pPr>
      <w:rPr>
        <w:rFonts w:hint="default"/>
      </w:rPr>
    </w:lvl>
  </w:abstractNum>
  <w:abstractNum w:abstractNumId="28" w15:restartNumberingAfterBreak="0">
    <w:nsid w:val="662721F5"/>
    <w:multiLevelType w:val="multilevel"/>
    <w:tmpl w:val="7A68644E"/>
    <w:lvl w:ilvl="0">
      <w:start w:val="5"/>
      <w:numFmt w:val="decimal"/>
      <w:lvlText w:val="%1"/>
      <w:lvlJc w:val="left"/>
      <w:pPr>
        <w:ind w:left="691" w:hanging="572"/>
      </w:pPr>
      <w:rPr>
        <w:rFonts w:hint="default"/>
      </w:rPr>
    </w:lvl>
    <w:lvl w:ilvl="1">
      <w:start w:val="7"/>
      <w:numFmt w:val="decimal"/>
      <w:lvlText w:val="%1.%2"/>
      <w:lvlJc w:val="left"/>
      <w:pPr>
        <w:ind w:left="691" w:hanging="572"/>
      </w:pPr>
      <w:rPr>
        <w:rFonts w:ascii="Arial" w:eastAsia="Arial" w:hAnsi="Arial" w:cs="Arial" w:hint="default"/>
        <w:b/>
        <w:bCs/>
        <w:w w:val="99"/>
        <w:sz w:val="24"/>
        <w:szCs w:val="24"/>
      </w:rPr>
    </w:lvl>
    <w:lvl w:ilvl="2">
      <w:start w:val="1"/>
      <w:numFmt w:val="decimal"/>
      <w:lvlText w:val="%3."/>
      <w:lvlJc w:val="left"/>
      <w:pPr>
        <w:ind w:left="665" w:hanging="292"/>
      </w:pPr>
      <w:rPr>
        <w:rFonts w:ascii="Arial" w:eastAsia="Arial" w:hAnsi="Arial" w:cs="Arial" w:hint="default"/>
        <w:w w:val="99"/>
        <w:sz w:val="22"/>
        <w:szCs w:val="22"/>
      </w:rPr>
    </w:lvl>
    <w:lvl w:ilvl="3">
      <w:numFmt w:val="bullet"/>
      <w:lvlText w:val="•"/>
      <w:lvlJc w:val="left"/>
      <w:pPr>
        <w:ind w:left="3015" w:hanging="292"/>
      </w:pPr>
      <w:rPr>
        <w:rFonts w:hint="default"/>
      </w:rPr>
    </w:lvl>
    <w:lvl w:ilvl="4">
      <w:numFmt w:val="bullet"/>
      <w:lvlText w:val="•"/>
      <w:lvlJc w:val="left"/>
      <w:pPr>
        <w:ind w:left="4173" w:hanging="292"/>
      </w:pPr>
      <w:rPr>
        <w:rFonts w:hint="default"/>
      </w:rPr>
    </w:lvl>
    <w:lvl w:ilvl="5">
      <w:numFmt w:val="bullet"/>
      <w:lvlText w:val="•"/>
      <w:lvlJc w:val="left"/>
      <w:pPr>
        <w:ind w:left="5331" w:hanging="292"/>
      </w:pPr>
      <w:rPr>
        <w:rFonts w:hint="default"/>
      </w:rPr>
    </w:lvl>
    <w:lvl w:ilvl="6">
      <w:numFmt w:val="bullet"/>
      <w:lvlText w:val="•"/>
      <w:lvlJc w:val="left"/>
      <w:pPr>
        <w:ind w:left="6488" w:hanging="292"/>
      </w:pPr>
      <w:rPr>
        <w:rFonts w:hint="default"/>
      </w:rPr>
    </w:lvl>
    <w:lvl w:ilvl="7">
      <w:numFmt w:val="bullet"/>
      <w:lvlText w:val="•"/>
      <w:lvlJc w:val="left"/>
      <w:pPr>
        <w:ind w:left="7646" w:hanging="292"/>
      </w:pPr>
      <w:rPr>
        <w:rFonts w:hint="default"/>
      </w:rPr>
    </w:lvl>
    <w:lvl w:ilvl="8">
      <w:numFmt w:val="bullet"/>
      <w:lvlText w:val="•"/>
      <w:lvlJc w:val="left"/>
      <w:pPr>
        <w:ind w:left="8804" w:hanging="292"/>
      </w:pPr>
      <w:rPr>
        <w:rFonts w:hint="default"/>
      </w:rPr>
    </w:lvl>
  </w:abstractNum>
  <w:abstractNum w:abstractNumId="29" w15:restartNumberingAfterBreak="0">
    <w:nsid w:val="66D13CB7"/>
    <w:multiLevelType w:val="multilevel"/>
    <w:tmpl w:val="D830537E"/>
    <w:lvl w:ilvl="0">
      <w:start w:val="10"/>
      <w:numFmt w:val="upperLetter"/>
      <w:lvlText w:val="%1"/>
      <w:lvlJc w:val="left"/>
      <w:pPr>
        <w:ind w:left="120" w:hanging="637"/>
        <w:jc w:val="left"/>
      </w:pPr>
      <w:rPr>
        <w:rFonts w:hint="default"/>
      </w:rPr>
    </w:lvl>
    <w:lvl w:ilvl="1">
      <w:start w:val="1"/>
      <w:numFmt w:val="upperLetter"/>
      <w:lvlText w:val="%1.%2"/>
      <w:lvlJc w:val="left"/>
      <w:pPr>
        <w:ind w:left="120" w:hanging="637"/>
        <w:jc w:val="left"/>
      </w:pPr>
      <w:rPr>
        <w:rFonts w:hint="default"/>
      </w:rPr>
    </w:lvl>
    <w:lvl w:ilvl="2">
      <w:start w:val="1"/>
      <w:numFmt w:val="decimal"/>
      <w:lvlText w:val="%3."/>
      <w:lvlJc w:val="left"/>
      <w:pPr>
        <w:ind w:left="532" w:hanging="292"/>
        <w:jc w:val="right"/>
      </w:pPr>
      <w:rPr>
        <w:rFonts w:ascii="Arial" w:eastAsia="Arial" w:hAnsi="Arial" w:cs="Arial" w:hint="default"/>
        <w:w w:val="99"/>
        <w:sz w:val="22"/>
        <w:szCs w:val="22"/>
      </w:rPr>
    </w:lvl>
    <w:lvl w:ilvl="3">
      <w:numFmt w:val="bullet"/>
      <w:lvlText w:val="•"/>
      <w:lvlJc w:val="left"/>
      <w:pPr>
        <w:ind w:left="2891" w:hanging="292"/>
      </w:pPr>
      <w:rPr>
        <w:rFonts w:hint="default"/>
      </w:rPr>
    </w:lvl>
    <w:lvl w:ilvl="4">
      <w:numFmt w:val="bullet"/>
      <w:lvlText w:val="•"/>
      <w:lvlJc w:val="left"/>
      <w:pPr>
        <w:ind w:left="4066" w:hanging="292"/>
      </w:pPr>
      <w:rPr>
        <w:rFonts w:hint="default"/>
      </w:rPr>
    </w:lvl>
    <w:lvl w:ilvl="5">
      <w:numFmt w:val="bullet"/>
      <w:lvlText w:val="•"/>
      <w:lvlJc w:val="left"/>
      <w:pPr>
        <w:ind w:left="5242" w:hanging="292"/>
      </w:pPr>
      <w:rPr>
        <w:rFonts w:hint="default"/>
      </w:rPr>
    </w:lvl>
    <w:lvl w:ilvl="6">
      <w:numFmt w:val="bullet"/>
      <w:lvlText w:val="•"/>
      <w:lvlJc w:val="left"/>
      <w:pPr>
        <w:ind w:left="6417" w:hanging="292"/>
      </w:pPr>
      <w:rPr>
        <w:rFonts w:hint="default"/>
      </w:rPr>
    </w:lvl>
    <w:lvl w:ilvl="7">
      <w:numFmt w:val="bullet"/>
      <w:lvlText w:val="•"/>
      <w:lvlJc w:val="left"/>
      <w:pPr>
        <w:ind w:left="7593" w:hanging="292"/>
      </w:pPr>
      <w:rPr>
        <w:rFonts w:hint="default"/>
      </w:rPr>
    </w:lvl>
    <w:lvl w:ilvl="8">
      <w:numFmt w:val="bullet"/>
      <w:lvlText w:val="•"/>
      <w:lvlJc w:val="left"/>
      <w:pPr>
        <w:ind w:left="8768" w:hanging="292"/>
      </w:pPr>
      <w:rPr>
        <w:rFonts w:hint="default"/>
      </w:rPr>
    </w:lvl>
  </w:abstractNum>
  <w:abstractNum w:abstractNumId="30" w15:restartNumberingAfterBreak="0">
    <w:nsid w:val="6D966C4C"/>
    <w:multiLevelType w:val="multilevel"/>
    <w:tmpl w:val="E84C5F42"/>
    <w:lvl w:ilvl="0">
      <w:start w:val="5"/>
      <w:numFmt w:val="decimal"/>
      <w:lvlText w:val="%1"/>
      <w:lvlJc w:val="left"/>
      <w:pPr>
        <w:ind w:left="691" w:hanging="572"/>
        <w:jc w:val="left"/>
      </w:pPr>
      <w:rPr>
        <w:rFonts w:hint="default"/>
      </w:rPr>
    </w:lvl>
    <w:lvl w:ilvl="1">
      <w:start w:val="1"/>
      <w:numFmt w:val="decimal"/>
      <w:lvlText w:val="%1.%2"/>
      <w:lvlJc w:val="left"/>
      <w:pPr>
        <w:ind w:left="691" w:hanging="572"/>
        <w:jc w:val="left"/>
      </w:pPr>
      <w:rPr>
        <w:rFonts w:ascii="Arial" w:eastAsia="Arial" w:hAnsi="Arial" w:cs="Arial" w:hint="default"/>
        <w:b/>
        <w:bCs/>
        <w:w w:val="99"/>
        <w:sz w:val="24"/>
        <w:szCs w:val="24"/>
      </w:rPr>
    </w:lvl>
    <w:lvl w:ilvl="2">
      <w:numFmt w:val="bullet"/>
      <w:lvlText w:val="•"/>
      <w:lvlJc w:val="left"/>
      <w:pPr>
        <w:ind w:left="2784" w:hanging="572"/>
      </w:pPr>
      <w:rPr>
        <w:rFonts w:hint="default"/>
      </w:rPr>
    </w:lvl>
    <w:lvl w:ilvl="3">
      <w:numFmt w:val="bullet"/>
      <w:lvlText w:val="•"/>
      <w:lvlJc w:val="left"/>
      <w:pPr>
        <w:ind w:left="3826" w:hanging="572"/>
      </w:pPr>
      <w:rPr>
        <w:rFonts w:hint="default"/>
      </w:rPr>
    </w:lvl>
    <w:lvl w:ilvl="4">
      <w:numFmt w:val="bullet"/>
      <w:lvlText w:val="•"/>
      <w:lvlJc w:val="left"/>
      <w:pPr>
        <w:ind w:left="4868" w:hanging="572"/>
      </w:pPr>
      <w:rPr>
        <w:rFonts w:hint="default"/>
      </w:rPr>
    </w:lvl>
    <w:lvl w:ilvl="5">
      <w:numFmt w:val="bullet"/>
      <w:lvlText w:val="•"/>
      <w:lvlJc w:val="left"/>
      <w:pPr>
        <w:ind w:left="5910" w:hanging="572"/>
      </w:pPr>
      <w:rPr>
        <w:rFonts w:hint="default"/>
      </w:rPr>
    </w:lvl>
    <w:lvl w:ilvl="6">
      <w:numFmt w:val="bullet"/>
      <w:lvlText w:val="•"/>
      <w:lvlJc w:val="left"/>
      <w:pPr>
        <w:ind w:left="6952" w:hanging="572"/>
      </w:pPr>
      <w:rPr>
        <w:rFonts w:hint="default"/>
      </w:rPr>
    </w:lvl>
    <w:lvl w:ilvl="7">
      <w:numFmt w:val="bullet"/>
      <w:lvlText w:val="•"/>
      <w:lvlJc w:val="left"/>
      <w:pPr>
        <w:ind w:left="7994" w:hanging="572"/>
      </w:pPr>
      <w:rPr>
        <w:rFonts w:hint="default"/>
      </w:rPr>
    </w:lvl>
    <w:lvl w:ilvl="8">
      <w:numFmt w:val="bullet"/>
      <w:lvlText w:val="•"/>
      <w:lvlJc w:val="left"/>
      <w:pPr>
        <w:ind w:left="9036" w:hanging="572"/>
      </w:pPr>
      <w:rPr>
        <w:rFonts w:hint="default"/>
      </w:rPr>
    </w:lvl>
  </w:abstractNum>
  <w:abstractNum w:abstractNumId="31" w15:restartNumberingAfterBreak="0">
    <w:nsid w:val="6E3B1570"/>
    <w:multiLevelType w:val="hybridMultilevel"/>
    <w:tmpl w:val="404AA042"/>
    <w:lvl w:ilvl="0" w:tplc="8E2A55F2">
      <w:numFmt w:val="bullet"/>
      <w:lvlText w:val="•"/>
      <w:lvlJc w:val="left"/>
      <w:pPr>
        <w:ind w:left="665" w:hanging="186"/>
      </w:pPr>
      <w:rPr>
        <w:rFonts w:ascii="Arial" w:eastAsia="Arial" w:hAnsi="Arial" w:cs="Arial" w:hint="default"/>
        <w:w w:val="99"/>
        <w:sz w:val="22"/>
        <w:szCs w:val="22"/>
      </w:rPr>
    </w:lvl>
    <w:lvl w:ilvl="1" w:tplc="868ABD36">
      <w:numFmt w:val="bullet"/>
      <w:lvlText w:val="•"/>
      <w:lvlJc w:val="left"/>
      <w:pPr>
        <w:ind w:left="1706" w:hanging="186"/>
      </w:pPr>
      <w:rPr>
        <w:rFonts w:hint="default"/>
      </w:rPr>
    </w:lvl>
    <w:lvl w:ilvl="2" w:tplc="4D1C8EDA">
      <w:numFmt w:val="bullet"/>
      <w:lvlText w:val="•"/>
      <w:lvlJc w:val="left"/>
      <w:pPr>
        <w:ind w:left="2752" w:hanging="186"/>
      </w:pPr>
      <w:rPr>
        <w:rFonts w:hint="default"/>
      </w:rPr>
    </w:lvl>
    <w:lvl w:ilvl="3" w:tplc="D996EADC">
      <w:numFmt w:val="bullet"/>
      <w:lvlText w:val="•"/>
      <w:lvlJc w:val="left"/>
      <w:pPr>
        <w:ind w:left="3798" w:hanging="186"/>
      </w:pPr>
      <w:rPr>
        <w:rFonts w:hint="default"/>
      </w:rPr>
    </w:lvl>
    <w:lvl w:ilvl="4" w:tplc="8376EFD0">
      <w:numFmt w:val="bullet"/>
      <w:lvlText w:val="•"/>
      <w:lvlJc w:val="left"/>
      <w:pPr>
        <w:ind w:left="4844" w:hanging="186"/>
      </w:pPr>
      <w:rPr>
        <w:rFonts w:hint="default"/>
      </w:rPr>
    </w:lvl>
    <w:lvl w:ilvl="5" w:tplc="9E50CD26">
      <w:numFmt w:val="bullet"/>
      <w:lvlText w:val="•"/>
      <w:lvlJc w:val="left"/>
      <w:pPr>
        <w:ind w:left="5890" w:hanging="186"/>
      </w:pPr>
      <w:rPr>
        <w:rFonts w:hint="default"/>
      </w:rPr>
    </w:lvl>
    <w:lvl w:ilvl="6" w:tplc="A894CA0C">
      <w:numFmt w:val="bullet"/>
      <w:lvlText w:val="•"/>
      <w:lvlJc w:val="left"/>
      <w:pPr>
        <w:ind w:left="6936" w:hanging="186"/>
      </w:pPr>
      <w:rPr>
        <w:rFonts w:hint="default"/>
      </w:rPr>
    </w:lvl>
    <w:lvl w:ilvl="7" w:tplc="A4C22C96">
      <w:numFmt w:val="bullet"/>
      <w:lvlText w:val="•"/>
      <w:lvlJc w:val="left"/>
      <w:pPr>
        <w:ind w:left="7982" w:hanging="186"/>
      </w:pPr>
      <w:rPr>
        <w:rFonts w:hint="default"/>
      </w:rPr>
    </w:lvl>
    <w:lvl w:ilvl="8" w:tplc="BF824F58">
      <w:numFmt w:val="bullet"/>
      <w:lvlText w:val="•"/>
      <w:lvlJc w:val="left"/>
      <w:pPr>
        <w:ind w:left="9028" w:hanging="186"/>
      </w:pPr>
      <w:rPr>
        <w:rFonts w:hint="default"/>
      </w:rPr>
    </w:lvl>
  </w:abstractNum>
  <w:abstractNum w:abstractNumId="32" w15:restartNumberingAfterBreak="0">
    <w:nsid w:val="6FF2670C"/>
    <w:multiLevelType w:val="multilevel"/>
    <w:tmpl w:val="CE400DCC"/>
    <w:lvl w:ilvl="0">
      <w:start w:val="1"/>
      <w:numFmt w:val="decimal"/>
      <w:lvlText w:val="%1"/>
      <w:lvlJc w:val="left"/>
      <w:pPr>
        <w:ind w:left="566" w:hanging="447"/>
        <w:jc w:val="left"/>
      </w:pPr>
      <w:rPr>
        <w:rFonts w:ascii="Arial" w:eastAsia="Arial" w:hAnsi="Arial" w:cs="Arial" w:hint="default"/>
        <w:b/>
        <w:bCs/>
        <w:w w:val="102"/>
        <w:sz w:val="28"/>
        <w:szCs w:val="28"/>
      </w:rPr>
    </w:lvl>
    <w:lvl w:ilvl="1">
      <w:start w:val="1"/>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665" w:hanging="186"/>
      </w:pPr>
      <w:rPr>
        <w:rFonts w:ascii="Arial" w:eastAsia="Arial" w:hAnsi="Arial" w:cs="Arial" w:hint="default"/>
        <w:w w:val="99"/>
        <w:sz w:val="22"/>
        <w:szCs w:val="22"/>
      </w:rPr>
    </w:lvl>
    <w:lvl w:ilvl="4">
      <w:numFmt w:val="bullet"/>
      <w:lvlText w:val="•"/>
      <w:lvlJc w:val="left"/>
      <w:pPr>
        <w:ind w:left="2291" w:hanging="186"/>
      </w:pPr>
      <w:rPr>
        <w:rFonts w:hint="default"/>
      </w:rPr>
    </w:lvl>
    <w:lvl w:ilvl="5">
      <w:numFmt w:val="bullet"/>
      <w:lvlText w:val="•"/>
      <w:lvlJc w:val="left"/>
      <w:pPr>
        <w:ind w:left="3762" w:hanging="186"/>
      </w:pPr>
      <w:rPr>
        <w:rFonts w:hint="default"/>
      </w:rPr>
    </w:lvl>
    <w:lvl w:ilvl="6">
      <w:numFmt w:val="bullet"/>
      <w:lvlText w:val="•"/>
      <w:lvlJc w:val="left"/>
      <w:pPr>
        <w:ind w:left="5234" w:hanging="186"/>
      </w:pPr>
      <w:rPr>
        <w:rFonts w:hint="default"/>
      </w:rPr>
    </w:lvl>
    <w:lvl w:ilvl="7">
      <w:numFmt w:val="bullet"/>
      <w:lvlText w:val="•"/>
      <w:lvlJc w:val="left"/>
      <w:pPr>
        <w:ind w:left="6705" w:hanging="186"/>
      </w:pPr>
      <w:rPr>
        <w:rFonts w:hint="default"/>
      </w:rPr>
    </w:lvl>
    <w:lvl w:ilvl="8">
      <w:numFmt w:val="bullet"/>
      <w:lvlText w:val="•"/>
      <w:lvlJc w:val="left"/>
      <w:pPr>
        <w:ind w:left="8177" w:hanging="186"/>
      </w:pPr>
      <w:rPr>
        <w:rFonts w:hint="default"/>
      </w:rPr>
    </w:lvl>
  </w:abstractNum>
  <w:abstractNum w:abstractNumId="33" w15:restartNumberingAfterBreak="0">
    <w:nsid w:val="72A32799"/>
    <w:multiLevelType w:val="multilevel"/>
    <w:tmpl w:val="8A567A26"/>
    <w:lvl w:ilvl="0">
      <w:start w:val="2"/>
      <w:numFmt w:val="decimal"/>
      <w:lvlText w:val="%1"/>
      <w:lvlJc w:val="left"/>
      <w:pPr>
        <w:ind w:left="691" w:hanging="572"/>
      </w:pPr>
      <w:rPr>
        <w:rFonts w:hint="default"/>
      </w:rPr>
    </w:lvl>
    <w:lvl w:ilvl="1">
      <w:start w:val="3"/>
      <w:numFmt w:val="decimal"/>
      <w:lvlText w:val="%1.%2"/>
      <w:lvlJc w:val="left"/>
      <w:pPr>
        <w:ind w:left="691" w:hanging="572"/>
      </w:pPr>
      <w:rPr>
        <w:rFonts w:ascii="Arial" w:eastAsia="Arial" w:hAnsi="Arial" w:cs="Arial" w:hint="default"/>
        <w:b/>
        <w:bCs/>
        <w:w w:val="99"/>
        <w:sz w:val="24"/>
        <w:szCs w:val="24"/>
      </w:rPr>
    </w:lvl>
    <w:lvl w:ilvl="2">
      <w:start w:val="1"/>
      <w:numFmt w:val="decimal"/>
      <w:lvlText w:val="%1.%2.%3"/>
      <w:lvlJc w:val="left"/>
      <w:pPr>
        <w:ind w:left="823" w:hanging="704"/>
      </w:pPr>
      <w:rPr>
        <w:rFonts w:ascii="Arial" w:eastAsia="Arial" w:hAnsi="Arial" w:cs="Arial" w:hint="default"/>
        <w:b/>
        <w:bCs/>
        <w:w w:val="99"/>
        <w:sz w:val="22"/>
        <w:szCs w:val="22"/>
      </w:rPr>
    </w:lvl>
    <w:lvl w:ilvl="3">
      <w:numFmt w:val="bullet"/>
      <w:lvlText w:val="•"/>
      <w:lvlJc w:val="left"/>
      <w:pPr>
        <w:ind w:left="3108" w:hanging="704"/>
      </w:pPr>
      <w:rPr>
        <w:rFonts w:hint="default"/>
      </w:rPr>
    </w:lvl>
    <w:lvl w:ilvl="4">
      <w:numFmt w:val="bullet"/>
      <w:lvlText w:val="•"/>
      <w:lvlJc w:val="left"/>
      <w:pPr>
        <w:ind w:left="4253" w:hanging="704"/>
      </w:pPr>
      <w:rPr>
        <w:rFonts w:hint="default"/>
      </w:rPr>
    </w:lvl>
    <w:lvl w:ilvl="5">
      <w:numFmt w:val="bullet"/>
      <w:lvlText w:val="•"/>
      <w:lvlJc w:val="left"/>
      <w:pPr>
        <w:ind w:left="5397" w:hanging="704"/>
      </w:pPr>
      <w:rPr>
        <w:rFonts w:hint="default"/>
      </w:rPr>
    </w:lvl>
    <w:lvl w:ilvl="6">
      <w:numFmt w:val="bullet"/>
      <w:lvlText w:val="•"/>
      <w:lvlJc w:val="left"/>
      <w:pPr>
        <w:ind w:left="6542" w:hanging="704"/>
      </w:pPr>
      <w:rPr>
        <w:rFonts w:hint="default"/>
      </w:rPr>
    </w:lvl>
    <w:lvl w:ilvl="7">
      <w:numFmt w:val="bullet"/>
      <w:lvlText w:val="•"/>
      <w:lvlJc w:val="left"/>
      <w:pPr>
        <w:ind w:left="7686" w:hanging="704"/>
      </w:pPr>
      <w:rPr>
        <w:rFonts w:hint="default"/>
      </w:rPr>
    </w:lvl>
    <w:lvl w:ilvl="8">
      <w:numFmt w:val="bullet"/>
      <w:lvlText w:val="•"/>
      <w:lvlJc w:val="left"/>
      <w:pPr>
        <w:ind w:left="8831" w:hanging="704"/>
      </w:pPr>
      <w:rPr>
        <w:rFonts w:hint="default"/>
      </w:rPr>
    </w:lvl>
  </w:abstractNum>
  <w:abstractNum w:abstractNumId="34" w15:restartNumberingAfterBreak="0">
    <w:nsid w:val="7632347E"/>
    <w:multiLevelType w:val="multilevel"/>
    <w:tmpl w:val="F18C259A"/>
    <w:lvl w:ilvl="0">
      <w:start w:val="10"/>
      <w:numFmt w:val="upperLetter"/>
      <w:lvlText w:val="%1"/>
      <w:lvlJc w:val="left"/>
      <w:pPr>
        <w:ind w:left="120" w:hanging="637"/>
        <w:jc w:val="left"/>
      </w:pPr>
      <w:rPr>
        <w:rFonts w:hint="default"/>
      </w:rPr>
    </w:lvl>
    <w:lvl w:ilvl="1">
      <w:start w:val="1"/>
      <w:numFmt w:val="upperLetter"/>
      <w:lvlText w:val="%1.%2"/>
      <w:lvlJc w:val="left"/>
      <w:pPr>
        <w:ind w:left="120" w:hanging="637"/>
        <w:jc w:val="left"/>
      </w:pPr>
      <w:rPr>
        <w:rFonts w:hint="default"/>
      </w:rPr>
    </w:lvl>
    <w:lvl w:ilvl="2">
      <w:start w:val="1"/>
      <w:numFmt w:val="decimal"/>
      <w:lvlText w:val="%3."/>
      <w:lvlJc w:val="left"/>
      <w:pPr>
        <w:ind w:left="532" w:hanging="292"/>
        <w:jc w:val="right"/>
      </w:pPr>
      <w:rPr>
        <w:rFonts w:ascii="Arial" w:eastAsia="Arial" w:hAnsi="Arial" w:cs="Arial" w:hint="default"/>
        <w:w w:val="99"/>
        <w:sz w:val="22"/>
        <w:szCs w:val="22"/>
      </w:rPr>
    </w:lvl>
    <w:lvl w:ilvl="3">
      <w:numFmt w:val="bullet"/>
      <w:lvlText w:val="•"/>
      <w:lvlJc w:val="left"/>
      <w:pPr>
        <w:ind w:left="2891" w:hanging="292"/>
      </w:pPr>
      <w:rPr>
        <w:rFonts w:hint="default"/>
      </w:rPr>
    </w:lvl>
    <w:lvl w:ilvl="4">
      <w:numFmt w:val="bullet"/>
      <w:lvlText w:val="•"/>
      <w:lvlJc w:val="left"/>
      <w:pPr>
        <w:ind w:left="4066" w:hanging="292"/>
      </w:pPr>
      <w:rPr>
        <w:rFonts w:hint="default"/>
      </w:rPr>
    </w:lvl>
    <w:lvl w:ilvl="5">
      <w:numFmt w:val="bullet"/>
      <w:lvlText w:val="•"/>
      <w:lvlJc w:val="left"/>
      <w:pPr>
        <w:ind w:left="5242" w:hanging="292"/>
      </w:pPr>
      <w:rPr>
        <w:rFonts w:hint="default"/>
      </w:rPr>
    </w:lvl>
    <w:lvl w:ilvl="6">
      <w:numFmt w:val="bullet"/>
      <w:lvlText w:val="•"/>
      <w:lvlJc w:val="left"/>
      <w:pPr>
        <w:ind w:left="6417" w:hanging="292"/>
      </w:pPr>
      <w:rPr>
        <w:rFonts w:hint="default"/>
      </w:rPr>
    </w:lvl>
    <w:lvl w:ilvl="7">
      <w:numFmt w:val="bullet"/>
      <w:lvlText w:val="•"/>
      <w:lvlJc w:val="left"/>
      <w:pPr>
        <w:ind w:left="7593" w:hanging="292"/>
      </w:pPr>
      <w:rPr>
        <w:rFonts w:hint="default"/>
      </w:rPr>
    </w:lvl>
    <w:lvl w:ilvl="8">
      <w:numFmt w:val="bullet"/>
      <w:lvlText w:val="•"/>
      <w:lvlJc w:val="left"/>
      <w:pPr>
        <w:ind w:left="8768" w:hanging="292"/>
      </w:pPr>
      <w:rPr>
        <w:rFonts w:hint="default"/>
      </w:rPr>
    </w:lvl>
  </w:abstractNum>
  <w:abstractNum w:abstractNumId="35" w15:restartNumberingAfterBreak="0">
    <w:nsid w:val="77A12B02"/>
    <w:multiLevelType w:val="multilevel"/>
    <w:tmpl w:val="8EA84798"/>
    <w:lvl w:ilvl="0">
      <w:start w:val="2"/>
      <w:numFmt w:val="decimal"/>
      <w:lvlText w:val="%1"/>
      <w:lvlJc w:val="left"/>
      <w:pPr>
        <w:ind w:left="691" w:hanging="572"/>
        <w:jc w:val="left"/>
      </w:pPr>
      <w:rPr>
        <w:rFonts w:hint="default"/>
      </w:rPr>
    </w:lvl>
    <w:lvl w:ilvl="1">
      <w:start w:val="3"/>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3108" w:hanging="704"/>
      </w:pPr>
      <w:rPr>
        <w:rFonts w:hint="default"/>
      </w:rPr>
    </w:lvl>
    <w:lvl w:ilvl="4">
      <w:numFmt w:val="bullet"/>
      <w:lvlText w:val="•"/>
      <w:lvlJc w:val="left"/>
      <w:pPr>
        <w:ind w:left="4253" w:hanging="704"/>
      </w:pPr>
      <w:rPr>
        <w:rFonts w:hint="default"/>
      </w:rPr>
    </w:lvl>
    <w:lvl w:ilvl="5">
      <w:numFmt w:val="bullet"/>
      <w:lvlText w:val="•"/>
      <w:lvlJc w:val="left"/>
      <w:pPr>
        <w:ind w:left="5397" w:hanging="704"/>
      </w:pPr>
      <w:rPr>
        <w:rFonts w:hint="default"/>
      </w:rPr>
    </w:lvl>
    <w:lvl w:ilvl="6">
      <w:numFmt w:val="bullet"/>
      <w:lvlText w:val="•"/>
      <w:lvlJc w:val="left"/>
      <w:pPr>
        <w:ind w:left="6542" w:hanging="704"/>
      </w:pPr>
      <w:rPr>
        <w:rFonts w:hint="default"/>
      </w:rPr>
    </w:lvl>
    <w:lvl w:ilvl="7">
      <w:numFmt w:val="bullet"/>
      <w:lvlText w:val="•"/>
      <w:lvlJc w:val="left"/>
      <w:pPr>
        <w:ind w:left="7686" w:hanging="704"/>
      </w:pPr>
      <w:rPr>
        <w:rFonts w:hint="default"/>
      </w:rPr>
    </w:lvl>
    <w:lvl w:ilvl="8">
      <w:numFmt w:val="bullet"/>
      <w:lvlText w:val="•"/>
      <w:lvlJc w:val="left"/>
      <w:pPr>
        <w:ind w:left="8831" w:hanging="704"/>
      </w:pPr>
      <w:rPr>
        <w:rFonts w:hint="default"/>
      </w:rPr>
    </w:lvl>
  </w:abstractNum>
  <w:abstractNum w:abstractNumId="36" w15:restartNumberingAfterBreak="0">
    <w:nsid w:val="787446EE"/>
    <w:multiLevelType w:val="multilevel"/>
    <w:tmpl w:val="6F4AED82"/>
    <w:lvl w:ilvl="0">
      <w:start w:val="1"/>
      <w:numFmt w:val="decimal"/>
      <w:lvlText w:val="%1"/>
      <w:lvlJc w:val="left"/>
      <w:pPr>
        <w:ind w:left="566" w:hanging="447"/>
      </w:pPr>
      <w:rPr>
        <w:rFonts w:ascii="Arial" w:eastAsia="Arial" w:hAnsi="Arial" w:cs="Arial" w:hint="default"/>
        <w:b/>
        <w:bCs/>
        <w:w w:val="102"/>
        <w:sz w:val="28"/>
        <w:szCs w:val="28"/>
      </w:rPr>
    </w:lvl>
    <w:lvl w:ilvl="1">
      <w:start w:val="1"/>
      <w:numFmt w:val="decimal"/>
      <w:lvlText w:val="%1.%2"/>
      <w:lvlJc w:val="left"/>
      <w:pPr>
        <w:ind w:left="691" w:hanging="572"/>
      </w:pPr>
      <w:rPr>
        <w:rFonts w:ascii="Arial" w:eastAsia="Arial" w:hAnsi="Arial" w:cs="Arial" w:hint="default"/>
        <w:b/>
        <w:bCs/>
        <w:w w:val="99"/>
        <w:sz w:val="24"/>
        <w:szCs w:val="24"/>
      </w:rPr>
    </w:lvl>
    <w:lvl w:ilvl="2">
      <w:start w:val="1"/>
      <w:numFmt w:val="decimal"/>
      <w:lvlText w:val="%1.%2.%3"/>
      <w:lvlJc w:val="left"/>
      <w:pPr>
        <w:ind w:left="823" w:hanging="704"/>
      </w:pPr>
      <w:rPr>
        <w:rFonts w:ascii="Arial" w:eastAsia="Arial" w:hAnsi="Arial" w:cs="Arial" w:hint="default"/>
        <w:b/>
        <w:bCs/>
        <w:w w:val="99"/>
        <w:sz w:val="22"/>
        <w:szCs w:val="22"/>
      </w:rPr>
    </w:lvl>
    <w:lvl w:ilvl="3">
      <w:numFmt w:val="bullet"/>
      <w:lvlText w:val="•"/>
      <w:lvlJc w:val="left"/>
      <w:pPr>
        <w:ind w:left="665" w:hanging="186"/>
      </w:pPr>
      <w:rPr>
        <w:rFonts w:ascii="Arial" w:eastAsia="Arial" w:hAnsi="Arial" w:cs="Arial" w:hint="default"/>
        <w:w w:val="99"/>
        <w:sz w:val="22"/>
        <w:szCs w:val="22"/>
      </w:rPr>
    </w:lvl>
    <w:lvl w:ilvl="4">
      <w:numFmt w:val="bullet"/>
      <w:lvlText w:val="•"/>
      <w:lvlJc w:val="left"/>
      <w:pPr>
        <w:ind w:left="2291" w:hanging="186"/>
      </w:pPr>
      <w:rPr>
        <w:rFonts w:hint="default"/>
      </w:rPr>
    </w:lvl>
    <w:lvl w:ilvl="5">
      <w:numFmt w:val="bullet"/>
      <w:lvlText w:val="•"/>
      <w:lvlJc w:val="left"/>
      <w:pPr>
        <w:ind w:left="3762" w:hanging="186"/>
      </w:pPr>
      <w:rPr>
        <w:rFonts w:hint="default"/>
      </w:rPr>
    </w:lvl>
    <w:lvl w:ilvl="6">
      <w:numFmt w:val="bullet"/>
      <w:lvlText w:val="•"/>
      <w:lvlJc w:val="left"/>
      <w:pPr>
        <w:ind w:left="5234" w:hanging="186"/>
      </w:pPr>
      <w:rPr>
        <w:rFonts w:hint="default"/>
      </w:rPr>
    </w:lvl>
    <w:lvl w:ilvl="7">
      <w:numFmt w:val="bullet"/>
      <w:lvlText w:val="•"/>
      <w:lvlJc w:val="left"/>
      <w:pPr>
        <w:ind w:left="6705" w:hanging="186"/>
      </w:pPr>
      <w:rPr>
        <w:rFonts w:hint="default"/>
      </w:rPr>
    </w:lvl>
    <w:lvl w:ilvl="8">
      <w:numFmt w:val="bullet"/>
      <w:lvlText w:val="•"/>
      <w:lvlJc w:val="left"/>
      <w:pPr>
        <w:ind w:left="8177" w:hanging="186"/>
      </w:pPr>
      <w:rPr>
        <w:rFonts w:hint="default"/>
      </w:rPr>
    </w:lvl>
  </w:abstractNum>
  <w:abstractNum w:abstractNumId="37" w15:restartNumberingAfterBreak="0">
    <w:nsid w:val="791B4CA3"/>
    <w:multiLevelType w:val="multilevel"/>
    <w:tmpl w:val="98825E82"/>
    <w:lvl w:ilvl="0">
      <w:start w:val="10"/>
      <w:numFmt w:val="upperLetter"/>
      <w:lvlText w:val="%1"/>
      <w:lvlJc w:val="left"/>
      <w:pPr>
        <w:ind w:left="120" w:hanging="637"/>
        <w:jc w:val="left"/>
      </w:pPr>
      <w:rPr>
        <w:rFonts w:hint="default"/>
      </w:rPr>
    </w:lvl>
    <w:lvl w:ilvl="1">
      <w:start w:val="1"/>
      <w:numFmt w:val="upperLetter"/>
      <w:lvlText w:val="%1.%2"/>
      <w:lvlJc w:val="left"/>
      <w:pPr>
        <w:ind w:left="120" w:hanging="637"/>
        <w:jc w:val="left"/>
      </w:pPr>
      <w:rPr>
        <w:rFonts w:hint="default"/>
      </w:rPr>
    </w:lvl>
    <w:lvl w:ilvl="2">
      <w:start w:val="1"/>
      <w:numFmt w:val="decimal"/>
      <w:lvlText w:val="%3."/>
      <w:lvlJc w:val="left"/>
      <w:pPr>
        <w:ind w:left="532" w:hanging="292"/>
        <w:jc w:val="right"/>
      </w:pPr>
      <w:rPr>
        <w:rFonts w:ascii="Arial" w:eastAsia="Arial" w:hAnsi="Arial" w:cs="Arial" w:hint="default"/>
        <w:w w:val="99"/>
        <w:sz w:val="22"/>
        <w:szCs w:val="22"/>
      </w:rPr>
    </w:lvl>
    <w:lvl w:ilvl="3">
      <w:numFmt w:val="bullet"/>
      <w:lvlText w:val="•"/>
      <w:lvlJc w:val="left"/>
      <w:pPr>
        <w:ind w:left="2891" w:hanging="292"/>
      </w:pPr>
      <w:rPr>
        <w:rFonts w:hint="default"/>
      </w:rPr>
    </w:lvl>
    <w:lvl w:ilvl="4">
      <w:numFmt w:val="bullet"/>
      <w:lvlText w:val="•"/>
      <w:lvlJc w:val="left"/>
      <w:pPr>
        <w:ind w:left="4066" w:hanging="292"/>
      </w:pPr>
      <w:rPr>
        <w:rFonts w:hint="default"/>
      </w:rPr>
    </w:lvl>
    <w:lvl w:ilvl="5">
      <w:numFmt w:val="bullet"/>
      <w:lvlText w:val="•"/>
      <w:lvlJc w:val="left"/>
      <w:pPr>
        <w:ind w:left="5242" w:hanging="292"/>
      </w:pPr>
      <w:rPr>
        <w:rFonts w:hint="default"/>
      </w:rPr>
    </w:lvl>
    <w:lvl w:ilvl="6">
      <w:numFmt w:val="bullet"/>
      <w:lvlText w:val="•"/>
      <w:lvlJc w:val="left"/>
      <w:pPr>
        <w:ind w:left="6417" w:hanging="292"/>
      </w:pPr>
      <w:rPr>
        <w:rFonts w:hint="default"/>
      </w:rPr>
    </w:lvl>
    <w:lvl w:ilvl="7">
      <w:numFmt w:val="bullet"/>
      <w:lvlText w:val="•"/>
      <w:lvlJc w:val="left"/>
      <w:pPr>
        <w:ind w:left="7593" w:hanging="292"/>
      </w:pPr>
      <w:rPr>
        <w:rFonts w:hint="default"/>
      </w:rPr>
    </w:lvl>
    <w:lvl w:ilvl="8">
      <w:numFmt w:val="bullet"/>
      <w:lvlText w:val="•"/>
      <w:lvlJc w:val="left"/>
      <w:pPr>
        <w:ind w:left="8768" w:hanging="292"/>
      </w:pPr>
      <w:rPr>
        <w:rFonts w:hint="default"/>
      </w:rPr>
    </w:lvl>
  </w:abstractNum>
  <w:abstractNum w:abstractNumId="38" w15:restartNumberingAfterBreak="0">
    <w:nsid w:val="79AB6561"/>
    <w:multiLevelType w:val="multilevel"/>
    <w:tmpl w:val="6804E196"/>
    <w:lvl w:ilvl="0">
      <w:start w:val="2"/>
      <w:numFmt w:val="decimal"/>
      <w:lvlText w:val="%1"/>
      <w:lvlJc w:val="left"/>
      <w:pPr>
        <w:ind w:left="691" w:hanging="572"/>
        <w:jc w:val="left"/>
      </w:pPr>
      <w:rPr>
        <w:rFonts w:hint="default"/>
      </w:rPr>
    </w:lvl>
    <w:lvl w:ilvl="1">
      <w:start w:val="3"/>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3108" w:hanging="704"/>
      </w:pPr>
      <w:rPr>
        <w:rFonts w:hint="default"/>
      </w:rPr>
    </w:lvl>
    <w:lvl w:ilvl="4">
      <w:numFmt w:val="bullet"/>
      <w:lvlText w:val="•"/>
      <w:lvlJc w:val="left"/>
      <w:pPr>
        <w:ind w:left="4253" w:hanging="704"/>
      </w:pPr>
      <w:rPr>
        <w:rFonts w:hint="default"/>
      </w:rPr>
    </w:lvl>
    <w:lvl w:ilvl="5">
      <w:numFmt w:val="bullet"/>
      <w:lvlText w:val="•"/>
      <w:lvlJc w:val="left"/>
      <w:pPr>
        <w:ind w:left="5397" w:hanging="704"/>
      </w:pPr>
      <w:rPr>
        <w:rFonts w:hint="default"/>
      </w:rPr>
    </w:lvl>
    <w:lvl w:ilvl="6">
      <w:numFmt w:val="bullet"/>
      <w:lvlText w:val="•"/>
      <w:lvlJc w:val="left"/>
      <w:pPr>
        <w:ind w:left="6542" w:hanging="704"/>
      </w:pPr>
      <w:rPr>
        <w:rFonts w:hint="default"/>
      </w:rPr>
    </w:lvl>
    <w:lvl w:ilvl="7">
      <w:numFmt w:val="bullet"/>
      <w:lvlText w:val="•"/>
      <w:lvlJc w:val="left"/>
      <w:pPr>
        <w:ind w:left="7686" w:hanging="704"/>
      </w:pPr>
      <w:rPr>
        <w:rFonts w:hint="default"/>
      </w:rPr>
    </w:lvl>
    <w:lvl w:ilvl="8">
      <w:numFmt w:val="bullet"/>
      <w:lvlText w:val="•"/>
      <w:lvlJc w:val="left"/>
      <w:pPr>
        <w:ind w:left="8831" w:hanging="704"/>
      </w:pPr>
      <w:rPr>
        <w:rFonts w:hint="default"/>
      </w:rPr>
    </w:lvl>
  </w:abstractNum>
  <w:abstractNum w:abstractNumId="39" w15:restartNumberingAfterBreak="0">
    <w:nsid w:val="7FC21C42"/>
    <w:multiLevelType w:val="multilevel"/>
    <w:tmpl w:val="FBFA4F3E"/>
    <w:lvl w:ilvl="0">
      <w:start w:val="5"/>
      <w:numFmt w:val="decimal"/>
      <w:lvlText w:val="%1"/>
      <w:lvlJc w:val="left"/>
      <w:pPr>
        <w:ind w:left="691" w:hanging="572"/>
        <w:jc w:val="left"/>
      </w:pPr>
      <w:rPr>
        <w:rFonts w:hint="default"/>
      </w:rPr>
    </w:lvl>
    <w:lvl w:ilvl="1">
      <w:start w:val="1"/>
      <w:numFmt w:val="decimal"/>
      <w:lvlText w:val="%1.%2"/>
      <w:lvlJc w:val="left"/>
      <w:pPr>
        <w:ind w:left="691" w:hanging="572"/>
        <w:jc w:val="left"/>
      </w:pPr>
      <w:rPr>
        <w:rFonts w:ascii="Arial" w:eastAsia="Arial" w:hAnsi="Arial" w:cs="Arial" w:hint="default"/>
        <w:b/>
        <w:bCs/>
        <w:w w:val="99"/>
        <w:sz w:val="24"/>
        <w:szCs w:val="24"/>
      </w:rPr>
    </w:lvl>
    <w:lvl w:ilvl="2">
      <w:numFmt w:val="bullet"/>
      <w:lvlText w:val="•"/>
      <w:lvlJc w:val="left"/>
      <w:pPr>
        <w:ind w:left="2784" w:hanging="572"/>
      </w:pPr>
      <w:rPr>
        <w:rFonts w:hint="default"/>
      </w:rPr>
    </w:lvl>
    <w:lvl w:ilvl="3">
      <w:numFmt w:val="bullet"/>
      <w:lvlText w:val="•"/>
      <w:lvlJc w:val="left"/>
      <w:pPr>
        <w:ind w:left="3826" w:hanging="572"/>
      </w:pPr>
      <w:rPr>
        <w:rFonts w:hint="default"/>
      </w:rPr>
    </w:lvl>
    <w:lvl w:ilvl="4">
      <w:numFmt w:val="bullet"/>
      <w:lvlText w:val="•"/>
      <w:lvlJc w:val="left"/>
      <w:pPr>
        <w:ind w:left="4868" w:hanging="572"/>
      </w:pPr>
      <w:rPr>
        <w:rFonts w:hint="default"/>
      </w:rPr>
    </w:lvl>
    <w:lvl w:ilvl="5">
      <w:numFmt w:val="bullet"/>
      <w:lvlText w:val="•"/>
      <w:lvlJc w:val="left"/>
      <w:pPr>
        <w:ind w:left="5910" w:hanging="572"/>
      </w:pPr>
      <w:rPr>
        <w:rFonts w:hint="default"/>
      </w:rPr>
    </w:lvl>
    <w:lvl w:ilvl="6">
      <w:numFmt w:val="bullet"/>
      <w:lvlText w:val="•"/>
      <w:lvlJc w:val="left"/>
      <w:pPr>
        <w:ind w:left="6952" w:hanging="572"/>
      </w:pPr>
      <w:rPr>
        <w:rFonts w:hint="default"/>
      </w:rPr>
    </w:lvl>
    <w:lvl w:ilvl="7">
      <w:numFmt w:val="bullet"/>
      <w:lvlText w:val="•"/>
      <w:lvlJc w:val="left"/>
      <w:pPr>
        <w:ind w:left="7994" w:hanging="572"/>
      </w:pPr>
      <w:rPr>
        <w:rFonts w:hint="default"/>
      </w:rPr>
    </w:lvl>
    <w:lvl w:ilvl="8">
      <w:numFmt w:val="bullet"/>
      <w:lvlText w:val="•"/>
      <w:lvlJc w:val="left"/>
      <w:pPr>
        <w:ind w:left="9036" w:hanging="572"/>
      </w:pPr>
      <w:rPr>
        <w:rFonts w:hint="default"/>
      </w:rPr>
    </w:lvl>
  </w:abstractNum>
  <w:num w:numId="1">
    <w:abstractNumId w:val="29"/>
  </w:num>
  <w:num w:numId="2">
    <w:abstractNumId w:val="3"/>
  </w:num>
  <w:num w:numId="3">
    <w:abstractNumId w:val="39"/>
  </w:num>
  <w:num w:numId="4">
    <w:abstractNumId w:val="38"/>
  </w:num>
  <w:num w:numId="5">
    <w:abstractNumId w:val="24"/>
  </w:num>
  <w:num w:numId="6">
    <w:abstractNumId w:val="22"/>
  </w:num>
  <w:num w:numId="7">
    <w:abstractNumId w:val="20"/>
  </w:num>
  <w:num w:numId="8">
    <w:abstractNumId w:val="17"/>
  </w:num>
  <w:num w:numId="9">
    <w:abstractNumId w:val="5"/>
  </w:num>
  <w:num w:numId="10">
    <w:abstractNumId w:val="4"/>
  </w:num>
  <w:num w:numId="11">
    <w:abstractNumId w:val="18"/>
  </w:num>
  <w:num w:numId="12">
    <w:abstractNumId w:val="35"/>
  </w:num>
  <w:num w:numId="13">
    <w:abstractNumId w:val="15"/>
  </w:num>
  <w:num w:numId="14">
    <w:abstractNumId w:val="26"/>
  </w:num>
  <w:num w:numId="15">
    <w:abstractNumId w:val="6"/>
  </w:num>
  <w:num w:numId="16">
    <w:abstractNumId w:val="12"/>
  </w:num>
  <w:num w:numId="17">
    <w:abstractNumId w:val="34"/>
  </w:num>
  <w:num w:numId="18">
    <w:abstractNumId w:val="0"/>
  </w:num>
  <w:num w:numId="19">
    <w:abstractNumId w:val="14"/>
  </w:num>
  <w:num w:numId="20">
    <w:abstractNumId w:val="23"/>
  </w:num>
  <w:num w:numId="21">
    <w:abstractNumId w:val="7"/>
  </w:num>
  <w:num w:numId="22">
    <w:abstractNumId w:val="2"/>
  </w:num>
  <w:num w:numId="23">
    <w:abstractNumId w:val="16"/>
  </w:num>
  <w:num w:numId="24">
    <w:abstractNumId w:val="1"/>
  </w:num>
  <w:num w:numId="25">
    <w:abstractNumId w:val="8"/>
  </w:num>
  <w:num w:numId="26">
    <w:abstractNumId w:val="28"/>
  </w:num>
  <w:num w:numId="27">
    <w:abstractNumId w:val="9"/>
  </w:num>
  <w:num w:numId="28">
    <w:abstractNumId w:val="33"/>
  </w:num>
  <w:num w:numId="29">
    <w:abstractNumId w:val="31"/>
  </w:num>
  <w:num w:numId="30">
    <w:abstractNumId w:val="10"/>
  </w:num>
  <w:num w:numId="31">
    <w:abstractNumId w:val="19"/>
  </w:num>
  <w:num w:numId="32">
    <w:abstractNumId w:val="36"/>
  </w:num>
  <w:num w:numId="33">
    <w:abstractNumId w:val="37"/>
  </w:num>
  <w:num w:numId="34">
    <w:abstractNumId w:val="13"/>
  </w:num>
  <w:num w:numId="35">
    <w:abstractNumId w:val="30"/>
  </w:num>
  <w:num w:numId="36">
    <w:abstractNumId w:val="21"/>
  </w:num>
  <w:num w:numId="37">
    <w:abstractNumId w:val="11"/>
  </w:num>
  <w:num w:numId="38">
    <w:abstractNumId w:val="25"/>
  </w:num>
  <w:num w:numId="39">
    <w:abstractNumId w:val="27"/>
  </w:num>
  <w:num w:numId="40">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eyun.ouyang@biochem.utah.edu">
    <w15:presenceInfo w15:providerId="Windows Live" w15:userId="59c2c1804bcbaf43"/>
  </w15:person>
  <w15:person w15:author="Jason Gertz">
    <w15:presenceInfo w15:providerId="None" w15:userId="Jason Gertz"/>
  </w15:person>
  <w15:person w15:author="Alex Bott">
    <w15:presenceInfo w15:providerId="None" w15:userId="Alex Bott"/>
  </w15:person>
  <w15:person w15:author="JONATHAN ROBERT BELYEU">
    <w15:presenceInfo w15:providerId="AD" w15:userId="S::u1072557@umail.utah.edu::cd04facd-dd81-4b88-98d9-0866bd04f17d"/>
  </w15:person>
  <w15:person w15:author="Jordan Berg">
    <w15:presenceInfo w15:providerId="AD" w15:userId="S::u0690617@umail.utah.edu::311b521c-7322-4605-8b66-510aa3c40e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4E5"/>
    <w:rsid w:val="000157E1"/>
    <w:rsid w:val="0002740B"/>
    <w:rsid w:val="00033034"/>
    <w:rsid w:val="00042D97"/>
    <w:rsid w:val="0005130A"/>
    <w:rsid w:val="00052F0A"/>
    <w:rsid w:val="0006305F"/>
    <w:rsid w:val="0007098B"/>
    <w:rsid w:val="00071405"/>
    <w:rsid w:val="000D1612"/>
    <w:rsid w:val="000D53E2"/>
    <w:rsid w:val="000D5A15"/>
    <w:rsid w:val="000E0E60"/>
    <w:rsid w:val="000F4FDE"/>
    <w:rsid w:val="0011604D"/>
    <w:rsid w:val="00116274"/>
    <w:rsid w:val="001318CB"/>
    <w:rsid w:val="00133981"/>
    <w:rsid w:val="0016267F"/>
    <w:rsid w:val="00171EFA"/>
    <w:rsid w:val="0018299F"/>
    <w:rsid w:val="00195A70"/>
    <w:rsid w:val="001A290F"/>
    <w:rsid w:val="001D0459"/>
    <w:rsid w:val="001F43FC"/>
    <w:rsid w:val="001F4749"/>
    <w:rsid w:val="00206491"/>
    <w:rsid w:val="00211653"/>
    <w:rsid w:val="00212C90"/>
    <w:rsid w:val="00233851"/>
    <w:rsid w:val="00240831"/>
    <w:rsid w:val="00256D73"/>
    <w:rsid w:val="002C179B"/>
    <w:rsid w:val="002C7FBD"/>
    <w:rsid w:val="002D1135"/>
    <w:rsid w:val="002D2A1A"/>
    <w:rsid w:val="002E2067"/>
    <w:rsid w:val="002F568C"/>
    <w:rsid w:val="002F6370"/>
    <w:rsid w:val="00321428"/>
    <w:rsid w:val="0032166D"/>
    <w:rsid w:val="00327449"/>
    <w:rsid w:val="00337A32"/>
    <w:rsid w:val="00350805"/>
    <w:rsid w:val="003560C2"/>
    <w:rsid w:val="00393649"/>
    <w:rsid w:val="003B0EAC"/>
    <w:rsid w:val="003D2982"/>
    <w:rsid w:val="003F34AD"/>
    <w:rsid w:val="00411475"/>
    <w:rsid w:val="00412BF2"/>
    <w:rsid w:val="004340BF"/>
    <w:rsid w:val="00435DF5"/>
    <w:rsid w:val="00444198"/>
    <w:rsid w:val="00460580"/>
    <w:rsid w:val="00473E7F"/>
    <w:rsid w:val="0047579E"/>
    <w:rsid w:val="00485BE1"/>
    <w:rsid w:val="00491EAC"/>
    <w:rsid w:val="004940D1"/>
    <w:rsid w:val="004D1738"/>
    <w:rsid w:val="004F05AF"/>
    <w:rsid w:val="00500A68"/>
    <w:rsid w:val="00501411"/>
    <w:rsid w:val="00512248"/>
    <w:rsid w:val="00512AEE"/>
    <w:rsid w:val="00524978"/>
    <w:rsid w:val="00530F48"/>
    <w:rsid w:val="00531CF1"/>
    <w:rsid w:val="005635C4"/>
    <w:rsid w:val="00567C4E"/>
    <w:rsid w:val="005811A6"/>
    <w:rsid w:val="00583EEE"/>
    <w:rsid w:val="00585DA7"/>
    <w:rsid w:val="005D0A02"/>
    <w:rsid w:val="005D41C6"/>
    <w:rsid w:val="005D5725"/>
    <w:rsid w:val="005E2A34"/>
    <w:rsid w:val="005E43FF"/>
    <w:rsid w:val="006310C8"/>
    <w:rsid w:val="00663FCB"/>
    <w:rsid w:val="00676179"/>
    <w:rsid w:val="006849AB"/>
    <w:rsid w:val="006B54F6"/>
    <w:rsid w:val="006D03C6"/>
    <w:rsid w:val="006D2C99"/>
    <w:rsid w:val="006E6038"/>
    <w:rsid w:val="006F619E"/>
    <w:rsid w:val="00703A55"/>
    <w:rsid w:val="007160FE"/>
    <w:rsid w:val="00721714"/>
    <w:rsid w:val="00724ED2"/>
    <w:rsid w:val="0075327B"/>
    <w:rsid w:val="007639B7"/>
    <w:rsid w:val="00771B99"/>
    <w:rsid w:val="007838F1"/>
    <w:rsid w:val="007857A8"/>
    <w:rsid w:val="00794205"/>
    <w:rsid w:val="007A02DF"/>
    <w:rsid w:val="007A07CF"/>
    <w:rsid w:val="007A6529"/>
    <w:rsid w:val="007C4060"/>
    <w:rsid w:val="007E195B"/>
    <w:rsid w:val="007F160E"/>
    <w:rsid w:val="008009EB"/>
    <w:rsid w:val="008059A9"/>
    <w:rsid w:val="00807DE1"/>
    <w:rsid w:val="008166CC"/>
    <w:rsid w:val="00831E67"/>
    <w:rsid w:val="0083340C"/>
    <w:rsid w:val="00841C23"/>
    <w:rsid w:val="0084497D"/>
    <w:rsid w:val="00856C71"/>
    <w:rsid w:val="00861729"/>
    <w:rsid w:val="00875603"/>
    <w:rsid w:val="00880E66"/>
    <w:rsid w:val="008A40CC"/>
    <w:rsid w:val="008B7786"/>
    <w:rsid w:val="008D10F1"/>
    <w:rsid w:val="008E027B"/>
    <w:rsid w:val="0090022A"/>
    <w:rsid w:val="00917CE1"/>
    <w:rsid w:val="00921486"/>
    <w:rsid w:val="00951E2F"/>
    <w:rsid w:val="00961E63"/>
    <w:rsid w:val="0097012D"/>
    <w:rsid w:val="00972105"/>
    <w:rsid w:val="00990536"/>
    <w:rsid w:val="00994492"/>
    <w:rsid w:val="009A6A22"/>
    <w:rsid w:val="009F02C7"/>
    <w:rsid w:val="009F54E5"/>
    <w:rsid w:val="009F7C13"/>
    <w:rsid w:val="00A00F20"/>
    <w:rsid w:val="00A27F7D"/>
    <w:rsid w:val="00A325EF"/>
    <w:rsid w:val="00A34ADB"/>
    <w:rsid w:val="00A61948"/>
    <w:rsid w:val="00A71DFB"/>
    <w:rsid w:val="00A7667E"/>
    <w:rsid w:val="00AA2E2D"/>
    <w:rsid w:val="00AB6D75"/>
    <w:rsid w:val="00AB6F75"/>
    <w:rsid w:val="00AB772C"/>
    <w:rsid w:val="00AC4CDB"/>
    <w:rsid w:val="00AD664C"/>
    <w:rsid w:val="00AE7DEB"/>
    <w:rsid w:val="00B01B0E"/>
    <w:rsid w:val="00B07E2A"/>
    <w:rsid w:val="00B237B4"/>
    <w:rsid w:val="00B3161E"/>
    <w:rsid w:val="00B37215"/>
    <w:rsid w:val="00B405A6"/>
    <w:rsid w:val="00B434AE"/>
    <w:rsid w:val="00B55F88"/>
    <w:rsid w:val="00B63DC1"/>
    <w:rsid w:val="00B6686C"/>
    <w:rsid w:val="00B7468C"/>
    <w:rsid w:val="00B82E8D"/>
    <w:rsid w:val="00B83EB4"/>
    <w:rsid w:val="00B8550C"/>
    <w:rsid w:val="00B858E0"/>
    <w:rsid w:val="00BB4BB0"/>
    <w:rsid w:val="00BB6C71"/>
    <w:rsid w:val="00BD21F3"/>
    <w:rsid w:val="00BE6CBD"/>
    <w:rsid w:val="00BF12F4"/>
    <w:rsid w:val="00C0104F"/>
    <w:rsid w:val="00C20170"/>
    <w:rsid w:val="00C206C4"/>
    <w:rsid w:val="00C25683"/>
    <w:rsid w:val="00C34953"/>
    <w:rsid w:val="00C3528F"/>
    <w:rsid w:val="00C37411"/>
    <w:rsid w:val="00C430B2"/>
    <w:rsid w:val="00C45F6A"/>
    <w:rsid w:val="00C469E7"/>
    <w:rsid w:val="00C764C5"/>
    <w:rsid w:val="00C92B98"/>
    <w:rsid w:val="00CA1716"/>
    <w:rsid w:val="00CB04BE"/>
    <w:rsid w:val="00CB0EF2"/>
    <w:rsid w:val="00CB43A1"/>
    <w:rsid w:val="00CC46A4"/>
    <w:rsid w:val="00CC47CD"/>
    <w:rsid w:val="00CD06BE"/>
    <w:rsid w:val="00CE090C"/>
    <w:rsid w:val="00CE52D6"/>
    <w:rsid w:val="00CF18D1"/>
    <w:rsid w:val="00D20B33"/>
    <w:rsid w:val="00D25F88"/>
    <w:rsid w:val="00D43CAE"/>
    <w:rsid w:val="00D43F2F"/>
    <w:rsid w:val="00D512EB"/>
    <w:rsid w:val="00D51E2D"/>
    <w:rsid w:val="00D70724"/>
    <w:rsid w:val="00D918BA"/>
    <w:rsid w:val="00DA4694"/>
    <w:rsid w:val="00E1664E"/>
    <w:rsid w:val="00E4174C"/>
    <w:rsid w:val="00E43377"/>
    <w:rsid w:val="00E545E0"/>
    <w:rsid w:val="00E63198"/>
    <w:rsid w:val="00E65D7C"/>
    <w:rsid w:val="00E753A7"/>
    <w:rsid w:val="00EA254B"/>
    <w:rsid w:val="00EC71D4"/>
    <w:rsid w:val="00ED589A"/>
    <w:rsid w:val="00F14219"/>
    <w:rsid w:val="00F16133"/>
    <w:rsid w:val="00F1676C"/>
    <w:rsid w:val="00F17B5E"/>
    <w:rsid w:val="00F30E04"/>
    <w:rsid w:val="00F53F8A"/>
    <w:rsid w:val="00F572B7"/>
    <w:rsid w:val="00F76041"/>
    <w:rsid w:val="00F90A36"/>
    <w:rsid w:val="00F92ABD"/>
    <w:rsid w:val="00F96A14"/>
    <w:rsid w:val="00FA42F6"/>
    <w:rsid w:val="00FA7380"/>
    <w:rsid w:val="00FB08DE"/>
    <w:rsid w:val="00FB48E3"/>
    <w:rsid w:val="00FD4B76"/>
    <w:rsid w:val="00FE7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E20309"/>
  <w15:docId w15:val="{717FD818-4E1D-44D7-91B7-349331352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201"/>
      <w:ind w:left="120"/>
      <w:outlineLvl w:val="0"/>
    </w:pPr>
    <w:rPr>
      <w:b/>
      <w:bCs/>
      <w:sz w:val="28"/>
      <w:szCs w:val="28"/>
    </w:rPr>
  </w:style>
  <w:style w:type="paragraph" w:styleId="Heading2">
    <w:name w:val="heading 2"/>
    <w:basedOn w:val="Normal"/>
    <w:uiPriority w:val="9"/>
    <w:unhideWhenUsed/>
    <w:qFormat/>
    <w:pPr>
      <w:ind w:left="691" w:hanging="571"/>
      <w:outlineLvl w:val="1"/>
      <w:pPrChange w:id="0" w:author="Aaron Quinlan" w:date="2019-07-09T15:58:00Z">
        <w:pPr>
          <w:widowControl w:val="0"/>
          <w:autoSpaceDE w:val="0"/>
          <w:autoSpaceDN w:val="0"/>
          <w:ind w:left="691" w:hanging="571"/>
          <w:outlineLvl w:val="1"/>
        </w:pPr>
      </w:pPrChange>
    </w:pPr>
    <w:rPr>
      <w:b/>
      <w:bCs/>
      <w:sz w:val="24"/>
      <w:szCs w:val="24"/>
      <w:rPrChange w:id="0" w:author="Aaron Quinlan" w:date="2019-07-09T15:58:00Z">
        <w:rPr>
          <w:rFonts w:ascii="Arial" w:eastAsia="Arial" w:hAnsi="Arial" w:cs="Arial"/>
          <w:b/>
          <w:bCs/>
          <w:sz w:val="24"/>
          <w:szCs w:val="24"/>
          <w:lang w:val="en-US" w:eastAsia="en-US" w:bidi="ar-SA"/>
        </w:rPr>
      </w:rPrChange>
    </w:rPr>
  </w:style>
  <w:style w:type="paragraph" w:styleId="Heading3">
    <w:name w:val="heading 3"/>
    <w:basedOn w:val="Normal"/>
    <w:uiPriority w:val="9"/>
    <w:unhideWhenUsed/>
    <w:qFormat/>
    <w:pPr>
      <w:ind w:left="823" w:hanging="703"/>
      <w:outlineLvl w:val="2"/>
      <w:pPrChange w:id="1" w:author="Aaron Quinlan" w:date="2019-07-09T15:58:00Z">
        <w:pPr>
          <w:widowControl w:val="0"/>
          <w:autoSpaceDE w:val="0"/>
          <w:autoSpaceDN w:val="0"/>
          <w:ind w:left="823" w:hanging="703"/>
          <w:outlineLvl w:val="2"/>
        </w:pPr>
      </w:pPrChange>
    </w:pPr>
    <w:rPr>
      <w:b/>
      <w:bCs/>
      <w:rPrChange w:id="1" w:author="Aaron Quinlan" w:date="2019-07-09T15:58:00Z">
        <w:rPr>
          <w:rFonts w:ascii="Arial" w:eastAsia="Arial" w:hAnsi="Arial" w:cs="Arial"/>
          <w:b/>
          <w:bCs/>
          <w:sz w:val="22"/>
          <w:szCs w:val="22"/>
          <w:lang w:val="en-US" w:eastAsia="en-US" w:bidi="ar-SA"/>
        </w:rPr>
      </w:rPrChang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532" w:hanging="412"/>
    </w:pPr>
  </w:style>
  <w:style w:type="paragraph" w:customStyle="1" w:styleId="TableParagraph">
    <w:name w:val="Table Paragraph"/>
    <w:basedOn w:val="Normal"/>
    <w:uiPriority w:val="1"/>
    <w:qFormat/>
    <w:pPr>
      <w:spacing w:line="235" w:lineRule="exact"/>
      <w:ind w:left="119"/>
    </w:pPr>
  </w:style>
  <w:style w:type="character" w:styleId="CommentReference">
    <w:name w:val="annotation reference"/>
    <w:basedOn w:val="DefaultParagraphFont"/>
    <w:uiPriority w:val="99"/>
    <w:semiHidden/>
    <w:unhideWhenUsed/>
    <w:rsid w:val="005D41C6"/>
    <w:rPr>
      <w:sz w:val="16"/>
      <w:szCs w:val="16"/>
      <w:rPrChange w:id="2" w:author="Aaron Quinlan" w:date="2019-07-09T15:58:00Z">
        <w:rPr>
          <w:sz w:val="18"/>
          <w:szCs w:val="18"/>
        </w:rPr>
      </w:rPrChange>
    </w:rPr>
  </w:style>
  <w:style w:type="paragraph" w:styleId="CommentText">
    <w:name w:val="annotation text"/>
    <w:basedOn w:val="Normal"/>
    <w:link w:val="CommentTextChar"/>
    <w:uiPriority w:val="99"/>
    <w:semiHidden/>
    <w:unhideWhenUsed/>
    <w:rsid w:val="005D41C6"/>
    <w:pPr>
      <w:pPrChange w:id="3" w:author="Aaron Quinlan" w:date="2019-07-09T15:58:00Z">
        <w:pPr>
          <w:widowControl w:val="0"/>
          <w:autoSpaceDE w:val="0"/>
          <w:autoSpaceDN w:val="0"/>
        </w:pPr>
      </w:pPrChange>
    </w:pPr>
    <w:rPr>
      <w:sz w:val="20"/>
      <w:szCs w:val="20"/>
      <w:rPrChange w:id="3" w:author="Aaron Quinlan" w:date="2019-07-09T15:58:00Z">
        <w:rPr>
          <w:rFonts w:ascii="Arial" w:eastAsia="Arial" w:hAnsi="Arial" w:cs="Arial"/>
          <w:sz w:val="24"/>
          <w:szCs w:val="24"/>
          <w:lang w:val="en-US" w:eastAsia="en-US" w:bidi="ar-SA"/>
        </w:rPr>
      </w:rPrChange>
    </w:rPr>
  </w:style>
  <w:style w:type="character" w:customStyle="1" w:styleId="CommentTextChar">
    <w:name w:val="Comment Text Char"/>
    <w:basedOn w:val="DefaultParagraphFont"/>
    <w:link w:val="CommentText"/>
    <w:uiPriority w:val="99"/>
    <w:semiHidden/>
    <w:rsid w:val="001A290F"/>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5D41C6"/>
    <w:pPr>
      <w:pPrChange w:id="4" w:author="Aaron Quinlan" w:date="2019-07-09T15:58:00Z">
        <w:pPr>
          <w:widowControl w:val="0"/>
          <w:autoSpaceDE w:val="0"/>
          <w:autoSpaceDN w:val="0"/>
        </w:pPr>
      </w:pPrChange>
    </w:pPr>
    <w:rPr>
      <w:b/>
      <w:bCs/>
      <w:rPrChange w:id="4" w:author="Aaron Quinlan" w:date="2019-07-09T15:58:00Z">
        <w:rPr>
          <w:rFonts w:ascii="Arial" w:eastAsia="Arial" w:hAnsi="Arial" w:cs="Arial"/>
          <w:b/>
          <w:bCs/>
          <w:lang w:val="en-US" w:eastAsia="en-US" w:bidi="ar-SA"/>
        </w:rPr>
      </w:rPrChange>
    </w:rPr>
  </w:style>
  <w:style w:type="character" w:customStyle="1" w:styleId="CommentSubjectChar">
    <w:name w:val="Comment Subject Char"/>
    <w:basedOn w:val="CommentTextChar"/>
    <w:link w:val="CommentSubject"/>
    <w:uiPriority w:val="99"/>
    <w:semiHidden/>
    <w:rsid w:val="001A290F"/>
    <w:rPr>
      <w:rFonts w:ascii="Arial" w:eastAsia="Arial" w:hAnsi="Arial" w:cs="Arial"/>
      <w:b/>
      <w:bCs/>
      <w:sz w:val="20"/>
      <w:szCs w:val="20"/>
    </w:rPr>
  </w:style>
  <w:style w:type="paragraph" w:styleId="BalloonText">
    <w:name w:val="Balloon Text"/>
    <w:basedOn w:val="Normal"/>
    <w:link w:val="BalloonTextChar"/>
    <w:uiPriority w:val="99"/>
    <w:semiHidden/>
    <w:unhideWhenUsed/>
    <w:rsid w:val="005D41C6"/>
    <w:pPr>
      <w:pPrChange w:id="5" w:author="Aaron Quinlan" w:date="2019-07-09T15:58:00Z">
        <w:pPr>
          <w:widowControl w:val="0"/>
          <w:autoSpaceDE w:val="0"/>
          <w:autoSpaceDN w:val="0"/>
        </w:pPr>
      </w:pPrChange>
    </w:pPr>
    <w:rPr>
      <w:rFonts w:ascii="Times New Roman" w:hAnsi="Times New Roman" w:cs="Times New Roman"/>
      <w:sz w:val="18"/>
      <w:szCs w:val="18"/>
      <w:rPrChange w:id="5" w:author="Aaron Quinlan" w:date="2019-07-09T15:58:00Z">
        <w:rPr>
          <w:rFonts w:ascii="Lucida Grande" w:eastAsia="Arial" w:hAnsi="Lucida Grande" w:cs="Lucida Grande"/>
          <w:sz w:val="18"/>
          <w:szCs w:val="18"/>
          <w:lang w:val="en-US" w:eastAsia="en-US" w:bidi="ar-SA"/>
        </w:rPr>
      </w:rPrChange>
    </w:rPr>
  </w:style>
  <w:style w:type="character" w:customStyle="1" w:styleId="BalloonTextChar">
    <w:name w:val="Balloon Text Char"/>
    <w:basedOn w:val="DefaultParagraphFont"/>
    <w:link w:val="BalloonText"/>
    <w:uiPriority w:val="99"/>
    <w:semiHidden/>
    <w:rsid w:val="001A290F"/>
    <w:rPr>
      <w:rFonts w:ascii="Times New Roman" w:eastAsia="Arial" w:hAnsi="Times New Roman" w:cs="Times New Roman"/>
      <w:sz w:val="18"/>
      <w:szCs w:val="18"/>
    </w:rPr>
  </w:style>
  <w:style w:type="paragraph" w:styleId="DocumentMap">
    <w:name w:val="Document Map"/>
    <w:basedOn w:val="Normal"/>
    <w:link w:val="DocumentMapChar"/>
    <w:uiPriority w:val="99"/>
    <w:semiHidden/>
    <w:unhideWhenUsed/>
    <w:rsid w:val="0083340C"/>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83340C"/>
    <w:rPr>
      <w:rFonts w:ascii="Lucida Grande" w:eastAsia="Arial" w:hAnsi="Lucida Grande" w:cs="Lucida Grande"/>
      <w:sz w:val="24"/>
      <w:szCs w:val="24"/>
    </w:rPr>
  </w:style>
  <w:style w:type="paragraph" w:styleId="Revision">
    <w:name w:val="Revision"/>
    <w:hidden/>
    <w:uiPriority w:val="99"/>
    <w:semiHidden/>
    <w:rsid w:val="0083340C"/>
    <w:pPr>
      <w:widowControl/>
      <w:autoSpaceDE/>
      <w:autoSpaceDN/>
    </w:pPr>
    <w:rPr>
      <w:rFonts w:ascii="Arial" w:eastAsia="Arial" w:hAnsi="Arial" w:cs="Arial"/>
    </w:rPr>
  </w:style>
  <w:style w:type="paragraph" w:styleId="Header">
    <w:name w:val="header"/>
    <w:basedOn w:val="Normal"/>
    <w:link w:val="HeaderChar"/>
    <w:uiPriority w:val="99"/>
    <w:unhideWhenUsed/>
    <w:rsid w:val="0083340C"/>
    <w:pPr>
      <w:tabs>
        <w:tab w:val="center" w:pos="4680"/>
        <w:tab w:val="right" w:pos="9360"/>
      </w:tabs>
    </w:pPr>
  </w:style>
  <w:style w:type="character" w:customStyle="1" w:styleId="HeaderChar">
    <w:name w:val="Header Char"/>
    <w:basedOn w:val="DefaultParagraphFont"/>
    <w:link w:val="Header"/>
    <w:uiPriority w:val="99"/>
    <w:rsid w:val="0083340C"/>
    <w:rPr>
      <w:rFonts w:ascii="Arial" w:eastAsia="Arial" w:hAnsi="Arial" w:cs="Arial"/>
    </w:rPr>
  </w:style>
  <w:style w:type="character" w:styleId="Hyperlink">
    <w:name w:val="Hyperlink"/>
    <w:basedOn w:val="DefaultParagraphFont"/>
    <w:uiPriority w:val="99"/>
    <w:semiHidden/>
    <w:unhideWhenUsed/>
    <w:rsid w:val="009F02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95099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orcid.org/0000-0001-7568-6789"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www.cancer.gov/tcga)" TargetMode="External"/><Relationship Id="rId18" Type="http://schemas.openxmlformats.org/officeDocument/2006/relationships/image" Target="media/image3.png"/><Relationship Id="rId26" Type="http://schemas.openxmlformats.org/officeDocument/2006/relationships/hyperlink" Target="http://www.cancer.gov/tcga" TargetMode="External"/><Relationship Id="rId3" Type="http://schemas.openxmlformats.org/officeDocument/2006/relationships/settings" Target="settings.xml"/><Relationship Id="rId21" Type="http://schemas.openxmlformats.org/officeDocument/2006/relationships/hyperlink" Target="http://www.uniprot.org/uniprot/%3B" TargetMode="External"/><Relationship Id="rId7" Type="http://schemas.openxmlformats.org/officeDocument/2006/relationships/comments" Target="comments.xml"/><Relationship Id="rId12" Type="http://schemas.openxmlformats.org/officeDocument/2006/relationships/hyperlink" Target="http://www.cancer.gov/tcga)" TargetMode="External"/><Relationship Id="rId17" Type="http://schemas.openxmlformats.org/officeDocument/2006/relationships/image" Target="media/image2.png"/><Relationship Id="rId25" Type="http://schemas.openxmlformats.org/officeDocument/2006/relationships/hyperlink" Target="http://www.ncbi.nlm.nih.gov/gap/)"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hyperlink" Target="http://www.ncbi.nlm.nih.gov/gene/" TargetMode="External"/><Relationship Id="rId29"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hyperlink" Target="http://www.codecademy.com/learn/learn-the-command-line)" TargetMode="External"/><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www.docker.com/)" TargetMode="External"/><Relationship Id="rId23" Type="http://schemas.openxmlformats.org/officeDocument/2006/relationships/hyperlink" Target="http://www.codecademy.com/learn/learn-the-command-line)" TargetMode="External"/><Relationship Id="rId28" Type="http://schemas.openxmlformats.org/officeDocument/2006/relationships/image" Target="media/image5.png"/><Relationship Id="rId10" Type="http://schemas.openxmlformats.org/officeDocument/2006/relationships/header" Target="header1.xml"/><Relationship Id="rId19" Type="http://schemas.openxmlformats.org/officeDocument/2006/relationships/hyperlink" Target="http://www.genecards.org/"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www.docker.com/)" TargetMode="External"/><Relationship Id="rId22" Type="http://schemas.openxmlformats.org/officeDocument/2006/relationships/image" Target="media/image4.png"/><Relationship Id="rId27" Type="http://schemas.openxmlformats.org/officeDocument/2006/relationships/hyperlink" Target="http://www.cancer.gov/tcga" TargetMode="External"/><Relationship Id="rId30" Type="http://schemas.openxmlformats.org/officeDocument/2006/relationships/image" Target="media/image7.png"/><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137</TotalTime>
  <Pages>35</Pages>
  <Words>11455</Words>
  <Characters>65295</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Jordan Berg</cp:lastModifiedBy>
  <cp:revision>2</cp:revision>
  <dcterms:created xsi:type="dcterms:W3CDTF">2019-07-08T18:59:00Z</dcterms:created>
  <dcterms:modified xsi:type="dcterms:W3CDTF">2019-07-10T04:51:00Z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2019-07-01T00:00:00Z</vt:filetime>
  </property>
  <property fmtid="{D5CDD505-2E9C-101B-9397-08002B2CF9AE}" pid="3" name="Creator">
    <vt:lpwstr>TeX</vt:lpwstr>
  </property>
  <property fmtid="{D5CDD505-2E9C-101B-9397-08002B2CF9AE}" pid="4" name="LastSaved">
    <vt:filetime>2019-07-01T00:00:00Z</vt:filetime>
  </property>
</Properties>
</file>